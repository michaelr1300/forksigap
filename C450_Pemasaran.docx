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A8861" w14:textId="77777777" w:rsidR="00AA227D" w:rsidRDefault="00425617">
      <w:pPr>
        <w:jc w:val="center"/>
        <w:rPr>
          <w:sz w:val="36"/>
          <w:szCs w:val="36"/>
        </w:rPr>
      </w:pPr>
      <w:r>
        <w:rPr>
          <w:b/>
          <w:sz w:val="36"/>
          <w:szCs w:val="36"/>
        </w:rPr>
        <w:t>Pengembangan Sistem Informasi Pemasaran pada Penerbit UGM Press</w:t>
      </w:r>
    </w:p>
    <w:p w14:paraId="26FEBCC5" w14:textId="77777777" w:rsidR="00AA227D" w:rsidRDefault="00AA227D">
      <w:pPr>
        <w:jc w:val="center"/>
        <w:rPr>
          <w:sz w:val="28"/>
          <w:szCs w:val="28"/>
        </w:rPr>
      </w:pPr>
    </w:p>
    <w:p w14:paraId="159C88A4" w14:textId="77777777" w:rsidR="00AA227D" w:rsidRDefault="00425617">
      <w:pPr>
        <w:jc w:val="center"/>
        <w:rPr>
          <w:sz w:val="36"/>
          <w:szCs w:val="36"/>
        </w:rPr>
      </w:pPr>
      <w:r>
        <w:rPr>
          <w:b/>
          <w:sz w:val="36"/>
          <w:szCs w:val="36"/>
        </w:rPr>
        <w:t>C-450</w:t>
      </w:r>
    </w:p>
    <w:p w14:paraId="3132C276" w14:textId="77777777" w:rsidR="00AA227D" w:rsidRDefault="00AA227D">
      <w:pPr>
        <w:jc w:val="center"/>
        <w:rPr>
          <w:sz w:val="22"/>
          <w:szCs w:val="22"/>
        </w:rPr>
      </w:pPr>
    </w:p>
    <w:p w14:paraId="035AFC44" w14:textId="77777777" w:rsidR="00AA227D" w:rsidRDefault="00425617">
      <w:pPr>
        <w:jc w:val="center"/>
        <w:rPr>
          <w:sz w:val="22"/>
          <w:szCs w:val="22"/>
        </w:rPr>
      </w:pPr>
      <w:r>
        <w:rPr>
          <w:noProof/>
        </w:rPr>
        <w:drawing>
          <wp:inline distT="0" distB="0" distL="0" distR="0" wp14:anchorId="5AA99771" wp14:editId="3723A5FD">
            <wp:extent cx="2329180" cy="232918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2329180" cy="2329180"/>
                    </a:xfrm>
                    <a:prstGeom prst="rect">
                      <a:avLst/>
                    </a:prstGeom>
                    <a:ln/>
                  </pic:spPr>
                </pic:pic>
              </a:graphicData>
            </a:graphic>
          </wp:inline>
        </w:drawing>
      </w:r>
    </w:p>
    <w:p w14:paraId="548C768C" w14:textId="77777777" w:rsidR="00AA227D" w:rsidRDefault="00AA227D">
      <w:pPr>
        <w:rPr>
          <w:sz w:val="22"/>
          <w:szCs w:val="22"/>
        </w:rPr>
      </w:pPr>
    </w:p>
    <w:p w14:paraId="2BACBB64" w14:textId="77777777" w:rsidR="00AA227D" w:rsidRDefault="00AA227D">
      <w:pPr>
        <w:rPr>
          <w:sz w:val="22"/>
          <w:szCs w:val="22"/>
        </w:rPr>
      </w:pPr>
    </w:p>
    <w:p w14:paraId="1C9DBFB3" w14:textId="77777777" w:rsidR="00AA227D" w:rsidRDefault="00425617">
      <w:pPr>
        <w:jc w:val="center"/>
        <w:rPr>
          <w:sz w:val="28"/>
          <w:szCs w:val="28"/>
        </w:rPr>
      </w:pPr>
      <w:r>
        <w:rPr>
          <w:b/>
          <w:sz w:val="28"/>
          <w:szCs w:val="28"/>
        </w:rPr>
        <w:t>Disusun oleh:</w:t>
      </w:r>
    </w:p>
    <w:p w14:paraId="6ACFFDBB" w14:textId="77777777" w:rsidR="00AA227D" w:rsidRDefault="00AA227D">
      <w:pPr>
        <w:ind w:firstLine="1440"/>
        <w:jc w:val="center"/>
        <w:rPr>
          <w:sz w:val="28"/>
          <w:szCs w:val="28"/>
        </w:rPr>
      </w:pPr>
    </w:p>
    <w:p w14:paraId="4845E89E" w14:textId="77777777" w:rsidR="00AA227D" w:rsidRDefault="00425617">
      <w:pPr>
        <w:ind w:left="1440"/>
        <w:rPr>
          <w:sz w:val="28"/>
          <w:szCs w:val="28"/>
        </w:rPr>
      </w:pPr>
      <w:r>
        <w:rPr>
          <w:b/>
          <w:sz w:val="28"/>
          <w:szCs w:val="28"/>
        </w:rPr>
        <w:t>Andrew Mulya</w:t>
      </w:r>
      <w:r>
        <w:rPr>
          <w:b/>
          <w:sz w:val="28"/>
          <w:szCs w:val="28"/>
        </w:rPr>
        <w:tab/>
      </w:r>
      <w:r>
        <w:rPr>
          <w:b/>
          <w:sz w:val="28"/>
          <w:szCs w:val="28"/>
        </w:rPr>
        <w:tab/>
      </w:r>
      <w:r>
        <w:rPr>
          <w:b/>
          <w:sz w:val="28"/>
          <w:szCs w:val="28"/>
        </w:rPr>
        <w:tab/>
      </w:r>
      <w:r>
        <w:rPr>
          <w:b/>
          <w:sz w:val="28"/>
          <w:szCs w:val="28"/>
        </w:rPr>
        <w:tab/>
        <w:t>17/410461/TK/45818</w:t>
      </w:r>
    </w:p>
    <w:p w14:paraId="3CF9CEA3" w14:textId="77777777" w:rsidR="00AA227D" w:rsidRDefault="00425617">
      <w:pPr>
        <w:ind w:left="1440"/>
        <w:rPr>
          <w:b/>
          <w:sz w:val="28"/>
          <w:szCs w:val="28"/>
        </w:rPr>
      </w:pPr>
      <w:r>
        <w:rPr>
          <w:b/>
          <w:sz w:val="28"/>
          <w:szCs w:val="28"/>
        </w:rPr>
        <w:t>Gian Willy Erlanda</w:t>
      </w:r>
      <w:r>
        <w:rPr>
          <w:b/>
          <w:sz w:val="28"/>
          <w:szCs w:val="28"/>
        </w:rPr>
        <w:tab/>
      </w:r>
      <w:r>
        <w:rPr>
          <w:b/>
          <w:sz w:val="28"/>
          <w:szCs w:val="28"/>
        </w:rPr>
        <w:tab/>
      </w:r>
      <w:r>
        <w:rPr>
          <w:b/>
          <w:sz w:val="28"/>
          <w:szCs w:val="28"/>
        </w:rPr>
        <w:tab/>
        <w:t>17/410471/TK/45828</w:t>
      </w:r>
    </w:p>
    <w:p w14:paraId="567929DE" w14:textId="77777777" w:rsidR="00AA227D" w:rsidRDefault="00425617">
      <w:pPr>
        <w:ind w:left="1440"/>
        <w:rPr>
          <w:sz w:val="28"/>
          <w:szCs w:val="28"/>
        </w:rPr>
      </w:pPr>
      <w:r>
        <w:rPr>
          <w:b/>
          <w:sz w:val="28"/>
          <w:szCs w:val="28"/>
        </w:rPr>
        <w:t xml:space="preserve">Michael Roberto Kristijanto </w:t>
      </w:r>
      <w:r>
        <w:rPr>
          <w:b/>
          <w:sz w:val="28"/>
          <w:szCs w:val="28"/>
        </w:rPr>
        <w:tab/>
      </w:r>
      <w:r>
        <w:rPr>
          <w:b/>
          <w:sz w:val="28"/>
          <w:szCs w:val="28"/>
        </w:rPr>
        <w:tab/>
        <w:t>17/413904/TK/46344</w:t>
      </w:r>
    </w:p>
    <w:p w14:paraId="0147FDA6" w14:textId="77777777" w:rsidR="00AA227D" w:rsidRDefault="00AA227D">
      <w:pPr>
        <w:rPr>
          <w:sz w:val="22"/>
          <w:szCs w:val="22"/>
        </w:rPr>
      </w:pPr>
    </w:p>
    <w:p w14:paraId="41DA6E2B" w14:textId="77777777" w:rsidR="00AA227D" w:rsidRDefault="00AA227D">
      <w:pPr>
        <w:rPr>
          <w:sz w:val="22"/>
          <w:szCs w:val="22"/>
        </w:rPr>
      </w:pPr>
    </w:p>
    <w:p w14:paraId="73C14F8C" w14:textId="77777777" w:rsidR="00AA227D" w:rsidRDefault="00425617">
      <w:pPr>
        <w:jc w:val="center"/>
        <w:rPr>
          <w:b/>
          <w:sz w:val="28"/>
          <w:szCs w:val="28"/>
        </w:rPr>
      </w:pPr>
      <w:r>
        <w:rPr>
          <w:b/>
          <w:sz w:val="28"/>
          <w:szCs w:val="28"/>
        </w:rPr>
        <w:t>DOKUMENTASI SKRIPSI</w:t>
      </w:r>
      <w:r>
        <w:rPr>
          <w:b/>
          <w:i/>
          <w:sz w:val="28"/>
          <w:szCs w:val="28"/>
        </w:rPr>
        <w:t xml:space="preserve"> CAPSTONE PROJECT</w:t>
      </w:r>
    </w:p>
    <w:p w14:paraId="5A1590B0" w14:textId="77777777" w:rsidR="00AA227D" w:rsidRDefault="00425617">
      <w:pPr>
        <w:jc w:val="center"/>
        <w:rPr>
          <w:sz w:val="28"/>
          <w:szCs w:val="28"/>
        </w:rPr>
      </w:pPr>
      <w:r>
        <w:rPr>
          <w:b/>
          <w:sz w:val="28"/>
          <w:szCs w:val="28"/>
        </w:rPr>
        <w:t>PROGRAM STUDI TEKNOLOGI INFORMASI</w:t>
      </w:r>
    </w:p>
    <w:p w14:paraId="085CA042" w14:textId="77777777" w:rsidR="00AA227D" w:rsidRDefault="00425617">
      <w:pPr>
        <w:jc w:val="center"/>
        <w:rPr>
          <w:sz w:val="28"/>
          <w:szCs w:val="28"/>
        </w:rPr>
      </w:pPr>
      <w:r>
        <w:rPr>
          <w:b/>
          <w:sz w:val="28"/>
          <w:szCs w:val="28"/>
        </w:rPr>
        <w:t>DEPARTEMEN TEKNIK ELEKTRO DAN TEKNOLOGI INFORMASI</w:t>
      </w:r>
    </w:p>
    <w:p w14:paraId="647CC22A" w14:textId="77777777" w:rsidR="00AA227D" w:rsidRDefault="00425617">
      <w:pPr>
        <w:jc w:val="center"/>
        <w:rPr>
          <w:sz w:val="28"/>
          <w:szCs w:val="28"/>
        </w:rPr>
      </w:pPr>
      <w:r>
        <w:rPr>
          <w:b/>
          <w:sz w:val="28"/>
          <w:szCs w:val="28"/>
        </w:rPr>
        <w:t>FAKULTAS TEKNIK UNIVERSITAS GADJAH MADA</w:t>
      </w:r>
    </w:p>
    <w:p w14:paraId="2131BC52" w14:textId="77777777" w:rsidR="00AA227D" w:rsidRDefault="00425617">
      <w:pPr>
        <w:jc w:val="center"/>
        <w:rPr>
          <w:sz w:val="28"/>
          <w:szCs w:val="28"/>
        </w:rPr>
      </w:pPr>
      <w:r>
        <w:rPr>
          <w:b/>
          <w:sz w:val="28"/>
          <w:szCs w:val="28"/>
        </w:rPr>
        <w:lastRenderedPageBreak/>
        <w:t>2021</w:t>
      </w:r>
    </w:p>
    <w:p w14:paraId="0C126152" w14:textId="77777777" w:rsidR="00AA227D" w:rsidRDefault="00425617" w:rsidP="004F06EF">
      <w:pPr>
        <w:pStyle w:val="Heading1"/>
      </w:pPr>
      <w:bookmarkStart w:id="0" w:name="_Toc75886863"/>
      <w:r>
        <w:t>HALAMAN PENGESAHAN</w:t>
      </w:r>
      <w:bookmarkEnd w:id="0"/>
    </w:p>
    <w:p w14:paraId="382C3DDD" w14:textId="77777777" w:rsidR="00AA227D" w:rsidRDefault="00AA227D">
      <w:pPr>
        <w:jc w:val="center"/>
        <w:rPr>
          <w:sz w:val="28"/>
          <w:szCs w:val="28"/>
        </w:rPr>
      </w:pPr>
    </w:p>
    <w:tbl>
      <w:tblPr>
        <w:tblStyle w:val="a"/>
        <w:tblW w:w="93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78"/>
      </w:tblGrid>
      <w:tr w:rsidR="00AA227D" w14:paraId="4A7C6177" w14:textId="77777777">
        <w:trPr>
          <w:jc w:val="center"/>
        </w:trPr>
        <w:tc>
          <w:tcPr>
            <w:tcW w:w="9378" w:type="dxa"/>
            <w:tcBorders>
              <w:top w:val="single" w:sz="4" w:space="0" w:color="000000"/>
            </w:tcBorders>
          </w:tcPr>
          <w:p w14:paraId="144E0E2C" w14:textId="77777777" w:rsidR="00AA227D" w:rsidRDefault="00425617">
            <w:pPr>
              <w:keepNext/>
              <w:tabs>
                <w:tab w:val="left" w:pos="3420"/>
                <w:tab w:val="left" w:pos="3690"/>
              </w:tabs>
              <w:spacing w:line="264" w:lineRule="auto"/>
              <w:ind w:left="3690" w:hanging="3690"/>
              <w:rPr>
                <w:b/>
                <w:sz w:val="22"/>
                <w:szCs w:val="22"/>
              </w:rPr>
            </w:pPr>
            <w:r>
              <w:rPr>
                <w:sz w:val="22"/>
                <w:szCs w:val="22"/>
              </w:rPr>
              <w:t>1. USULAN JUDUL SKRIPSI</w:t>
            </w:r>
            <w:r>
              <w:rPr>
                <w:b/>
                <w:sz w:val="22"/>
                <w:szCs w:val="22"/>
              </w:rPr>
              <w:tab/>
              <w:t>:</w:t>
            </w:r>
            <w:r>
              <w:rPr>
                <w:b/>
                <w:sz w:val="22"/>
                <w:szCs w:val="22"/>
              </w:rPr>
              <w:tab/>
              <w:t>Pengembangan Sistem Informasi Pemasaran pada</w:t>
            </w:r>
          </w:p>
          <w:p w14:paraId="11825B05" w14:textId="77777777" w:rsidR="00AA227D" w:rsidRDefault="00425617">
            <w:pPr>
              <w:keepNext/>
              <w:tabs>
                <w:tab w:val="left" w:pos="3420"/>
                <w:tab w:val="left" w:pos="3690"/>
              </w:tabs>
              <w:spacing w:line="264" w:lineRule="auto"/>
              <w:ind w:left="5490" w:hanging="1800"/>
              <w:rPr>
                <w:b/>
                <w:sz w:val="22"/>
                <w:szCs w:val="22"/>
              </w:rPr>
            </w:pPr>
            <w:r>
              <w:rPr>
                <w:b/>
                <w:sz w:val="22"/>
                <w:szCs w:val="22"/>
              </w:rPr>
              <w:t>Penerbit UGM Press</w:t>
            </w:r>
          </w:p>
          <w:p w14:paraId="50EA88A9" w14:textId="77777777" w:rsidR="00AA227D" w:rsidRDefault="00425617">
            <w:pPr>
              <w:keepNext/>
              <w:tabs>
                <w:tab w:val="left" w:pos="3420"/>
                <w:tab w:val="left" w:pos="3690"/>
              </w:tabs>
              <w:spacing w:line="264" w:lineRule="auto"/>
              <w:ind w:left="3690" w:hanging="3690"/>
              <w:rPr>
                <w:b/>
                <w:sz w:val="22"/>
                <w:szCs w:val="22"/>
              </w:rPr>
            </w:pPr>
            <w:r>
              <w:rPr>
                <w:b/>
                <w:sz w:val="22"/>
                <w:szCs w:val="22"/>
              </w:rPr>
              <w:tab/>
              <w:t>:</w:t>
            </w:r>
            <w:r>
              <w:rPr>
                <w:b/>
                <w:sz w:val="22"/>
                <w:szCs w:val="22"/>
              </w:rPr>
              <w:tab/>
              <w:t>The Development of Marketing and Royalty Reporting</w:t>
            </w:r>
          </w:p>
          <w:p w14:paraId="50899DED" w14:textId="77777777" w:rsidR="00AA227D" w:rsidRDefault="00425617">
            <w:pPr>
              <w:keepNext/>
              <w:tabs>
                <w:tab w:val="left" w:pos="3420"/>
                <w:tab w:val="left" w:pos="3690"/>
              </w:tabs>
              <w:spacing w:line="264" w:lineRule="auto"/>
              <w:ind w:left="3690"/>
              <w:rPr>
                <w:b/>
                <w:sz w:val="22"/>
                <w:szCs w:val="22"/>
              </w:rPr>
            </w:pPr>
            <w:r>
              <w:rPr>
                <w:b/>
                <w:sz w:val="22"/>
                <w:szCs w:val="22"/>
              </w:rPr>
              <w:t>Information System at UGM Press Publisher</w:t>
            </w:r>
          </w:p>
        </w:tc>
      </w:tr>
      <w:tr w:rsidR="00AA227D" w14:paraId="347C5D4B" w14:textId="77777777">
        <w:trPr>
          <w:jc w:val="center"/>
        </w:trPr>
        <w:tc>
          <w:tcPr>
            <w:tcW w:w="9378" w:type="dxa"/>
            <w:tcBorders>
              <w:top w:val="single" w:sz="4" w:space="0" w:color="000000"/>
            </w:tcBorders>
          </w:tcPr>
          <w:p w14:paraId="20B4004D" w14:textId="77777777" w:rsidR="00AA227D" w:rsidRDefault="00425617" w:rsidP="006D7902">
            <w:pPr>
              <w:pStyle w:val="TableBodyInfo"/>
            </w:pPr>
            <w:r>
              <w:t xml:space="preserve">2. JENIS DOKUMEN </w:t>
            </w:r>
            <w:r>
              <w:rPr>
                <w:b/>
              </w:rPr>
              <w:tab/>
              <w:t xml:space="preserve">: </w:t>
            </w:r>
            <w:r>
              <w:rPr>
                <w:b/>
              </w:rPr>
              <w:tab/>
            </w:r>
            <w:r>
              <w:t xml:space="preserve">IMPLEMENTASI SOLUSI </w:t>
            </w:r>
          </w:p>
        </w:tc>
      </w:tr>
      <w:tr w:rsidR="00AA227D" w14:paraId="6F717EB2" w14:textId="77777777">
        <w:trPr>
          <w:jc w:val="center"/>
        </w:trPr>
        <w:tc>
          <w:tcPr>
            <w:tcW w:w="9378" w:type="dxa"/>
            <w:tcBorders>
              <w:top w:val="single" w:sz="4" w:space="0" w:color="000000"/>
            </w:tcBorders>
          </w:tcPr>
          <w:p w14:paraId="2213DF7D" w14:textId="77777777" w:rsidR="00AA227D" w:rsidRDefault="00425617" w:rsidP="006D7902">
            <w:pPr>
              <w:pStyle w:val="TableBodyInfo"/>
            </w:pPr>
            <w:r>
              <w:t xml:space="preserve">3. KODE DOKUMEN </w:t>
            </w:r>
            <w:r>
              <w:rPr>
                <w:b/>
              </w:rPr>
              <w:tab/>
              <w:t xml:space="preserve">: </w:t>
            </w:r>
            <w:r>
              <w:rPr>
                <w:b/>
              </w:rPr>
              <w:tab/>
            </w:r>
            <w:r>
              <w:t>C450</w:t>
            </w:r>
          </w:p>
        </w:tc>
      </w:tr>
      <w:tr w:rsidR="00AA227D" w14:paraId="27614A7C" w14:textId="77777777">
        <w:trPr>
          <w:jc w:val="center"/>
        </w:trPr>
        <w:tc>
          <w:tcPr>
            <w:tcW w:w="9378" w:type="dxa"/>
            <w:tcBorders>
              <w:top w:val="single" w:sz="4" w:space="0" w:color="000000"/>
            </w:tcBorders>
          </w:tcPr>
          <w:p w14:paraId="70166D05" w14:textId="77777777" w:rsidR="00AA227D" w:rsidRDefault="00425617" w:rsidP="006D7902">
            <w:pPr>
              <w:pStyle w:val="TableBodyInfo"/>
            </w:pPr>
            <w:r>
              <w:t xml:space="preserve">4. NOMOR DOKUMEN                      </w:t>
            </w:r>
            <w:r>
              <w:rPr>
                <w:b/>
              </w:rPr>
              <w:t xml:space="preserve">:   </w:t>
            </w:r>
            <w:r>
              <w:t>C450_IWMPIS_20_2F539</w:t>
            </w:r>
          </w:p>
        </w:tc>
      </w:tr>
      <w:tr w:rsidR="00AA227D" w14:paraId="125DC3E2" w14:textId="77777777">
        <w:trPr>
          <w:jc w:val="center"/>
        </w:trPr>
        <w:tc>
          <w:tcPr>
            <w:tcW w:w="9378" w:type="dxa"/>
            <w:tcBorders>
              <w:top w:val="single" w:sz="4" w:space="0" w:color="000000"/>
            </w:tcBorders>
          </w:tcPr>
          <w:p w14:paraId="5A733FA7" w14:textId="77777777" w:rsidR="00AA227D" w:rsidRDefault="00425617" w:rsidP="006D7902">
            <w:pPr>
              <w:pStyle w:val="TableBodyInfo"/>
            </w:pPr>
            <w:r>
              <w:t xml:space="preserve">5. NOMOR REVISI  </w:t>
            </w:r>
            <w:r>
              <w:rPr>
                <w:b/>
              </w:rPr>
              <w:tab/>
              <w:t xml:space="preserve">: </w:t>
            </w:r>
            <w:r>
              <w:rPr>
                <w:b/>
              </w:rPr>
              <w:tab/>
            </w:r>
            <w:r>
              <w:t>00</w:t>
            </w:r>
          </w:p>
        </w:tc>
      </w:tr>
      <w:tr w:rsidR="00AA227D" w14:paraId="0A281967" w14:textId="77777777">
        <w:trPr>
          <w:jc w:val="center"/>
        </w:trPr>
        <w:tc>
          <w:tcPr>
            <w:tcW w:w="9378" w:type="dxa"/>
            <w:tcBorders>
              <w:top w:val="single" w:sz="4" w:space="0" w:color="000000"/>
            </w:tcBorders>
          </w:tcPr>
          <w:p w14:paraId="32308341" w14:textId="77777777" w:rsidR="00AA227D" w:rsidRDefault="00425617" w:rsidP="006D7902">
            <w:pPr>
              <w:pStyle w:val="TableBodyInfo"/>
            </w:pPr>
            <w:r>
              <w:t xml:space="preserve">6. TANGGAL PENERBITAN </w:t>
            </w:r>
            <w:r>
              <w:rPr>
                <w:b/>
              </w:rPr>
              <w:tab/>
              <w:t xml:space="preserve">: </w:t>
            </w:r>
            <w:r>
              <w:rPr>
                <w:b/>
              </w:rPr>
              <w:tab/>
            </w:r>
          </w:p>
        </w:tc>
      </w:tr>
      <w:tr w:rsidR="00AA227D" w14:paraId="47FAE62C" w14:textId="77777777">
        <w:trPr>
          <w:jc w:val="center"/>
        </w:trPr>
        <w:tc>
          <w:tcPr>
            <w:tcW w:w="9378" w:type="dxa"/>
          </w:tcPr>
          <w:p w14:paraId="3F632E27" w14:textId="77777777" w:rsidR="00AA227D" w:rsidRDefault="00425617" w:rsidP="006D7902">
            <w:pPr>
              <w:pStyle w:val="TableBodyInfo"/>
            </w:pPr>
            <w:r>
              <w:t>7. KETUA TIM                                                                                                   Tanda Tangan :</w:t>
            </w:r>
          </w:p>
          <w:p w14:paraId="5AEE6EAD" w14:textId="3931B00C" w:rsidR="00AA227D" w:rsidRDefault="00425617" w:rsidP="006D7902">
            <w:pPr>
              <w:pStyle w:val="TableBodyInfo"/>
            </w:pPr>
            <w:r>
              <w:t xml:space="preserve">   a. Nama lengkap                      </w:t>
            </w:r>
            <w:r w:rsidR="006D7902">
              <w:rPr>
                <w:lang w:val="en-US"/>
              </w:rPr>
              <w:t xml:space="preserve">           </w:t>
            </w:r>
            <w:r>
              <w:t>:   Michael Roberto Kristijanto</w:t>
            </w:r>
            <w:r>
              <w:rPr>
                <w:noProof/>
              </w:rPr>
              <w:drawing>
                <wp:anchor distT="0" distB="0" distL="0" distR="0" simplePos="0" relativeHeight="251658240" behindDoc="0" locked="0" layoutInCell="1" hidden="0" allowOverlap="1" wp14:anchorId="6DA3AFE0" wp14:editId="3B9F23D4">
                  <wp:simplePos x="0" y="0"/>
                  <wp:positionH relativeFrom="column">
                    <wp:posOffset>4857750</wp:posOffset>
                  </wp:positionH>
                  <wp:positionV relativeFrom="paragraph">
                    <wp:posOffset>28575</wp:posOffset>
                  </wp:positionV>
                  <wp:extent cx="638175" cy="287655"/>
                  <wp:effectExtent l="0" t="0" r="0" b="0"/>
                  <wp:wrapSquare wrapText="bothSides" distT="0" distB="0" distL="0" distR="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3829" t="40164" r="14893" b="28347"/>
                          <a:stretch>
                            <a:fillRect/>
                          </a:stretch>
                        </pic:blipFill>
                        <pic:spPr>
                          <a:xfrm>
                            <a:off x="0" y="0"/>
                            <a:ext cx="638175" cy="287655"/>
                          </a:xfrm>
                          <a:prstGeom prst="rect">
                            <a:avLst/>
                          </a:prstGeom>
                          <a:ln/>
                        </pic:spPr>
                      </pic:pic>
                    </a:graphicData>
                  </a:graphic>
                </wp:anchor>
              </w:drawing>
            </w:r>
          </w:p>
          <w:p w14:paraId="0818BAE4" w14:textId="72581BDC" w:rsidR="00AA227D" w:rsidRDefault="00425617" w:rsidP="006D7902">
            <w:pPr>
              <w:pStyle w:val="TableBodyInfo"/>
            </w:pPr>
            <w:r>
              <w:t xml:space="preserve">   b. NIM                                     </w:t>
            </w:r>
            <w:r w:rsidR="006D7902">
              <w:rPr>
                <w:lang w:val="en-US"/>
              </w:rPr>
              <w:t xml:space="preserve">           </w:t>
            </w:r>
            <w:r>
              <w:t xml:space="preserve">:   17/413904/TK/46344                                                              </w:t>
            </w:r>
          </w:p>
          <w:p w14:paraId="37C680B7" w14:textId="26B113FA" w:rsidR="00AA227D" w:rsidRDefault="00425617" w:rsidP="006D7902">
            <w:pPr>
              <w:pStyle w:val="TableBodyInfo"/>
            </w:pPr>
            <w:r>
              <w:t xml:space="preserve">   c. Prodi/Konsentrasi                </w:t>
            </w:r>
            <w:r w:rsidR="006D7902">
              <w:rPr>
                <w:lang w:val="en-US"/>
              </w:rPr>
              <w:t xml:space="preserve">           </w:t>
            </w:r>
            <w:r>
              <w:t>:   Teknologi Informasi/Rekayasa Perangkat Lunak</w:t>
            </w:r>
          </w:p>
          <w:p w14:paraId="5544B5AF" w14:textId="5F3245EA" w:rsidR="00AA227D" w:rsidRDefault="00425617" w:rsidP="006D7902">
            <w:pPr>
              <w:pStyle w:val="TableBodyInfo"/>
            </w:pPr>
            <w:r>
              <w:t xml:space="preserve">   d. Email         </w:t>
            </w:r>
            <w:r w:rsidR="006D7902">
              <w:rPr>
                <w:lang w:val="en-US"/>
              </w:rPr>
              <w:t xml:space="preserve">                                     </w:t>
            </w:r>
            <w:r>
              <w:t xml:space="preserve">:  </w:t>
            </w:r>
            <w:r>
              <w:tab/>
              <w:t xml:space="preserve">michaelroberto99@mail.ugm.ac.id                                                        </w:t>
            </w:r>
          </w:p>
        </w:tc>
      </w:tr>
      <w:tr w:rsidR="00AA227D" w14:paraId="4BC86B9C" w14:textId="77777777">
        <w:trPr>
          <w:jc w:val="center"/>
        </w:trPr>
        <w:tc>
          <w:tcPr>
            <w:tcW w:w="9378" w:type="dxa"/>
          </w:tcPr>
          <w:p w14:paraId="7F5CF987" w14:textId="77777777" w:rsidR="00AA227D" w:rsidRDefault="00425617">
            <w:pPr>
              <w:keepNext/>
              <w:spacing w:line="264" w:lineRule="auto"/>
              <w:rPr>
                <w:sz w:val="22"/>
                <w:szCs w:val="22"/>
              </w:rPr>
            </w:pPr>
            <w:r>
              <w:rPr>
                <w:sz w:val="22"/>
                <w:szCs w:val="22"/>
              </w:rPr>
              <w:t xml:space="preserve">8. ANGGOTA 1  </w:t>
            </w:r>
            <w:r>
              <w:rPr>
                <w:sz w:val="22"/>
                <w:szCs w:val="22"/>
              </w:rPr>
              <w:tab/>
              <w:t xml:space="preserve">                                                                                                Tanda Tangan : </w:t>
            </w:r>
          </w:p>
          <w:p w14:paraId="2CDD9E30" w14:textId="77777777" w:rsidR="00AA227D" w:rsidRDefault="00425617">
            <w:pPr>
              <w:keepNext/>
              <w:tabs>
                <w:tab w:val="left" w:pos="3420"/>
                <w:tab w:val="left" w:pos="4050"/>
                <w:tab w:val="left" w:pos="4320"/>
              </w:tabs>
              <w:rPr>
                <w:sz w:val="22"/>
                <w:szCs w:val="22"/>
              </w:rPr>
            </w:pPr>
            <w:r>
              <w:rPr>
                <w:sz w:val="22"/>
                <w:szCs w:val="22"/>
              </w:rPr>
              <w:t xml:space="preserve">   a. Nama lengkap         </w:t>
            </w:r>
            <w:r>
              <w:rPr>
                <w:sz w:val="22"/>
                <w:szCs w:val="22"/>
              </w:rPr>
              <w:tab/>
              <w:t>:    Gian Willy Erlanda</w:t>
            </w:r>
            <w:r>
              <w:rPr>
                <w:noProof/>
              </w:rPr>
              <w:drawing>
                <wp:anchor distT="0" distB="0" distL="0" distR="0" simplePos="0" relativeHeight="251659264" behindDoc="0" locked="0" layoutInCell="1" hidden="0" allowOverlap="1" wp14:anchorId="632E54CE" wp14:editId="0378460C">
                  <wp:simplePos x="0" y="0"/>
                  <wp:positionH relativeFrom="column">
                    <wp:posOffset>4848225</wp:posOffset>
                  </wp:positionH>
                  <wp:positionV relativeFrom="paragraph">
                    <wp:posOffset>28575</wp:posOffset>
                  </wp:positionV>
                  <wp:extent cx="736356" cy="285750"/>
                  <wp:effectExtent l="0" t="0" r="0" b="0"/>
                  <wp:wrapSquare wrapText="bothSides" distT="0" distB="0" distL="0" distR="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3367"/>
                          <a:stretch>
                            <a:fillRect/>
                          </a:stretch>
                        </pic:blipFill>
                        <pic:spPr>
                          <a:xfrm>
                            <a:off x="0" y="0"/>
                            <a:ext cx="736356" cy="285750"/>
                          </a:xfrm>
                          <a:prstGeom prst="rect">
                            <a:avLst/>
                          </a:prstGeom>
                          <a:ln/>
                        </pic:spPr>
                      </pic:pic>
                    </a:graphicData>
                  </a:graphic>
                </wp:anchor>
              </w:drawing>
            </w:r>
          </w:p>
          <w:p w14:paraId="4D0A71E0" w14:textId="77777777" w:rsidR="00AA227D" w:rsidRDefault="00425617">
            <w:pPr>
              <w:keepNext/>
              <w:tabs>
                <w:tab w:val="left" w:pos="2268"/>
                <w:tab w:val="left" w:pos="3420"/>
                <w:tab w:val="left" w:pos="3690"/>
                <w:tab w:val="left" w:pos="4230"/>
                <w:tab w:val="left" w:pos="7260"/>
              </w:tabs>
              <w:spacing w:line="264" w:lineRule="auto"/>
              <w:rPr>
                <w:sz w:val="22"/>
                <w:szCs w:val="22"/>
              </w:rPr>
            </w:pPr>
            <w:r>
              <w:rPr>
                <w:sz w:val="22"/>
                <w:szCs w:val="22"/>
              </w:rPr>
              <w:t xml:space="preserve">   b. NIM  </w:t>
            </w:r>
            <w:r>
              <w:rPr>
                <w:sz w:val="22"/>
                <w:szCs w:val="22"/>
              </w:rPr>
              <w:tab/>
            </w:r>
            <w:r>
              <w:rPr>
                <w:sz w:val="22"/>
                <w:szCs w:val="22"/>
              </w:rPr>
              <w:tab/>
              <w:t xml:space="preserve">: </w:t>
            </w:r>
            <w:r>
              <w:rPr>
                <w:sz w:val="22"/>
                <w:szCs w:val="22"/>
              </w:rPr>
              <w:tab/>
              <w:t xml:space="preserve">17/410471/TK/45828                                                          </w:t>
            </w:r>
          </w:p>
          <w:p w14:paraId="24BF816F" w14:textId="77777777" w:rsidR="00AA227D" w:rsidRDefault="00425617">
            <w:pPr>
              <w:keepNext/>
              <w:tabs>
                <w:tab w:val="left" w:pos="3420"/>
                <w:tab w:val="left" w:pos="3690"/>
                <w:tab w:val="left" w:pos="4050"/>
              </w:tabs>
              <w:spacing w:line="264" w:lineRule="auto"/>
              <w:rPr>
                <w:sz w:val="22"/>
                <w:szCs w:val="22"/>
              </w:rPr>
            </w:pPr>
            <w:r>
              <w:rPr>
                <w:sz w:val="22"/>
                <w:szCs w:val="22"/>
              </w:rPr>
              <w:t xml:space="preserve">   c. Prodi/Konsentrasi </w:t>
            </w:r>
            <w:r>
              <w:rPr>
                <w:sz w:val="22"/>
                <w:szCs w:val="22"/>
              </w:rPr>
              <w:tab/>
              <w:t xml:space="preserve">: </w:t>
            </w:r>
            <w:r>
              <w:rPr>
                <w:sz w:val="22"/>
                <w:szCs w:val="22"/>
              </w:rPr>
              <w:tab/>
              <w:t>Teknologi Informasi/Rekayasa Sistem Informasi</w:t>
            </w:r>
          </w:p>
          <w:p w14:paraId="61D537BE" w14:textId="77777777" w:rsidR="00AA227D" w:rsidRDefault="00425617">
            <w:pPr>
              <w:keepNext/>
              <w:tabs>
                <w:tab w:val="left" w:pos="3420"/>
                <w:tab w:val="left" w:pos="3690"/>
                <w:tab w:val="left" w:pos="4050"/>
              </w:tabs>
              <w:spacing w:line="264" w:lineRule="auto"/>
              <w:rPr>
                <w:sz w:val="22"/>
                <w:szCs w:val="22"/>
              </w:rPr>
            </w:pPr>
            <w:r>
              <w:rPr>
                <w:sz w:val="22"/>
                <w:szCs w:val="22"/>
              </w:rPr>
              <w:t xml:space="preserve">   d. Email</w:t>
            </w:r>
            <w:r>
              <w:rPr>
                <w:sz w:val="22"/>
                <w:szCs w:val="22"/>
              </w:rPr>
              <w:tab/>
              <w:t xml:space="preserve">:    gian.willy.erlanda@mail.ugm.ac.id                   </w:t>
            </w:r>
          </w:p>
        </w:tc>
      </w:tr>
      <w:tr w:rsidR="00AA227D" w14:paraId="40A53026" w14:textId="77777777">
        <w:trPr>
          <w:jc w:val="center"/>
        </w:trPr>
        <w:tc>
          <w:tcPr>
            <w:tcW w:w="9378" w:type="dxa"/>
          </w:tcPr>
          <w:p w14:paraId="62D5159D" w14:textId="77777777" w:rsidR="00AA227D" w:rsidRDefault="00425617">
            <w:pPr>
              <w:keepNext/>
              <w:spacing w:line="264" w:lineRule="auto"/>
              <w:rPr>
                <w:sz w:val="22"/>
                <w:szCs w:val="22"/>
              </w:rPr>
            </w:pPr>
            <w:r>
              <w:rPr>
                <w:sz w:val="22"/>
                <w:szCs w:val="22"/>
              </w:rPr>
              <w:t xml:space="preserve">9. ANGGOTA 2  </w:t>
            </w:r>
            <w:r>
              <w:rPr>
                <w:sz w:val="22"/>
                <w:szCs w:val="22"/>
              </w:rPr>
              <w:tab/>
              <w:t xml:space="preserve">                                                                                                Tanda Tangan :</w:t>
            </w:r>
          </w:p>
          <w:p w14:paraId="23AB0EFD" w14:textId="77777777" w:rsidR="00AA227D" w:rsidRDefault="00425617">
            <w:pPr>
              <w:keepNext/>
              <w:tabs>
                <w:tab w:val="left" w:pos="3420"/>
                <w:tab w:val="left" w:pos="4050"/>
                <w:tab w:val="left" w:pos="4320"/>
              </w:tabs>
              <w:rPr>
                <w:sz w:val="22"/>
                <w:szCs w:val="22"/>
              </w:rPr>
            </w:pPr>
            <w:r>
              <w:rPr>
                <w:sz w:val="22"/>
                <w:szCs w:val="22"/>
              </w:rPr>
              <w:t xml:space="preserve">   a. Nama lengkap         </w:t>
            </w:r>
            <w:r>
              <w:rPr>
                <w:sz w:val="22"/>
                <w:szCs w:val="22"/>
              </w:rPr>
              <w:tab/>
              <w:t>:    Andrew Mulya</w:t>
            </w:r>
            <w:r>
              <w:rPr>
                <w:noProof/>
              </w:rPr>
              <w:drawing>
                <wp:anchor distT="0" distB="0" distL="0" distR="0" simplePos="0" relativeHeight="251660288" behindDoc="0" locked="0" layoutInCell="1" hidden="0" allowOverlap="1" wp14:anchorId="3823DA5B" wp14:editId="527C9E0A">
                  <wp:simplePos x="0" y="0"/>
                  <wp:positionH relativeFrom="column">
                    <wp:posOffset>4838700</wp:posOffset>
                  </wp:positionH>
                  <wp:positionV relativeFrom="paragraph">
                    <wp:posOffset>44639</wp:posOffset>
                  </wp:positionV>
                  <wp:extent cx="733425" cy="273666"/>
                  <wp:effectExtent l="0" t="0" r="0" b="0"/>
                  <wp:wrapSquare wrapText="bothSides" distT="0" distB="0" distL="0" distR="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733425" cy="273666"/>
                          </a:xfrm>
                          <a:prstGeom prst="rect">
                            <a:avLst/>
                          </a:prstGeom>
                          <a:ln/>
                        </pic:spPr>
                      </pic:pic>
                    </a:graphicData>
                  </a:graphic>
                </wp:anchor>
              </w:drawing>
            </w:r>
          </w:p>
          <w:p w14:paraId="746AC969" w14:textId="77777777" w:rsidR="00AA227D" w:rsidRDefault="00425617">
            <w:pPr>
              <w:keepNext/>
              <w:tabs>
                <w:tab w:val="left" w:pos="2268"/>
                <w:tab w:val="left" w:pos="3420"/>
                <w:tab w:val="left" w:pos="3690"/>
                <w:tab w:val="left" w:pos="4230"/>
                <w:tab w:val="left" w:pos="7146"/>
              </w:tabs>
              <w:spacing w:line="264" w:lineRule="auto"/>
              <w:rPr>
                <w:sz w:val="22"/>
                <w:szCs w:val="22"/>
              </w:rPr>
            </w:pPr>
            <w:r>
              <w:rPr>
                <w:sz w:val="22"/>
                <w:szCs w:val="22"/>
              </w:rPr>
              <w:t xml:space="preserve">   b. NIM  </w:t>
            </w:r>
            <w:r>
              <w:rPr>
                <w:sz w:val="22"/>
                <w:szCs w:val="22"/>
              </w:rPr>
              <w:tab/>
            </w:r>
            <w:r>
              <w:rPr>
                <w:sz w:val="22"/>
                <w:szCs w:val="22"/>
              </w:rPr>
              <w:tab/>
              <w:t xml:space="preserve">: </w:t>
            </w:r>
            <w:r>
              <w:rPr>
                <w:sz w:val="22"/>
                <w:szCs w:val="22"/>
              </w:rPr>
              <w:tab/>
              <w:t xml:space="preserve">17/410461/TK/45818                                                           </w:t>
            </w:r>
          </w:p>
          <w:p w14:paraId="3FBDC89D" w14:textId="77777777" w:rsidR="00AA227D" w:rsidRDefault="00425617">
            <w:pPr>
              <w:keepNext/>
              <w:tabs>
                <w:tab w:val="left" w:pos="3420"/>
                <w:tab w:val="left" w:pos="3690"/>
                <w:tab w:val="left" w:pos="4050"/>
              </w:tabs>
              <w:spacing w:line="264" w:lineRule="auto"/>
              <w:rPr>
                <w:sz w:val="22"/>
                <w:szCs w:val="22"/>
              </w:rPr>
            </w:pPr>
            <w:r>
              <w:rPr>
                <w:sz w:val="22"/>
                <w:szCs w:val="22"/>
              </w:rPr>
              <w:t xml:space="preserve">   c. Prodi/Konsentrasi </w:t>
            </w:r>
            <w:r>
              <w:rPr>
                <w:sz w:val="22"/>
                <w:szCs w:val="22"/>
              </w:rPr>
              <w:tab/>
              <w:t xml:space="preserve">: </w:t>
            </w:r>
            <w:r>
              <w:rPr>
                <w:sz w:val="22"/>
                <w:szCs w:val="22"/>
              </w:rPr>
              <w:tab/>
              <w:t>Teknologi Informasi/Rekayasa Sistem Informasi</w:t>
            </w:r>
          </w:p>
          <w:p w14:paraId="6EC61875" w14:textId="77777777" w:rsidR="00AA227D" w:rsidRDefault="00425617">
            <w:pPr>
              <w:keepNext/>
              <w:tabs>
                <w:tab w:val="left" w:pos="3420"/>
                <w:tab w:val="left" w:pos="3690"/>
                <w:tab w:val="left" w:pos="4050"/>
              </w:tabs>
              <w:spacing w:line="264" w:lineRule="auto"/>
              <w:rPr>
                <w:sz w:val="22"/>
                <w:szCs w:val="22"/>
              </w:rPr>
            </w:pPr>
            <w:r>
              <w:rPr>
                <w:sz w:val="22"/>
                <w:szCs w:val="22"/>
              </w:rPr>
              <w:t xml:space="preserve">   d. Email</w:t>
            </w:r>
            <w:r>
              <w:rPr>
                <w:sz w:val="22"/>
                <w:szCs w:val="22"/>
              </w:rPr>
              <w:tab/>
              <w:t xml:space="preserve">:    andrewmulya@mail.ugm.ac.id                     </w:t>
            </w:r>
          </w:p>
        </w:tc>
      </w:tr>
      <w:tr w:rsidR="00AA227D" w14:paraId="1B25A954" w14:textId="77777777">
        <w:trPr>
          <w:jc w:val="center"/>
        </w:trPr>
        <w:tc>
          <w:tcPr>
            <w:tcW w:w="9378" w:type="dxa"/>
          </w:tcPr>
          <w:p w14:paraId="1C34EE29" w14:textId="7177365F" w:rsidR="00AA227D" w:rsidRDefault="00425617">
            <w:pPr>
              <w:keepNext/>
              <w:spacing w:line="264" w:lineRule="auto"/>
              <w:rPr>
                <w:sz w:val="22"/>
                <w:szCs w:val="22"/>
              </w:rPr>
            </w:pPr>
            <w:r>
              <w:rPr>
                <w:sz w:val="22"/>
                <w:szCs w:val="22"/>
              </w:rPr>
              <w:t xml:space="preserve">10. DOSEN PEMBIMBING I                                                                           </w:t>
            </w:r>
            <w:r w:rsidR="006D7902">
              <w:rPr>
                <w:sz w:val="22"/>
                <w:szCs w:val="22"/>
                <w:lang w:val="en-US"/>
              </w:rPr>
              <w:t xml:space="preserve">   </w:t>
            </w:r>
            <w:r>
              <w:rPr>
                <w:sz w:val="22"/>
                <w:szCs w:val="22"/>
              </w:rPr>
              <w:t>Tanda Tangan :</w:t>
            </w:r>
          </w:p>
          <w:p w14:paraId="35A151E5" w14:textId="77777777" w:rsidR="00AA227D" w:rsidRDefault="00425617">
            <w:pPr>
              <w:keepNext/>
              <w:tabs>
                <w:tab w:val="left" w:pos="3420"/>
                <w:tab w:val="left" w:pos="4050"/>
                <w:tab w:val="left" w:pos="4320"/>
              </w:tabs>
              <w:rPr>
                <w:sz w:val="22"/>
                <w:szCs w:val="22"/>
              </w:rPr>
            </w:pPr>
            <w:r>
              <w:rPr>
                <w:sz w:val="22"/>
                <w:szCs w:val="22"/>
              </w:rPr>
              <w:t xml:space="preserve">   a. Nama lengkap         </w:t>
            </w:r>
            <w:r>
              <w:rPr>
                <w:sz w:val="22"/>
                <w:szCs w:val="22"/>
              </w:rPr>
              <w:tab/>
              <w:t xml:space="preserve">:    I Wayan Mustika, S.T., M.Eng., Ph.D.                                                                  </w:t>
            </w:r>
          </w:p>
          <w:p w14:paraId="08CF7E1C" w14:textId="77777777" w:rsidR="00AA227D" w:rsidRDefault="00425617">
            <w:pPr>
              <w:keepNext/>
              <w:tabs>
                <w:tab w:val="left" w:pos="2268"/>
                <w:tab w:val="left" w:pos="3420"/>
                <w:tab w:val="left" w:pos="3690"/>
                <w:tab w:val="left" w:pos="4230"/>
                <w:tab w:val="left" w:pos="7146"/>
              </w:tabs>
              <w:spacing w:line="264" w:lineRule="auto"/>
              <w:rPr>
                <w:sz w:val="22"/>
                <w:szCs w:val="22"/>
              </w:rPr>
            </w:pPr>
            <w:r>
              <w:rPr>
                <w:sz w:val="22"/>
                <w:szCs w:val="22"/>
              </w:rPr>
              <w:t xml:space="preserve">   b. NIP  </w:t>
            </w:r>
            <w:r>
              <w:rPr>
                <w:sz w:val="22"/>
                <w:szCs w:val="22"/>
              </w:rPr>
              <w:tab/>
            </w:r>
            <w:r>
              <w:rPr>
                <w:sz w:val="22"/>
                <w:szCs w:val="22"/>
              </w:rPr>
              <w:tab/>
              <w:t xml:space="preserve">: </w:t>
            </w:r>
            <w:r>
              <w:rPr>
                <w:sz w:val="22"/>
                <w:szCs w:val="22"/>
              </w:rPr>
              <w:tab/>
              <w:t xml:space="preserve">198109212014041001                                                                 </w:t>
            </w:r>
          </w:p>
        </w:tc>
      </w:tr>
      <w:tr w:rsidR="00AA227D" w14:paraId="7C6B26C7" w14:textId="77777777">
        <w:trPr>
          <w:jc w:val="center"/>
        </w:trPr>
        <w:tc>
          <w:tcPr>
            <w:tcW w:w="9378" w:type="dxa"/>
          </w:tcPr>
          <w:p w14:paraId="0EDDB4FD" w14:textId="152C67FD" w:rsidR="00AA227D" w:rsidRDefault="00425617">
            <w:pPr>
              <w:keepNext/>
              <w:spacing w:line="264" w:lineRule="auto"/>
              <w:rPr>
                <w:sz w:val="22"/>
                <w:szCs w:val="22"/>
              </w:rPr>
            </w:pPr>
            <w:r>
              <w:rPr>
                <w:sz w:val="22"/>
                <w:szCs w:val="22"/>
              </w:rPr>
              <w:t>11. DOSEN PEMBIMBING II                                                                             Tanda Tangan :</w:t>
            </w:r>
          </w:p>
          <w:p w14:paraId="6A750D99" w14:textId="77777777" w:rsidR="00AA227D" w:rsidRDefault="00425617">
            <w:pPr>
              <w:keepNext/>
              <w:tabs>
                <w:tab w:val="left" w:pos="3420"/>
                <w:tab w:val="left" w:pos="4050"/>
                <w:tab w:val="left" w:pos="4320"/>
              </w:tabs>
              <w:rPr>
                <w:sz w:val="22"/>
                <w:szCs w:val="22"/>
              </w:rPr>
            </w:pPr>
            <w:r>
              <w:rPr>
                <w:sz w:val="22"/>
                <w:szCs w:val="22"/>
              </w:rPr>
              <w:t xml:space="preserve">   a. Nama lengkap         </w:t>
            </w:r>
            <w:r>
              <w:rPr>
                <w:sz w:val="22"/>
                <w:szCs w:val="22"/>
              </w:rPr>
              <w:tab/>
              <w:t xml:space="preserve">:    P. Insap Santosa, Ir., M.Sc., Ph.D., IPU.                                                                  </w:t>
            </w:r>
          </w:p>
          <w:p w14:paraId="27978F8F" w14:textId="77777777" w:rsidR="00AA227D" w:rsidRDefault="00425617">
            <w:pPr>
              <w:keepNext/>
              <w:spacing w:line="264" w:lineRule="auto"/>
              <w:rPr>
                <w:sz w:val="22"/>
                <w:szCs w:val="22"/>
              </w:rPr>
            </w:pPr>
            <w:r>
              <w:rPr>
                <w:sz w:val="22"/>
                <w:szCs w:val="22"/>
              </w:rPr>
              <w:t xml:space="preserve">   b. NIP  </w:t>
            </w:r>
            <w:r>
              <w:rPr>
                <w:sz w:val="22"/>
                <w:szCs w:val="22"/>
              </w:rPr>
              <w:tab/>
            </w:r>
            <w:r>
              <w:rPr>
                <w:sz w:val="22"/>
                <w:szCs w:val="22"/>
              </w:rPr>
              <w:tab/>
              <w:t xml:space="preserve">                       :    196101081985031002</w:t>
            </w:r>
          </w:p>
        </w:tc>
      </w:tr>
      <w:tr w:rsidR="00AA227D" w14:paraId="7BB266BD" w14:textId="77777777">
        <w:trPr>
          <w:jc w:val="center"/>
        </w:trPr>
        <w:tc>
          <w:tcPr>
            <w:tcW w:w="9378" w:type="dxa"/>
          </w:tcPr>
          <w:p w14:paraId="35BBAB96" w14:textId="77777777" w:rsidR="00AA227D" w:rsidRDefault="00425617" w:rsidP="006D7902">
            <w:pPr>
              <w:keepNext/>
              <w:tabs>
                <w:tab w:val="left" w:pos="3420"/>
                <w:tab w:val="left" w:pos="3690"/>
              </w:tabs>
              <w:spacing w:line="264" w:lineRule="auto"/>
              <w:rPr>
                <w:sz w:val="22"/>
                <w:szCs w:val="22"/>
              </w:rPr>
            </w:pPr>
            <w:r>
              <w:rPr>
                <w:sz w:val="22"/>
                <w:szCs w:val="22"/>
              </w:rPr>
              <w:t>12. TEMPAT PELAKSANAAN          :    UGM Press</w:t>
            </w:r>
          </w:p>
        </w:tc>
      </w:tr>
      <w:tr w:rsidR="00AA227D" w14:paraId="0B4C5E22" w14:textId="77777777">
        <w:trPr>
          <w:jc w:val="center"/>
        </w:trPr>
        <w:tc>
          <w:tcPr>
            <w:tcW w:w="9378" w:type="dxa"/>
          </w:tcPr>
          <w:p w14:paraId="061C6B48" w14:textId="77777777" w:rsidR="00AA227D" w:rsidRDefault="00425617">
            <w:pPr>
              <w:keepNext/>
              <w:tabs>
                <w:tab w:val="left" w:pos="3420"/>
                <w:tab w:val="left" w:pos="3690"/>
              </w:tabs>
              <w:spacing w:line="264" w:lineRule="auto"/>
              <w:rPr>
                <w:sz w:val="22"/>
                <w:szCs w:val="22"/>
              </w:rPr>
            </w:pPr>
            <w:r>
              <w:rPr>
                <w:sz w:val="22"/>
                <w:szCs w:val="22"/>
              </w:rPr>
              <w:t>13. Jumlah halaman</w:t>
            </w:r>
            <w:r>
              <w:rPr>
                <w:sz w:val="22"/>
                <w:szCs w:val="22"/>
              </w:rPr>
              <w:tab/>
              <w:t xml:space="preserve">:  </w:t>
            </w:r>
          </w:p>
        </w:tc>
      </w:tr>
    </w:tbl>
    <w:p w14:paraId="0BC401F1" w14:textId="77777777" w:rsidR="00AA227D" w:rsidRDefault="00AA227D">
      <w:pPr>
        <w:jc w:val="center"/>
        <w:rPr>
          <w:sz w:val="28"/>
          <w:szCs w:val="28"/>
        </w:rPr>
      </w:pPr>
    </w:p>
    <w:p w14:paraId="6692ADCC" w14:textId="77777777" w:rsidR="00262D3D" w:rsidRDefault="00262D3D">
      <w:pPr>
        <w:ind w:firstLine="0"/>
        <w:rPr>
          <w:b/>
        </w:rPr>
      </w:pPr>
      <w:r>
        <w:br w:type="page"/>
      </w:r>
    </w:p>
    <w:p w14:paraId="78034727" w14:textId="213F718D" w:rsidR="00AA227D" w:rsidRDefault="00425617" w:rsidP="004F06EF">
      <w:pPr>
        <w:pStyle w:val="Heading1"/>
      </w:pPr>
      <w:bookmarkStart w:id="1" w:name="_Toc75886864"/>
      <w:r w:rsidRPr="00517F18">
        <w:lastRenderedPageBreak/>
        <w:t>DAFTAR</w:t>
      </w:r>
      <w:r>
        <w:t xml:space="preserve"> ISI</w:t>
      </w:r>
      <w:bookmarkEnd w:id="1"/>
    </w:p>
    <w:p w14:paraId="30CDAA44" w14:textId="77777777" w:rsidR="00AA227D" w:rsidRDefault="00AA227D"/>
    <w:sdt>
      <w:sdtPr>
        <w:id w:val="-1669242260"/>
        <w:docPartObj>
          <w:docPartGallery w:val="Table of Contents"/>
          <w:docPartUnique/>
        </w:docPartObj>
      </w:sdtPr>
      <w:sdtEndPr/>
      <w:sdtContent>
        <w:p w14:paraId="0394EB3F" w14:textId="0EFB6DED" w:rsidR="00A86DA1" w:rsidRDefault="00425617">
          <w:pPr>
            <w:pStyle w:val="TOC1"/>
            <w:rPr>
              <w:rFonts w:asciiTheme="minorHAnsi" w:eastAsiaTheme="minorEastAsia" w:hAnsiTheme="minorHAnsi" w:cstheme="minorBidi"/>
              <w:noProof/>
              <w:sz w:val="22"/>
              <w:szCs w:val="22"/>
              <w:lang w:val="en-ID" w:eastAsia="en-ID"/>
            </w:rPr>
          </w:pPr>
          <w:r>
            <w:fldChar w:fldCharType="begin"/>
          </w:r>
          <w:r>
            <w:instrText xml:space="preserve"> TOC \h \u \z </w:instrText>
          </w:r>
          <w:r>
            <w:fldChar w:fldCharType="separate"/>
          </w:r>
          <w:hyperlink w:anchor="_Toc75886863" w:history="1">
            <w:r w:rsidR="00A86DA1" w:rsidRPr="003D58C6">
              <w:rPr>
                <w:rStyle w:val="Hyperlink"/>
                <w:noProof/>
              </w:rPr>
              <w:t>HALAMAN PENGESAHAN</w:t>
            </w:r>
            <w:r w:rsidR="00A86DA1">
              <w:rPr>
                <w:noProof/>
                <w:webHidden/>
              </w:rPr>
              <w:tab/>
            </w:r>
            <w:r w:rsidR="00A86DA1">
              <w:rPr>
                <w:noProof/>
                <w:webHidden/>
              </w:rPr>
              <w:fldChar w:fldCharType="begin"/>
            </w:r>
            <w:r w:rsidR="00A86DA1">
              <w:rPr>
                <w:noProof/>
                <w:webHidden/>
              </w:rPr>
              <w:instrText xml:space="preserve"> PAGEREF _Toc75886863 \h </w:instrText>
            </w:r>
            <w:r w:rsidR="00A86DA1">
              <w:rPr>
                <w:noProof/>
                <w:webHidden/>
              </w:rPr>
            </w:r>
            <w:r w:rsidR="00A86DA1">
              <w:rPr>
                <w:noProof/>
                <w:webHidden/>
              </w:rPr>
              <w:fldChar w:fldCharType="separate"/>
            </w:r>
            <w:r w:rsidR="00A86DA1">
              <w:rPr>
                <w:noProof/>
                <w:webHidden/>
              </w:rPr>
              <w:t>2</w:t>
            </w:r>
            <w:r w:rsidR="00A86DA1">
              <w:rPr>
                <w:noProof/>
                <w:webHidden/>
              </w:rPr>
              <w:fldChar w:fldCharType="end"/>
            </w:r>
          </w:hyperlink>
        </w:p>
        <w:p w14:paraId="031184B7" w14:textId="6FF442CD" w:rsidR="00A86DA1" w:rsidRDefault="00A86DA1">
          <w:pPr>
            <w:pStyle w:val="TOC1"/>
            <w:rPr>
              <w:rFonts w:asciiTheme="minorHAnsi" w:eastAsiaTheme="minorEastAsia" w:hAnsiTheme="minorHAnsi" w:cstheme="minorBidi"/>
              <w:noProof/>
              <w:sz w:val="22"/>
              <w:szCs w:val="22"/>
              <w:lang w:val="en-ID" w:eastAsia="en-ID"/>
            </w:rPr>
          </w:pPr>
          <w:hyperlink w:anchor="_Toc75886864" w:history="1">
            <w:r w:rsidRPr="003D58C6">
              <w:rPr>
                <w:rStyle w:val="Hyperlink"/>
                <w:noProof/>
              </w:rPr>
              <w:t>DAFTAR ISI</w:t>
            </w:r>
            <w:r>
              <w:rPr>
                <w:noProof/>
                <w:webHidden/>
              </w:rPr>
              <w:tab/>
            </w:r>
            <w:r>
              <w:rPr>
                <w:noProof/>
                <w:webHidden/>
              </w:rPr>
              <w:fldChar w:fldCharType="begin"/>
            </w:r>
            <w:r>
              <w:rPr>
                <w:noProof/>
                <w:webHidden/>
              </w:rPr>
              <w:instrText xml:space="preserve"> PAGEREF _Toc75886864 \h </w:instrText>
            </w:r>
            <w:r>
              <w:rPr>
                <w:noProof/>
                <w:webHidden/>
              </w:rPr>
            </w:r>
            <w:r>
              <w:rPr>
                <w:noProof/>
                <w:webHidden/>
              </w:rPr>
              <w:fldChar w:fldCharType="separate"/>
            </w:r>
            <w:r>
              <w:rPr>
                <w:noProof/>
                <w:webHidden/>
              </w:rPr>
              <w:t>3</w:t>
            </w:r>
            <w:r>
              <w:rPr>
                <w:noProof/>
                <w:webHidden/>
              </w:rPr>
              <w:fldChar w:fldCharType="end"/>
            </w:r>
          </w:hyperlink>
        </w:p>
        <w:p w14:paraId="521D1621" w14:textId="230D71E3" w:rsidR="00A86DA1" w:rsidRDefault="00A86DA1">
          <w:pPr>
            <w:pStyle w:val="TOC1"/>
            <w:rPr>
              <w:rFonts w:asciiTheme="minorHAnsi" w:eastAsiaTheme="minorEastAsia" w:hAnsiTheme="minorHAnsi" w:cstheme="minorBidi"/>
              <w:noProof/>
              <w:sz w:val="22"/>
              <w:szCs w:val="22"/>
              <w:lang w:val="en-ID" w:eastAsia="en-ID"/>
            </w:rPr>
          </w:pPr>
          <w:hyperlink w:anchor="_Toc75886865" w:history="1">
            <w:r w:rsidRPr="003D58C6">
              <w:rPr>
                <w:rStyle w:val="Hyperlink"/>
                <w:noProof/>
                <w:lang w:val="en-ID"/>
              </w:rPr>
              <w:t>DAFTAR GAMBAR</w:t>
            </w:r>
            <w:r>
              <w:rPr>
                <w:noProof/>
                <w:webHidden/>
              </w:rPr>
              <w:tab/>
            </w:r>
            <w:r>
              <w:rPr>
                <w:noProof/>
                <w:webHidden/>
              </w:rPr>
              <w:fldChar w:fldCharType="begin"/>
            </w:r>
            <w:r>
              <w:rPr>
                <w:noProof/>
                <w:webHidden/>
              </w:rPr>
              <w:instrText xml:space="preserve"> PAGEREF _Toc75886865 \h </w:instrText>
            </w:r>
            <w:r>
              <w:rPr>
                <w:noProof/>
                <w:webHidden/>
              </w:rPr>
            </w:r>
            <w:r>
              <w:rPr>
                <w:noProof/>
                <w:webHidden/>
              </w:rPr>
              <w:fldChar w:fldCharType="separate"/>
            </w:r>
            <w:r>
              <w:rPr>
                <w:noProof/>
                <w:webHidden/>
              </w:rPr>
              <w:t>5</w:t>
            </w:r>
            <w:r>
              <w:rPr>
                <w:noProof/>
                <w:webHidden/>
              </w:rPr>
              <w:fldChar w:fldCharType="end"/>
            </w:r>
          </w:hyperlink>
        </w:p>
        <w:p w14:paraId="40E6CBEE" w14:textId="2BF89A08" w:rsidR="00A86DA1" w:rsidRDefault="00A86DA1">
          <w:pPr>
            <w:pStyle w:val="TOC1"/>
            <w:rPr>
              <w:rFonts w:asciiTheme="minorHAnsi" w:eastAsiaTheme="minorEastAsia" w:hAnsiTheme="minorHAnsi" w:cstheme="minorBidi"/>
              <w:noProof/>
              <w:sz w:val="22"/>
              <w:szCs w:val="22"/>
              <w:lang w:val="en-ID" w:eastAsia="en-ID"/>
            </w:rPr>
          </w:pPr>
          <w:hyperlink w:anchor="_Toc75886866" w:history="1">
            <w:r w:rsidRPr="003D58C6">
              <w:rPr>
                <w:rStyle w:val="Hyperlink"/>
                <w:noProof/>
                <w:lang w:val="en-ID"/>
              </w:rPr>
              <w:t>DAFTAR TABEL</w:t>
            </w:r>
            <w:r>
              <w:rPr>
                <w:noProof/>
                <w:webHidden/>
              </w:rPr>
              <w:tab/>
            </w:r>
            <w:r>
              <w:rPr>
                <w:noProof/>
                <w:webHidden/>
              </w:rPr>
              <w:fldChar w:fldCharType="begin"/>
            </w:r>
            <w:r>
              <w:rPr>
                <w:noProof/>
                <w:webHidden/>
              </w:rPr>
              <w:instrText xml:space="preserve"> PAGEREF _Toc75886866 \h </w:instrText>
            </w:r>
            <w:r>
              <w:rPr>
                <w:noProof/>
                <w:webHidden/>
              </w:rPr>
            </w:r>
            <w:r>
              <w:rPr>
                <w:noProof/>
                <w:webHidden/>
              </w:rPr>
              <w:fldChar w:fldCharType="separate"/>
            </w:r>
            <w:r>
              <w:rPr>
                <w:noProof/>
                <w:webHidden/>
              </w:rPr>
              <w:t>6</w:t>
            </w:r>
            <w:r>
              <w:rPr>
                <w:noProof/>
                <w:webHidden/>
              </w:rPr>
              <w:fldChar w:fldCharType="end"/>
            </w:r>
          </w:hyperlink>
        </w:p>
        <w:p w14:paraId="712A2F11" w14:textId="141F0437" w:rsidR="00A86DA1" w:rsidRDefault="00A86DA1">
          <w:pPr>
            <w:pStyle w:val="TOC1"/>
            <w:rPr>
              <w:rFonts w:asciiTheme="minorHAnsi" w:eastAsiaTheme="minorEastAsia" w:hAnsiTheme="minorHAnsi" w:cstheme="minorBidi"/>
              <w:noProof/>
              <w:sz w:val="22"/>
              <w:szCs w:val="22"/>
              <w:lang w:val="en-ID" w:eastAsia="en-ID"/>
            </w:rPr>
          </w:pPr>
          <w:hyperlink w:anchor="_Toc75886867" w:history="1">
            <w:r w:rsidRPr="003D58C6">
              <w:rPr>
                <w:rStyle w:val="Hyperlink"/>
                <w:noProof/>
                <w:lang w:val="en-ID"/>
              </w:rPr>
              <w:t>DAFTAR LAMPIRAN</w:t>
            </w:r>
            <w:r>
              <w:rPr>
                <w:noProof/>
                <w:webHidden/>
              </w:rPr>
              <w:tab/>
            </w:r>
            <w:r>
              <w:rPr>
                <w:noProof/>
                <w:webHidden/>
              </w:rPr>
              <w:fldChar w:fldCharType="begin"/>
            </w:r>
            <w:r>
              <w:rPr>
                <w:noProof/>
                <w:webHidden/>
              </w:rPr>
              <w:instrText xml:space="preserve"> PAGEREF _Toc75886867 \h </w:instrText>
            </w:r>
            <w:r>
              <w:rPr>
                <w:noProof/>
                <w:webHidden/>
              </w:rPr>
            </w:r>
            <w:r>
              <w:rPr>
                <w:noProof/>
                <w:webHidden/>
              </w:rPr>
              <w:fldChar w:fldCharType="separate"/>
            </w:r>
            <w:r>
              <w:rPr>
                <w:noProof/>
                <w:webHidden/>
              </w:rPr>
              <w:t>7</w:t>
            </w:r>
            <w:r>
              <w:rPr>
                <w:noProof/>
                <w:webHidden/>
              </w:rPr>
              <w:fldChar w:fldCharType="end"/>
            </w:r>
          </w:hyperlink>
        </w:p>
        <w:p w14:paraId="7A5C958F" w14:textId="14D87787" w:rsidR="00A86DA1" w:rsidRDefault="00A86DA1">
          <w:pPr>
            <w:pStyle w:val="TOC1"/>
            <w:rPr>
              <w:rFonts w:asciiTheme="minorHAnsi" w:eastAsiaTheme="minorEastAsia" w:hAnsiTheme="minorHAnsi" w:cstheme="minorBidi"/>
              <w:noProof/>
              <w:sz w:val="22"/>
              <w:szCs w:val="22"/>
              <w:lang w:val="en-ID" w:eastAsia="en-ID"/>
            </w:rPr>
          </w:pPr>
          <w:hyperlink w:anchor="_Toc75886868" w:history="1">
            <w:r w:rsidRPr="003D58C6">
              <w:rPr>
                <w:rStyle w:val="Hyperlink"/>
                <w:noProof/>
              </w:rPr>
              <w:t>CATATAN REVISI DOKUMEN</w:t>
            </w:r>
            <w:r>
              <w:rPr>
                <w:noProof/>
                <w:webHidden/>
              </w:rPr>
              <w:tab/>
            </w:r>
            <w:r>
              <w:rPr>
                <w:noProof/>
                <w:webHidden/>
              </w:rPr>
              <w:fldChar w:fldCharType="begin"/>
            </w:r>
            <w:r>
              <w:rPr>
                <w:noProof/>
                <w:webHidden/>
              </w:rPr>
              <w:instrText xml:space="preserve"> PAGEREF _Toc75886868 \h </w:instrText>
            </w:r>
            <w:r>
              <w:rPr>
                <w:noProof/>
                <w:webHidden/>
              </w:rPr>
            </w:r>
            <w:r>
              <w:rPr>
                <w:noProof/>
                <w:webHidden/>
              </w:rPr>
              <w:fldChar w:fldCharType="separate"/>
            </w:r>
            <w:r>
              <w:rPr>
                <w:noProof/>
                <w:webHidden/>
              </w:rPr>
              <w:t>9</w:t>
            </w:r>
            <w:r>
              <w:rPr>
                <w:noProof/>
                <w:webHidden/>
              </w:rPr>
              <w:fldChar w:fldCharType="end"/>
            </w:r>
          </w:hyperlink>
        </w:p>
        <w:p w14:paraId="4CE28EDA" w14:textId="4A8A71FC" w:rsidR="00A86DA1" w:rsidRDefault="00A86DA1">
          <w:pPr>
            <w:pStyle w:val="TOC1"/>
            <w:rPr>
              <w:rFonts w:asciiTheme="minorHAnsi" w:eastAsiaTheme="minorEastAsia" w:hAnsiTheme="minorHAnsi" w:cstheme="minorBidi"/>
              <w:noProof/>
              <w:sz w:val="22"/>
              <w:szCs w:val="22"/>
              <w:lang w:val="en-ID" w:eastAsia="en-ID"/>
            </w:rPr>
          </w:pPr>
          <w:hyperlink w:anchor="_Toc75886869" w:history="1">
            <w:r w:rsidRPr="003D58C6">
              <w:rPr>
                <w:rStyle w:val="Hyperlink"/>
                <w:noProof/>
              </w:rPr>
              <w:t>INTISARI</w:t>
            </w:r>
            <w:r>
              <w:rPr>
                <w:noProof/>
                <w:webHidden/>
              </w:rPr>
              <w:tab/>
            </w:r>
            <w:r>
              <w:rPr>
                <w:noProof/>
                <w:webHidden/>
              </w:rPr>
              <w:fldChar w:fldCharType="begin"/>
            </w:r>
            <w:r>
              <w:rPr>
                <w:noProof/>
                <w:webHidden/>
              </w:rPr>
              <w:instrText xml:space="preserve"> PAGEREF _Toc75886869 \h </w:instrText>
            </w:r>
            <w:r>
              <w:rPr>
                <w:noProof/>
                <w:webHidden/>
              </w:rPr>
            </w:r>
            <w:r>
              <w:rPr>
                <w:noProof/>
                <w:webHidden/>
              </w:rPr>
              <w:fldChar w:fldCharType="separate"/>
            </w:r>
            <w:r>
              <w:rPr>
                <w:noProof/>
                <w:webHidden/>
              </w:rPr>
              <w:t>10</w:t>
            </w:r>
            <w:r>
              <w:rPr>
                <w:noProof/>
                <w:webHidden/>
              </w:rPr>
              <w:fldChar w:fldCharType="end"/>
            </w:r>
          </w:hyperlink>
        </w:p>
        <w:p w14:paraId="2A8F1D6F" w14:textId="34CDA478" w:rsidR="00A86DA1" w:rsidRDefault="00A86DA1">
          <w:pPr>
            <w:pStyle w:val="TOC1"/>
            <w:rPr>
              <w:rFonts w:asciiTheme="minorHAnsi" w:eastAsiaTheme="minorEastAsia" w:hAnsiTheme="minorHAnsi" w:cstheme="minorBidi"/>
              <w:noProof/>
              <w:sz w:val="22"/>
              <w:szCs w:val="22"/>
              <w:lang w:val="en-ID" w:eastAsia="en-ID"/>
            </w:rPr>
          </w:pPr>
          <w:hyperlink w:anchor="_Toc75886870" w:history="1">
            <w:r w:rsidRPr="003D58C6">
              <w:rPr>
                <w:rStyle w:val="Hyperlink"/>
                <w:noProof/>
              </w:rPr>
              <w:t>RINGKASAN EKSEKUTIF</w:t>
            </w:r>
            <w:r>
              <w:rPr>
                <w:noProof/>
                <w:webHidden/>
              </w:rPr>
              <w:tab/>
            </w:r>
            <w:r>
              <w:rPr>
                <w:noProof/>
                <w:webHidden/>
              </w:rPr>
              <w:fldChar w:fldCharType="begin"/>
            </w:r>
            <w:r>
              <w:rPr>
                <w:noProof/>
                <w:webHidden/>
              </w:rPr>
              <w:instrText xml:space="preserve"> PAGEREF _Toc75886870 \h </w:instrText>
            </w:r>
            <w:r>
              <w:rPr>
                <w:noProof/>
                <w:webHidden/>
              </w:rPr>
            </w:r>
            <w:r>
              <w:rPr>
                <w:noProof/>
                <w:webHidden/>
              </w:rPr>
              <w:fldChar w:fldCharType="separate"/>
            </w:r>
            <w:r>
              <w:rPr>
                <w:noProof/>
                <w:webHidden/>
              </w:rPr>
              <w:t>11</w:t>
            </w:r>
            <w:r>
              <w:rPr>
                <w:noProof/>
                <w:webHidden/>
              </w:rPr>
              <w:fldChar w:fldCharType="end"/>
            </w:r>
          </w:hyperlink>
        </w:p>
        <w:p w14:paraId="4F68F5CD" w14:textId="52D1CAC1" w:rsidR="00A86DA1" w:rsidRDefault="00A86DA1">
          <w:pPr>
            <w:pStyle w:val="TOC1"/>
            <w:rPr>
              <w:rFonts w:asciiTheme="minorHAnsi" w:eastAsiaTheme="minorEastAsia" w:hAnsiTheme="minorHAnsi" w:cstheme="minorBidi"/>
              <w:noProof/>
              <w:sz w:val="22"/>
              <w:szCs w:val="22"/>
              <w:lang w:val="en-ID" w:eastAsia="en-ID"/>
            </w:rPr>
          </w:pPr>
          <w:hyperlink w:anchor="_Toc75886871" w:history="1">
            <w:r w:rsidRPr="003D58C6">
              <w:rPr>
                <w:rStyle w:val="Hyperlink"/>
                <w:noProof/>
              </w:rPr>
              <w:t>PENDAHULUAN</w:t>
            </w:r>
            <w:r>
              <w:rPr>
                <w:noProof/>
                <w:webHidden/>
              </w:rPr>
              <w:tab/>
            </w:r>
            <w:r>
              <w:rPr>
                <w:noProof/>
                <w:webHidden/>
              </w:rPr>
              <w:fldChar w:fldCharType="begin"/>
            </w:r>
            <w:r>
              <w:rPr>
                <w:noProof/>
                <w:webHidden/>
              </w:rPr>
              <w:instrText xml:space="preserve"> PAGEREF _Toc75886871 \h </w:instrText>
            </w:r>
            <w:r>
              <w:rPr>
                <w:noProof/>
                <w:webHidden/>
              </w:rPr>
            </w:r>
            <w:r>
              <w:rPr>
                <w:noProof/>
                <w:webHidden/>
              </w:rPr>
              <w:fldChar w:fldCharType="separate"/>
            </w:r>
            <w:r>
              <w:rPr>
                <w:noProof/>
                <w:webHidden/>
              </w:rPr>
              <w:t>12</w:t>
            </w:r>
            <w:r>
              <w:rPr>
                <w:noProof/>
                <w:webHidden/>
              </w:rPr>
              <w:fldChar w:fldCharType="end"/>
            </w:r>
          </w:hyperlink>
        </w:p>
        <w:p w14:paraId="08AAA872" w14:textId="07AC928D" w:rsidR="00A86DA1" w:rsidRDefault="00A86DA1">
          <w:pPr>
            <w:pStyle w:val="TOC1"/>
            <w:rPr>
              <w:rFonts w:asciiTheme="minorHAnsi" w:eastAsiaTheme="minorEastAsia" w:hAnsiTheme="minorHAnsi" w:cstheme="minorBidi"/>
              <w:noProof/>
              <w:sz w:val="22"/>
              <w:szCs w:val="22"/>
              <w:lang w:val="en-ID" w:eastAsia="en-ID"/>
            </w:rPr>
          </w:pPr>
          <w:hyperlink w:anchor="_Toc75886872" w:history="1">
            <w:r w:rsidRPr="003D58C6">
              <w:rPr>
                <w:rStyle w:val="Hyperlink"/>
                <w:noProof/>
              </w:rPr>
              <w:t>PROSES DESAIN DAN IMPLEMENTASI</w:t>
            </w:r>
            <w:r>
              <w:rPr>
                <w:noProof/>
                <w:webHidden/>
              </w:rPr>
              <w:tab/>
            </w:r>
            <w:r>
              <w:rPr>
                <w:noProof/>
                <w:webHidden/>
              </w:rPr>
              <w:fldChar w:fldCharType="begin"/>
            </w:r>
            <w:r>
              <w:rPr>
                <w:noProof/>
                <w:webHidden/>
              </w:rPr>
              <w:instrText xml:space="preserve"> PAGEREF _Toc75886872 \h </w:instrText>
            </w:r>
            <w:r>
              <w:rPr>
                <w:noProof/>
                <w:webHidden/>
              </w:rPr>
            </w:r>
            <w:r>
              <w:rPr>
                <w:noProof/>
                <w:webHidden/>
              </w:rPr>
              <w:fldChar w:fldCharType="separate"/>
            </w:r>
            <w:r>
              <w:rPr>
                <w:noProof/>
                <w:webHidden/>
              </w:rPr>
              <w:t>13</w:t>
            </w:r>
            <w:r>
              <w:rPr>
                <w:noProof/>
                <w:webHidden/>
              </w:rPr>
              <w:fldChar w:fldCharType="end"/>
            </w:r>
          </w:hyperlink>
        </w:p>
        <w:p w14:paraId="160CD144" w14:textId="5B1A77BC" w:rsidR="00A86DA1" w:rsidRDefault="00A86DA1">
          <w:pPr>
            <w:pStyle w:val="TOC2"/>
            <w:rPr>
              <w:rFonts w:asciiTheme="minorHAnsi" w:eastAsiaTheme="minorEastAsia" w:hAnsiTheme="minorHAnsi" w:cstheme="minorBidi"/>
              <w:noProof/>
              <w:sz w:val="22"/>
              <w:szCs w:val="22"/>
              <w:lang w:val="en-ID" w:eastAsia="en-ID"/>
            </w:rPr>
          </w:pPr>
          <w:hyperlink w:anchor="_Toc75886873" w:history="1">
            <w:r w:rsidRPr="003D58C6">
              <w:rPr>
                <w:rStyle w:val="Hyperlink"/>
                <w:bCs/>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szCs w:val="22"/>
                <w:lang w:val="en-ID" w:eastAsia="en-ID"/>
              </w:rPr>
              <w:tab/>
            </w:r>
            <w:r w:rsidRPr="003D58C6">
              <w:rPr>
                <w:rStyle w:val="Hyperlink"/>
                <w:noProof/>
              </w:rPr>
              <w:t>Proses Desain Back-End</w:t>
            </w:r>
            <w:r>
              <w:rPr>
                <w:noProof/>
                <w:webHidden/>
              </w:rPr>
              <w:tab/>
            </w:r>
            <w:r>
              <w:rPr>
                <w:noProof/>
                <w:webHidden/>
              </w:rPr>
              <w:fldChar w:fldCharType="begin"/>
            </w:r>
            <w:r>
              <w:rPr>
                <w:noProof/>
                <w:webHidden/>
              </w:rPr>
              <w:instrText xml:space="preserve"> PAGEREF _Toc75886873 \h </w:instrText>
            </w:r>
            <w:r>
              <w:rPr>
                <w:noProof/>
                <w:webHidden/>
              </w:rPr>
            </w:r>
            <w:r>
              <w:rPr>
                <w:noProof/>
                <w:webHidden/>
              </w:rPr>
              <w:fldChar w:fldCharType="separate"/>
            </w:r>
            <w:r>
              <w:rPr>
                <w:noProof/>
                <w:webHidden/>
              </w:rPr>
              <w:t>15</w:t>
            </w:r>
            <w:r>
              <w:rPr>
                <w:noProof/>
                <w:webHidden/>
              </w:rPr>
              <w:fldChar w:fldCharType="end"/>
            </w:r>
          </w:hyperlink>
        </w:p>
        <w:p w14:paraId="04C4EBDB" w14:textId="14C1BAE5" w:rsidR="00A86DA1" w:rsidRDefault="00A86DA1">
          <w:pPr>
            <w:pStyle w:val="TOC2"/>
            <w:rPr>
              <w:rFonts w:asciiTheme="minorHAnsi" w:eastAsiaTheme="minorEastAsia" w:hAnsiTheme="minorHAnsi" w:cstheme="minorBidi"/>
              <w:noProof/>
              <w:sz w:val="22"/>
              <w:szCs w:val="22"/>
              <w:lang w:val="en-ID" w:eastAsia="en-ID"/>
            </w:rPr>
          </w:pPr>
          <w:hyperlink w:anchor="_Toc75886874" w:history="1">
            <w:r w:rsidRPr="003D58C6">
              <w:rPr>
                <w:rStyle w:val="Hyperlink"/>
                <w:bCs/>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szCs w:val="22"/>
                <w:lang w:val="en-ID" w:eastAsia="en-ID"/>
              </w:rPr>
              <w:tab/>
            </w:r>
            <w:r w:rsidRPr="003D58C6">
              <w:rPr>
                <w:rStyle w:val="Hyperlink"/>
                <w:noProof/>
              </w:rPr>
              <w:t xml:space="preserve">Proses Desain </w:t>
            </w:r>
            <w:r w:rsidRPr="003D58C6">
              <w:rPr>
                <w:rStyle w:val="Hyperlink"/>
                <w:i/>
                <w:noProof/>
              </w:rPr>
              <w:t>Front</w:t>
            </w:r>
            <w:r w:rsidRPr="003D58C6">
              <w:rPr>
                <w:rStyle w:val="Hyperlink"/>
                <w:noProof/>
              </w:rPr>
              <w:t>-</w:t>
            </w:r>
            <w:r w:rsidRPr="003D58C6">
              <w:rPr>
                <w:rStyle w:val="Hyperlink"/>
                <w:i/>
                <w:noProof/>
              </w:rPr>
              <w:t>End</w:t>
            </w:r>
            <w:r>
              <w:rPr>
                <w:noProof/>
                <w:webHidden/>
              </w:rPr>
              <w:tab/>
            </w:r>
            <w:r>
              <w:rPr>
                <w:noProof/>
                <w:webHidden/>
              </w:rPr>
              <w:fldChar w:fldCharType="begin"/>
            </w:r>
            <w:r>
              <w:rPr>
                <w:noProof/>
                <w:webHidden/>
              </w:rPr>
              <w:instrText xml:space="preserve"> PAGEREF _Toc75886874 \h </w:instrText>
            </w:r>
            <w:r>
              <w:rPr>
                <w:noProof/>
                <w:webHidden/>
              </w:rPr>
            </w:r>
            <w:r>
              <w:rPr>
                <w:noProof/>
                <w:webHidden/>
              </w:rPr>
              <w:fldChar w:fldCharType="separate"/>
            </w:r>
            <w:r>
              <w:rPr>
                <w:noProof/>
                <w:webHidden/>
              </w:rPr>
              <w:t>22</w:t>
            </w:r>
            <w:r>
              <w:rPr>
                <w:noProof/>
                <w:webHidden/>
              </w:rPr>
              <w:fldChar w:fldCharType="end"/>
            </w:r>
          </w:hyperlink>
        </w:p>
        <w:p w14:paraId="1198F559" w14:textId="42DD6618" w:rsidR="00A86DA1" w:rsidRDefault="00A86DA1">
          <w:pPr>
            <w:pStyle w:val="TOC3"/>
            <w:rPr>
              <w:rFonts w:asciiTheme="minorHAnsi" w:eastAsiaTheme="minorEastAsia" w:hAnsiTheme="minorHAnsi" w:cstheme="minorBidi"/>
              <w:noProof/>
              <w:sz w:val="22"/>
              <w:szCs w:val="22"/>
              <w:lang w:val="en-ID" w:eastAsia="en-ID"/>
            </w:rPr>
          </w:pPr>
          <w:hyperlink w:anchor="_Toc75886878" w:history="1">
            <w:r w:rsidRPr="003D58C6">
              <w:rPr>
                <w:rStyle w:val="Hyperlink"/>
                <w:noProof/>
              </w:rPr>
              <w:t>1.2.1.</w:t>
            </w:r>
            <w:r>
              <w:rPr>
                <w:rFonts w:asciiTheme="minorHAnsi" w:eastAsiaTheme="minorEastAsia" w:hAnsiTheme="minorHAnsi" w:cstheme="minorBidi"/>
                <w:noProof/>
                <w:sz w:val="22"/>
                <w:szCs w:val="22"/>
                <w:lang w:val="en-ID" w:eastAsia="en-ID"/>
              </w:rPr>
              <w:tab/>
            </w:r>
            <w:r w:rsidRPr="003D58C6">
              <w:rPr>
                <w:rStyle w:val="Hyperlink"/>
                <w:noProof/>
              </w:rPr>
              <w:t>Struktur Sistem Informasi</w:t>
            </w:r>
            <w:r>
              <w:rPr>
                <w:noProof/>
                <w:webHidden/>
              </w:rPr>
              <w:tab/>
            </w:r>
            <w:r>
              <w:rPr>
                <w:noProof/>
                <w:webHidden/>
              </w:rPr>
              <w:fldChar w:fldCharType="begin"/>
            </w:r>
            <w:r>
              <w:rPr>
                <w:noProof/>
                <w:webHidden/>
              </w:rPr>
              <w:instrText xml:space="preserve"> PAGEREF _Toc75886878 \h </w:instrText>
            </w:r>
            <w:r>
              <w:rPr>
                <w:noProof/>
                <w:webHidden/>
              </w:rPr>
            </w:r>
            <w:r>
              <w:rPr>
                <w:noProof/>
                <w:webHidden/>
              </w:rPr>
              <w:fldChar w:fldCharType="separate"/>
            </w:r>
            <w:r>
              <w:rPr>
                <w:noProof/>
                <w:webHidden/>
              </w:rPr>
              <w:t>23</w:t>
            </w:r>
            <w:r>
              <w:rPr>
                <w:noProof/>
                <w:webHidden/>
              </w:rPr>
              <w:fldChar w:fldCharType="end"/>
            </w:r>
          </w:hyperlink>
        </w:p>
        <w:p w14:paraId="34090111" w14:textId="6494D173" w:rsidR="00A86DA1" w:rsidRDefault="00A86DA1">
          <w:pPr>
            <w:pStyle w:val="TOC2"/>
            <w:rPr>
              <w:rFonts w:asciiTheme="minorHAnsi" w:eastAsiaTheme="minorEastAsia" w:hAnsiTheme="minorHAnsi" w:cstheme="minorBidi"/>
              <w:noProof/>
              <w:sz w:val="22"/>
              <w:szCs w:val="22"/>
              <w:lang w:val="en-ID" w:eastAsia="en-ID"/>
            </w:rPr>
          </w:pPr>
          <w:hyperlink w:anchor="_Toc75886879" w:history="1">
            <w:r w:rsidRPr="003D58C6">
              <w:rPr>
                <w:rStyle w:val="Hyperlink"/>
                <w:bCs/>
                <w:noProof/>
                <w14:scene3d>
                  <w14:camera w14:prst="orthographicFront"/>
                  <w14:lightRig w14:rig="threePt" w14:dir="t">
                    <w14:rot w14:lat="0" w14:lon="0" w14:rev="0"/>
                  </w14:lightRig>
                </w14:scene3d>
              </w:rPr>
              <w:t>1.3.</w:t>
            </w:r>
            <w:r>
              <w:rPr>
                <w:rFonts w:asciiTheme="minorHAnsi" w:eastAsiaTheme="minorEastAsia" w:hAnsiTheme="minorHAnsi" w:cstheme="minorBidi"/>
                <w:noProof/>
                <w:sz w:val="22"/>
                <w:szCs w:val="22"/>
                <w:lang w:val="en-ID" w:eastAsia="en-ID"/>
              </w:rPr>
              <w:tab/>
            </w:r>
            <w:r w:rsidRPr="003D58C6">
              <w:rPr>
                <w:rStyle w:val="Hyperlink"/>
                <w:noProof/>
              </w:rPr>
              <w:t>Proses Desain User Experienc</w:t>
            </w:r>
            <w:r w:rsidRPr="003D58C6">
              <w:rPr>
                <w:rStyle w:val="Hyperlink"/>
                <w:noProof/>
                <w:lang w:val="en-US"/>
              </w:rPr>
              <w:t>e</w:t>
            </w:r>
            <w:r>
              <w:rPr>
                <w:noProof/>
                <w:webHidden/>
              </w:rPr>
              <w:tab/>
            </w:r>
            <w:r>
              <w:rPr>
                <w:noProof/>
                <w:webHidden/>
              </w:rPr>
              <w:fldChar w:fldCharType="begin"/>
            </w:r>
            <w:r>
              <w:rPr>
                <w:noProof/>
                <w:webHidden/>
              </w:rPr>
              <w:instrText xml:space="preserve"> PAGEREF _Toc75886879 \h </w:instrText>
            </w:r>
            <w:r>
              <w:rPr>
                <w:noProof/>
                <w:webHidden/>
              </w:rPr>
            </w:r>
            <w:r>
              <w:rPr>
                <w:noProof/>
                <w:webHidden/>
              </w:rPr>
              <w:fldChar w:fldCharType="separate"/>
            </w:r>
            <w:r>
              <w:rPr>
                <w:noProof/>
                <w:webHidden/>
              </w:rPr>
              <w:t>27</w:t>
            </w:r>
            <w:r>
              <w:rPr>
                <w:noProof/>
                <w:webHidden/>
              </w:rPr>
              <w:fldChar w:fldCharType="end"/>
            </w:r>
          </w:hyperlink>
        </w:p>
        <w:p w14:paraId="587AC9AF" w14:textId="22E8C71E" w:rsidR="00A86DA1" w:rsidRDefault="00A86DA1">
          <w:pPr>
            <w:pStyle w:val="TOC3"/>
            <w:rPr>
              <w:rFonts w:asciiTheme="minorHAnsi" w:eastAsiaTheme="minorEastAsia" w:hAnsiTheme="minorHAnsi" w:cstheme="minorBidi"/>
              <w:noProof/>
              <w:sz w:val="22"/>
              <w:szCs w:val="22"/>
              <w:lang w:val="en-ID" w:eastAsia="en-ID"/>
            </w:rPr>
          </w:pPr>
          <w:hyperlink w:anchor="_Toc75886881" w:history="1">
            <w:r w:rsidRPr="003D58C6">
              <w:rPr>
                <w:rStyle w:val="Hyperlink"/>
                <w:noProof/>
              </w:rPr>
              <w:t>1.3.1.</w:t>
            </w:r>
            <w:r>
              <w:rPr>
                <w:rFonts w:asciiTheme="minorHAnsi" w:eastAsiaTheme="minorEastAsia" w:hAnsiTheme="minorHAnsi" w:cstheme="minorBidi"/>
                <w:noProof/>
                <w:sz w:val="22"/>
                <w:szCs w:val="22"/>
                <w:lang w:val="en-ID" w:eastAsia="en-ID"/>
              </w:rPr>
              <w:tab/>
            </w:r>
            <w:r w:rsidRPr="003D58C6">
              <w:rPr>
                <w:rStyle w:val="Hyperlink"/>
                <w:noProof/>
              </w:rPr>
              <w:t>Halaman Faktur</w:t>
            </w:r>
            <w:r>
              <w:rPr>
                <w:noProof/>
                <w:webHidden/>
              </w:rPr>
              <w:tab/>
            </w:r>
            <w:r>
              <w:rPr>
                <w:noProof/>
                <w:webHidden/>
              </w:rPr>
              <w:fldChar w:fldCharType="begin"/>
            </w:r>
            <w:r>
              <w:rPr>
                <w:noProof/>
                <w:webHidden/>
              </w:rPr>
              <w:instrText xml:space="preserve"> PAGEREF _Toc75886881 \h </w:instrText>
            </w:r>
            <w:r>
              <w:rPr>
                <w:noProof/>
                <w:webHidden/>
              </w:rPr>
            </w:r>
            <w:r>
              <w:rPr>
                <w:noProof/>
                <w:webHidden/>
              </w:rPr>
              <w:fldChar w:fldCharType="separate"/>
            </w:r>
            <w:r>
              <w:rPr>
                <w:noProof/>
                <w:webHidden/>
              </w:rPr>
              <w:t>27</w:t>
            </w:r>
            <w:r>
              <w:rPr>
                <w:noProof/>
                <w:webHidden/>
              </w:rPr>
              <w:fldChar w:fldCharType="end"/>
            </w:r>
          </w:hyperlink>
        </w:p>
        <w:p w14:paraId="7998169D" w14:textId="2F68F0D5" w:rsidR="00A86DA1" w:rsidRDefault="00A86DA1">
          <w:pPr>
            <w:pStyle w:val="TOC3"/>
            <w:rPr>
              <w:rFonts w:asciiTheme="minorHAnsi" w:eastAsiaTheme="minorEastAsia" w:hAnsiTheme="minorHAnsi" w:cstheme="minorBidi"/>
              <w:noProof/>
              <w:sz w:val="22"/>
              <w:szCs w:val="22"/>
              <w:lang w:val="en-ID" w:eastAsia="en-ID"/>
            </w:rPr>
          </w:pPr>
          <w:hyperlink w:anchor="_Toc75886882" w:history="1">
            <w:r w:rsidRPr="003D58C6">
              <w:rPr>
                <w:rStyle w:val="Hyperlink"/>
                <w:noProof/>
              </w:rPr>
              <w:t>1.3.2.</w:t>
            </w:r>
            <w:r>
              <w:rPr>
                <w:rFonts w:asciiTheme="minorHAnsi" w:eastAsiaTheme="minorEastAsia" w:hAnsiTheme="minorHAnsi" w:cstheme="minorBidi"/>
                <w:noProof/>
                <w:sz w:val="22"/>
                <w:szCs w:val="22"/>
                <w:lang w:val="en-ID" w:eastAsia="en-ID"/>
              </w:rPr>
              <w:tab/>
            </w:r>
            <w:r w:rsidRPr="003D58C6">
              <w:rPr>
                <w:rStyle w:val="Hyperlink"/>
                <w:noProof/>
                <w:lang w:val="en-ID"/>
              </w:rPr>
              <w:t>H</w:t>
            </w:r>
            <w:r w:rsidRPr="003D58C6">
              <w:rPr>
                <w:rStyle w:val="Hyperlink"/>
                <w:noProof/>
              </w:rPr>
              <w:t>alaman Royalti</w:t>
            </w:r>
            <w:r>
              <w:rPr>
                <w:noProof/>
                <w:webHidden/>
              </w:rPr>
              <w:tab/>
            </w:r>
            <w:r>
              <w:rPr>
                <w:noProof/>
                <w:webHidden/>
              </w:rPr>
              <w:fldChar w:fldCharType="begin"/>
            </w:r>
            <w:r>
              <w:rPr>
                <w:noProof/>
                <w:webHidden/>
              </w:rPr>
              <w:instrText xml:space="preserve"> PAGEREF _Toc75886882 \h </w:instrText>
            </w:r>
            <w:r>
              <w:rPr>
                <w:noProof/>
                <w:webHidden/>
              </w:rPr>
            </w:r>
            <w:r>
              <w:rPr>
                <w:noProof/>
                <w:webHidden/>
              </w:rPr>
              <w:fldChar w:fldCharType="separate"/>
            </w:r>
            <w:r>
              <w:rPr>
                <w:noProof/>
                <w:webHidden/>
              </w:rPr>
              <w:t>30</w:t>
            </w:r>
            <w:r>
              <w:rPr>
                <w:noProof/>
                <w:webHidden/>
              </w:rPr>
              <w:fldChar w:fldCharType="end"/>
            </w:r>
          </w:hyperlink>
        </w:p>
        <w:p w14:paraId="5AA86F48" w14:textId="76437F90" w:rsidR="00A86DA1" w:rsidRDefault="00A86DA1">
          <w:pPr>
            <w:pStyle w:val="TOC2"/>
            <w:rPr>
              <w:rFonts w:asciiTheme="minorHAnsi" w:eastAsiaTheme="minorEastAsia" w:hAnsiTheme="minorHAnsi" w:cstheme="minorBidi"/>
              <w:noProof/>
              <w:sz w:val="22"/>
              <w:szCs w:val="22"/>
              <w:lang w:val="en-ID" w:eastAsia="en-ID"/>
            </w:rPr>
          </w:pPr>
          <w:hyperlink w:anchor="_Toc75886883" w:history="1">
            <w:r w:rsidRPr="003D58C6">
              <w:rPr>
                <w:rStyle w:val="Hyperlink"/>
                <w:bCs/>
                <w:noProof/>
                <w14:scene3d>
                  <w14:camera w14:prst="orthographicFront"/>
                  <w14:lightRig w14:rig="threePt" w14:dir="t">
                    <w14:rot w14:lat="0" w14:lon="0" w14:rev="0"/>
                  </w14:lightRig>
                </w14:scene3d>
              </w:rPr>
              <w:t>1.4.</w:t>
            </w:r>
            <w:r>
              <w:rPr>
                <w:rFonts w:asciiTheme="minorHAnsi" w:eastAsiaTheme="minorEastAsia" w:hAnsiTheme="minorHAnsi" w:cstheme="minorBidi"/>
                <w:noProof/>
                <w:sz w:val="22"/>
                <w:szCs w:val="22"/>
                <w:lang w:val="en-ID" w:eastAsia="en-ID"/>
              </w:rPr>
              <w:tab/>
            </w:r>
            <w:r w:rsidRPr="003D58C6">
              <w:rPr>
                <w:rStyle w:val="Hyperlink"/>
                <w:noProof/>
              </w:rPr>
              <w:t>Penerapan Teknologi</w:t>
            </w:r>
            <w:r>
              <w:rPr>
                <w:noProof/>
                <w:webHidden/>
              </w:rPr>
              <w:tab/>
            </w:r>
            <w:r>
              <w:rPr>
                <w:noProof/>
                <w:webHidden/>
              </w:rPr>
              <w:fldChar w:fldCharType="begin"/>
            </w:r>
            <w:r>
              <w:rPr>
                <w:noProof/>
                <w:webHidden/>
              </w:rPr>
              <w:instrText xml:space="preserve"> PAGEREF _Toc75886883 \h </w:instrText>
            </w:r>
            <w:r>
              <w:rPr>
                <w:noProof/>
                <w:webHidden/>
              </w:rPr>
            </w:r>
            <w:r>
              <w:rPr>
                <w:noProof/>
                <w:webHidden/>
              </w:rPr>
              <w:fldChar w:fldCharType="separate"/>
            </w:r>
            <w:r>
              <w:rPr>
                <w:noProof/>
                <w:webHidden/>
              </w:rPr>
              <w:t>32</w:t>
            </w:r>
            <w:r>
              <w:rPr>
                <w:noProof/>
                <w:webHidden/>
              </w:rPr>
              <w:fldChar w:fldCharType="end"/>
            </w:r>
          </w:hyperlink>
        </w:p>
        <w:p w14:paraId="0AC20CE1" w14:textId="0D772CED" w:rsidR="00A86DA1" w:rsidRDefault="00A86DA1">
          <w:pPr>
            <w:pStyle w:val="TOC2"/>
            <w:rPr>
              <w:rFonts w:asciiTheme="minorHAnsi" w:eastAsiaTheme="minorEastAsia" w:hAnsiTheme="minorHAnsi" w:cstheme="minorBidi"/>
              <w:noProof/>
              <w:sz w:val="22"/>
              <w:szCs w:val="22"/>
              <w:lang w:val="en-ID" w:eastAsia="en-ID"/>
            </w:rPr>
          </w:pPr>
          <w:hyperlink w:anchor="_Toc75886884" w:history="1">
            <w:r w:rsidRPr="003D58C6">
              <w:rPr>
                <w:rStyle w:val="Hyperlink"/>
                <w:bCs/>
                <w:noProof/>
                <w14:scene3d>
                  <w14:camera w14:prst="orthographicFront"/>
                  <w14:lightRig w14:rig="threePt" w14:dir="t">
                    <w14:rot w14:lat="0" w14:lon="0" w14:rev="0"/>
                  </w14:lightRig>
                </w14:scene3d>
              </w:rPr>
              <w:t>1.5.</w:t>
            </w:r>
            <w:r>
              <w:rPr>
                <w:rFonts w:asciiTheme="minorHAnsi" w:eastAsiaTheme="minorEastAsia" w:hAnsiTheme="minorHAnsi" w:cstheme="minorBidi"/>
                <w:noProof/>
                <w:sz w:val="22"/>
                <w:szCs w:val="22"/>
                <w:lang w:val="en-ID" w:eastAsia="en-ID"/>
              </w:rPr>
              <w:tab/>
            </w:r>
            <w:r w:rsidRPr="003D58C6">
              <w:rPr>
                <w:rStyle w:val="Hyperlink"/>
                <w:noProof/>
              </w:rPr>
              <w:t>Implementasi Fitur Customer dan Diskon</w:t>
            </w:r>
            <w:r>
              <w:rPr>
                <w:noProof/>
                <w:webHidden/>
              </w:rPr>
              <w:tab/>
            </w:r>
            <w:r>
              <w:rPr>
                <w:noProof/>
                <w:webHidden/>
              </w:rPr>
              <w:fldChar w:fldCharType="begin"/>
            </w:r>
            <w:r>
              <w:rPr>
                <w:noProof/>
                <w:webHidden/>
              </w:rPr>
              <w:instrText xml:space="preserve"> PAGEREF _Toc75886884 \h </w:instrText>
            </w:r>
            <w:r>
              <w:rPr>
                <w:noProof/>
                <w:webHidden/>
              </w:rPr>
            </w:r>
            <w:r>
              <w:rPr>
                <w:noProof/>
                <w:webHidden/>
              </w:rPr>
              <w:fldChar w:fldCharType="separate"/>
            </w:r>
            <w:r>
              <w:rPr>
                <w:noProof/>
                <w:webHidden/>
              </w:rPr>
              <w:t>33</w:t>
            </w:r>
            <w:r>
              <w:rPr>
                <w:noProof/>
                <w:webHidden/>
              </w:rPr>
              <w:fldChar w:fldCharType="end"/>
            </w:r>
          </w:hyperlink>
        </w:p>
        <w:p w14:paraId="5174C08B" w14:textId="532E87A8" w:rsidR="00A86DA1" w:rsidRDefault="00A86DA1">
          <w:pPr>
            <w:pStyle w:val="TOC2"/>
            <w:rPr>
              <w:rFonts w:asciiTheme="minorHAnsi" w:eastAsiaTheme="minorEastAsia" w:hAnsiTheme="minorHAnsi" w:cstheme="minorBidi"/>
              <w:noProof/>
              <w:sz w:val="22"/>
              <w:szCs w:val="22"/>
              <w:lang w:val="en-ID" w:eastAsia="en-ID"/>
            </w:rPr>
          </w:pPr>
          <w:hyperlink w:anchor="_Toc75886885" w:history="1">
            <w:r w:rsidRPr="003D58C6">
              <w:rPr>
                <w:rStyle w:val="Hyperlink"/>
                <w:bCs/>
                <w:noProof/>
                <w14:scene3d>
                  <w14:camera w14:prst="orthographicFront"/>
                  <w14:lightRig w14:rig="threePt" w14:dir="t">
                    <w14:rot w14:lat="0" w14:lon="0" w14:rev="0"/>
                  </w14:lightRig>
                </w14:scene3d>
              </w:rPr>
              <w:t>1.6.</w:t>
            </w:r>
            <w:r>
              <w:rPr>
                <w:rFonts w:asciiTheme="minorHAnsi" w:eastAsiaTheme="minorEastAsia" w:hAnsiTheme="minorHAnsi" w:cstheme="minorBidi"/>
                <w:noProof/>
                <w:sz w:val="22"/>
                <w:szCs w:val="22"/>
                <w:lang w:val="en-ID" w:eastAsia="en-ID"/>
              </w:rPr>
              <w:tab/>
            </w:r>
            <w:r w:rsidRPr="003D58C6">
              <w:rPr>
                <w:rStyle w:val="Hyperlink"/>
                <w:noProof/>
              </w:rPr>
              <w:t>Implementasi Fitur Faktur</w:t>
            </w:r>
            <w:r>
              <w:rPr>
                <w:noProof/>
                <w:webHidden/>
              </w:rPr>
              <w:tab/>
            </w:r>
            <w:r>
              <w:rPr>
                <w:noProof/>
                <w:webHidden/>
              </w:rPr>
              <w:fldChar w:fldCharType="begin"/>
            </w:r>
            <w:r>
              <w:rPr>
                <w:noProof/>
                <w:webHidden/>
              </w:rPr>
              <w:instrText xml:space="preserve"> PAGEREF _Toc75886885 \h </w:instrText>
            </w:r>
            <w:r>
              <w:rPr>
                <w:noProof/>
                <w:webHidden/>
              </w:rPr>
            </w:r>
            <w:r>
              <w:rPr>
                <w:noProof/>
                <w:webHidden/>
              </w:rPr>
              <w:fldChar w:fldCharType="separate"/>
            </w:r>
            <w:r>
              <w:rPr>
                <w:noProof/>
                <w:webHidden/>
              </w:rPr>
              <w:t>38</w:t>
            </w:r>
            <w:r>
              <w:rPr>
                <w:noProof/>
                <w:webHidden/>
              </w:rPr>
              <w:fldChar w:fldCharType="end"/>
            </w:r>
          </w:hyperlink>
        </w:p>
        <w:p w14:paraId="070B862B" w14:textId="530F9A83" w:rsidR="00A86DA1" w:rsidRDefault="00A86DA1">
          <w:pPr>
            <w:pStyle w:val="TOC2"/>
            <w:rPr>
              <w:rFonts w:asciiTheme="minorHAnsi" w:eastAsiaTheme="minorEastAsia" w:hAnsiTheme="minorHAnsi" w:cstheme="minorBidi"/>
              <w:noProof/>
              <w:sz w:val="22"/>
              <w:szCs w:val="22"/>
              <w:lang w:val="en-ID" w:eastAsia="en-ID"/>
            </w:rPr>
          </w:pPr>
          <w:hyperlink w:anchor="_Toc75886886" w:history="1">
            <w:r w:rsidRPr="003D58C6">
              <w:rPr>
                <w:rStyle w:val="Hyperlink"/>
                <w:bCs/>
                <w:noProof/>
                <w14:scene3d>
                  <w14:camera w14:prst="orthographicFront"/>
                  <w14:lightRig w14:rig="threePt" w14:dir="t">
                    <w14:rot w14:lat="0" w14:lon="0" w14:rev="0"/>
                  </w14:lightRig>
                </w14:scene3d>
              </w:rPr>
              <w:t>1.7.</w:t>
            </w:r>
            <w:r>
              <w:rPr>
                <w:rFonts w:asciiTheme="minorHAnsi" w:eastAsiaTheme="minorEastAsia" w:hAnsiTheme="minorHAnsi" w:cstheme="minorBidi"/>
                <w:noProof/>
                <w:sz w:val="22"/>
                <w:szCs w:val="22"/>
                <w:lang w:val="en-ID" w:eastAsia="en-ID"/>
              </w:rPr>
              <w:tab/>
            </w:r>
            <w:r w:rsidRPr="003D58C6">
              <w:rPr>
                <w:rStyle w:val="Hyperlink"/>
                <w:noProof/>
              </w:rPr>
              <w:t>Implementasi Fitur Proforma</w:t>
            </w:r>
            <w:r>
              <w:rPr>
                <w:noProof/>
                <w:webHidden/>
              </w:rPr>
              <w:tab/>
            </w:r>
            <w:r>
              <w:rPr>
                <w:noProof/>
                <w:webHidden/>
              </w:rPr>
              <w:fldChar w:fldCharType="begin"/>
            </w:r>
            <w:r>
              <w:rPr>
                <w:noProof/>
                <w:webHidden/>
              </w:rPr>
              <w:instrText xml:space="preserve"> PAGEREF _Toc75886886 \h </w:instrText>
            </w:r>
            <w:r>
              <w:rPr>
                <w:noProof/>
                <w:webHidden/>
              </w:rPr>
            </w:r>
            <w:r>
              <w:rPr>
                <w:noProof/>
                <w:webHidden/>
              </w:rPr>
              <w:fldChar w:fldCharType="separate"/>
            </w:r>
            <w:r>
              <w:rPr>
                <w:noProof/>
                <w:webHidden/>
              </w:rPr>
              <w:t>41</w:t>
            </w:r>
            <w:r>
              <w:rPr>
                <w:noProof/>
                <w:webHidden/>
              </w:rPr>
              <w:fldChar w:fldCharType="end"/>
            </w:r>
          </w:hyperlink>
        </w:p>
        <w:p w14:paraId="6026C1C9" w14:textId="51EA50B3" w:rsidR="00A86DA1" w:rsidRDefault="00A86DA1">
          <w:pPr>
            <w:pStyle w:val="TOC2"/>
            <w:rPr>
              <w:rFonts w:asciiTheme="minorHAnsi" w:eastAsiaTheme="minorEastAsia" w:hAnsiTheme="minorHAnsi" w:cstheme="minorBidi"/>
              <w:noProof/>
              <w:sz w:val="22"/>
              <w:szCs w:val="22"/>
              <w:lang w:val="en-ID" w:eastAsia="en-ID"/>
            </w:rPr>
          </w:pPr>
          <w:hyperlink w:anchor="_Toc75886887" w:history="1">
            <w:r w:rsidRPr="003D58C6">
              <w:rPr>
                <w:rStyle w:val="Hyperlink"/>
                <w:bCs/>
                <w:noProof/>
                <w14:scene3d>
                  <w14:camera w14:prst="orthographicFront"/>
                  <w14:lightRig w14:rig="threePt" w14:dir="t">
                    <w14:rot w14:lat="0" w14:lon="0" w14:rev="0"/>
                  </w14:lightRig>
                </w14:scene3d>
              </w:rPr>
              <w:t>1.8.</w:t>
            </w:r>
            <w:r>
              <w:rPr>
                <w:rFonts w:asciiTheme="minorHAnsi" w:eastAsiaTheme="minorEastAsia" w:hAnsiTheme="minorHAnsi" w:cstheme="minorBidi"/>
                <w:noProof/>
                <w:sz w:val="22"/>
                <w:szCs w:val="22"/>
                <w:lang w:val="en-ID" w:eastAsia="en-ID"/>
              </w:rPr>
              <w:tab/>
            </w:r>
            <w:r w:rsidRPr="003D58C6">
              <w:rPr>
                <w:rStyle w:val="Hyperlink"/>
                <w:noProof/>
              </w:rPr>
              <w:t>Implementasi Fitur Pendapatan</w:t>
            </w:r>
            <w:r>
              <w:rPr>
                <w:noProof/>
                <w:webHidden/>
              </w:rPr>
              <w:tab/>
            </w:r>
            <w:r>
              <w:rPr>
                <w:noProof/>
                <w:webHidden/>
              </w:rPr>
              <w:fldChar w:fldCharType="begin"/>
            </w:r>
            <w:r>
              <w:rPr>
                <w:noProof/>
                <w:webHidden/>
              </w:rPr>
              <w:instrText xml:space="preserve"> PAGEREF _Toc75886887 \h </w:instrText>
            </w:r>
            <w:r>
              <w:rPr>
                <w:noProof/>
                <w:webHidden/>
              </w:rPr>
            </w:r>
            <w:r>
              <w:rPr>
                <w:noProof/>
                <w:webHidden/>
              </w:rPr>
              <w:fldChar w:fldCharType="separate"/>
            </w:r>
            <w:r>
              <w:rPr>
                <w:noProof/>
                <w:webHidden/>
              </w:rPr>
              <w:t>43</w:t>
            </w:r>
            <w:r>
              <w:rPr>
                <w:noProof/>
                <w:webHidden/>
              </w:rPr>
              <w:fldChar w:fldCharType="end"/>
            </w:r>
          </w:hyperlink>
        </w:p>
        <w:p w14:paraId="49E535A1" w14:textId="2C1A439C" w:rsidR="00A86DA1" w:rsidRDefault="00A86DA1">
          <w:pPr>
            <w:pStyle w:val="TOC2"/>
            <w:rPr>
              <w:rFonts w:asciiTheme="minorHAnsi" w:eastAsiaTheme="minorEastAsia" w:hAnsiTheme="minorHAnsi" w:cstheme="minorBidi"/>
              <w:noProof/>
              <w:sz w:val="22"/>
              <w:szCs w:val="22"/>
              <w:lang w:val="en-ID" w:eastAsia="en-ID"/>
            </w:rPr>
          </w:pPr>
          <w:hyperlink w:anchor="_Toc75886888" w:history="1">
            <w:r w:rsidRPr="003D58C6">
              <w:rPr>
                <w:rStyle w:val="Hyperlink"/>
                <w:bCs/>
                <w:noProof/>
                <w14:scene3d>
                  <w14:camera w14:prst="orthographicFront"/>
                  <w14:lightRig w14:rig="threePt" w14:dir="t">
                    <w14:rot w14:lat="0" w14:lon="0" w14:rev="0"/>
                  </w14:lightRig>
                </w14:scene3d>
              </w:rPr>
              <w:t>1.9.</w:t>
            </w:r>
            <w:r>
              <w:rPr>
                <w:rFonts w:asciiTheme="minorHAnsi" w:eastAsiaTheme="minorEastAsia" w:hAnsiTheme="minorHAnsi" w:cstheme="minorBidi"/>
                <w:noProof/>
                <w:sz w:val="22"/>
                <w:szCs w:val="22"/>
                <w:lang w:val="en-ID" w:eastAsia="en-ID"/>
              </w:rPr>
              <w:tab/>
            </w:r>
            <w:r w:rsidRPr="003D58C6">
              <w:rPr>
                <w:rStyle w:val="Hyperlink"/>
                <w:noProof/>
              </w:rPr>
              <w:t>Implementasi Fitur Royalti</w:t>
            </w:r>
            <w:r>
              <w:rPr>
                <w:noProof/>
                <w:webHidden/>
              </w:rPr>
              <w:tab/>
            </w:r>
            <w:r>
              <w:rPr>
                <w:noProof/>
                <w:webHidden/>
              </w:rPr>
              <w:fldChar w:fldCharType="begin"/>
            </w:r>
            <w:r>
              <w:rPr>
                <w:noProof/>
                <w:webHidden/>
              </w:rPr>
              <w:instrText xml:space="preserve"> PAGEREF _Toc75886888 \h </w:instrText>
            </w:r>
            <w:r>
              <w:rPr>
                <w:noProof/>
                <w:webHidden/>
              </w:rPr>
            </w:r>
            <w:r>
              <w:rPr>
                <w:noProof/>
                <w:webHidden/>
              </w:rPr>
              <w:fldChar w:fldCharType="separate"/>
            </w:r>
            <w:r>
              <w:rPr>
                <w:noProof/>
                <w:webHidden/>
              </w:rPr>
              <w:t>46</w:t>
            </w:r>
            <w:r>
              <w:rPr>
                <w:noProof/>
                <w:webHidden/>
              </w:rPr>
              <w:fldChar w:fldCharType="end"/>
            </w:r>
          </w:hyperlink>
        </w:p>
        <w:p w14:paraId="794733C2" w14:textId="182BFFC4" w:rsidR="00A86DA1" w:rsidRDefault="00A86DA1">
          <w:pPr>
            <w:pStyle w:val="TOC1"/>
            <w:rPr>
              <w:rFonts w:asciiTheme="minorHAnsi" w:eastAsiaTheme="minorEastAsia" w:hAnsiTheme="minorHAnsi" w:cstheme="minorBidi"/>
              <w:noProof/>
              <w:sz w:val="22"/>
              <w:szCs w:val="22"/>
              <w:lang w:val="en-ID" w:eastAsia="en-ID"/>
            </w:rPr>
          </w:pPr>
          <w:hyperlink w:anchor="_Toc75886889" w:history="1">
            <w:r w:rsidRPr="003D58C6">
              <w:rPr>
                <w:rStyle w:val="Hyperlink"/>
                <w:noProof/>
              </w:rPr>
              <w:t>PERUBAHAN PADA PROSES DESAIN DAN IMPLEMENTASI</w:t>
            </w:r>
            <w:r>
              <w:rPr>
                <w:noProof/>
                <w:webHidden/>
              </w:rPr>
              <w:tab/>
            </w:r>
            <w:r>
              <w:rPr>
                <w:noProof/>
                <w:webHidden/>
              </w:rPr>
              <w:fldChar w:fldCharType="begin"/>
            </w:r>
            <w:r>
              <w:rPr>
                <w:noProof/>
                <w:webHidden/>
              </w:rPr>
              <w:instrText xml:space="preserve"> PAGEREF _Toc75886889 \h </w:instrText>
            </w:r>
            <w:r>
              <w:rPr>
                <w:noProof/>
                <w:webHidden/>
              </w:rPr>
            </w:r>
            <w:r>
              <w:rPr>
                <w:noProof/>
                <w:webHidden/>
              </w:rPr>
              <w:fldChar w:fldCharType="separate"/>
            </w:r>
            <w:r>
              <w:rPr>
                <w:noProof/>
                <w:webHidden/>
              </w:rPr>
              <w:t>51</w:t>
            </w:r>
            <w:r>
              <w:rPr>
                <w:noProof/>
                <w:webHidden/>
              </w:rPr>
              <w:fldChar w:fldCharType="end"/>
            </w:r>
          </w:hyperlink>
        </w:p>
        <w:p w14:paraId="3B998440" w14:textId="32243F12" w:rsidR="00A86DA1" w:rsidRDefault="00A86DA1">
          <w:pPr>
            <w:pStyle w:val="TOC2"/>
            <w:rPr>
              <w:rFonts w:asciiTheme="minorHAnsi" w:eastAsiaTheme="minorEastAsia" w:hAnsiTheme="minorHAnsi" w:cstheme="minorBidi"/>
              <w:noProof/>
              <w:sz w:val="22"/>
              <w:szCs w:val="22"/>
              <w:lang w:val="en-ID" w:eastAsia="en-ID"/>
            </w:rPr>
          </w:pPr>
          <w:hyperlink w:anchor="_Toc75886891" w:history="1">
            <w:r w:rsidRPr="003D58C6">
              <w:rPr>
                <w:rStyle w:val="Hyperlink"/>
                <w:bCs/>
                <w:noProof/>
                <w:lang w:val="en-US" w:eastAsia="zh-CN"/>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val="en-ID" w:eastAsia="en-ID"/>
              </w:rPr>
              <w:tab/>
            </w:r>
            <w:r w:rsidRPr="003D58C6">
              <w:rPr>
                <w:rStyle w:val="Hyperlink"/>
                <w:i/>
                <w:iCs/>
                <w:noProof/>
                <w:lang w:val="en-US" w:eastAsia="zh-CN"/>
              </w:rPr>
              <w:t xml:space="preserve">Requirements </w:t>
            </w:r>
            <w:r w:rsidRPr="003D58C6">
              <w:rPr>
                <w:rStyle w:val="Hyperlink"/>
                <w:noProof/>
                <w:lang w:val="en-US" w:eastAsia="zh-CN"/>
              </w:rPr>
              <w:t>Proyek Capstone</w:t>
            </w:r>
            <w:r>
              <w:rPr>
                <w:noProof/>
                <w:webHidden/>
              </w:rPr>
              <w:tab/>
            </w:r>
            <w:r>
              <w:rPr>
                <w:noProof/>
                <w:webHidden/>
              </w:rPr>
              <w:fldChar w:fldCharType="begin"/>
            </w:r>
            <w:r>
              <w:rPr>
                <w:noProof/>
                <w:webHidden/>
              </w:rPr>
              <w:instrText xml:space="preserve"> PAGEREF _Toc75886891 \h </w:instrText>
            </w:r>
            <w:r>
              <w:rPr>
                <w:noProof/>
                <w:webHidden/>
              </w:rPr>
            </w:r>
            <w:r>
              <w:rPr>
                <w:noProof/>
                <w:webHidden/>
              </w:rPr>
              <w:fldChar w:fldCharType="separate"/>
            </w:r>
            <w:r>
              <w:rPr>
                <w:noProof/>
                <w:webHidden/>
              </w:rPr>
              <w:t>51</w:t>
            </w:r>
            <w:r>
              <w:rPr>
                <w:noProof/>
                <w:webHidden/>
              </w:rPr>
              <w:fldChar w:fldCharType="end"/>
            </w:r>
          </w:hyperlink>
        </w:p>
        <w:p w14:paraId="0B735EF3" w14:textId="4FF5227F" w:rsidR="00A86DA1" w:rsidRDefault="00A86DA1">
          <w:pPr>
            <w:pStyle w:val="TOC3"/>
            <w:rPr>
              <w:rFonts w:asciiTheme="minorHAnsi" w:eastAsiaTheme="minorEastAsia" w:hAnsiTheme="minorHAnsi" w:cstheme="minorBidi"/>
              <w:noProof/>
              <w:sz w:val="22"/>
              <w:szCs w:val="22"/>
              <w:lang w:val="en-ID" w:eastAsia="en-ID"/>
            </w:rPr>
          </w:pPr>
          <w:hyperlink w:anchor="_Toc75886894" w:history="1">
            <w:r w:rsidRPr="003D58C6">
              <w:rPr>
                <w:rStyle w:val="Hyperlink"/>
                <w:noProof/>
                <w:lang w:val="en-US" w:eastAsia="zh-CN"/>
              </w:rPr>
              <w:t>2.1.1.</w:t>
            </w:r>
            <w:r>
              <w:rPr>
                <w:rFonts w:asciiTheme="minorHAnsi" w:eastAsiaTheme="minorEastAsia" w:hAnsiTheme="minorHAnsi" w:cstheme="minorBidi"/>
                <w:noProof/>
                <w:sz w:val="22"/>
                <w:szCs w:val="22"/>
                <w:lang w:val="en-ID" w:eastAsia="en-ID"/>
              </w:rPr>
              <w:tab/>
            </w:r>
            <w:r w:rsidRPr="003D58C6">
              <w:rPr>
                <w:rStyle w:val="Hyperlink"/>
                <w:noProof/>
                <w:lang w:val="en-US" w:eastAsia="zh-CN"/>
              </w:rPr>
              <w:t>Requirements Awal</w:t>
            </w:r>
            <w:r>
              <w:rPr>
                <w:noProof/>
                <w:webHidden/>
              </w:rPr>
              <w:tab/>
            </w:r>
            <w:r>
              <w:rPr>
                <w:noProof/>
                <w:webHidden/>
              </w:rPr>
              <w:fldChar w:fldCharType="begin"/>
            </w:r>
            <w:r>
              <w:rPr>
                <w:noProof/>
                <w:webHidden/>
              </w:rPr>
              <w:instrText xml:space="preserve"> PAGEREF _Toc75886894 \h </w:instrText>
            </w:r>
            <w:r>
              <w:rPr>
                <w:noProof/>
                <w:webHidden/>
              </w:rPr>
            </w:r>
            <w:r>
              <w:rPr>
                <w:noProof/>
                <w:webHidden/>
              </w:rPr>
              <w:fldChar w:fldCharType="separate"/>
            </w:r>
            <w:r>
              <w:rPr>
                <w:noProof/>
                <w:webHidden/>
              </w:rPr>
              <w:t>51</w:t>
            </w:r>
            <w:r>
              <w:rPr>
                <w:noProof/>
                <w:webHidden/>
              </w:rPr>
              <w:fldChar w:fldCharType="end"/>
            </w:r>
          </w:hyperlink>
        </w:p>
        <w:p w14:paraId="640E3FA1" w14:textId="429ACB99" w:rsidR="00A86DA1" w:rsidRDefault="00A86DA1">
          <w:pPr>
            <w:pStyle w:val="TOC3"/>
            <w:rPr>
              <w:rFonts w:asciiTheme="minorHAnsi" w:eastAsiaTheme="minorEastAsia" w:hAnsiTheme="minorHAnsi" w:cstheme="minorBidi"/>
              <w:noProof/>
              <w:sz w:val="22"/>
              <w:szCs w:val="22"/>
              <w:lang w:val="en-ID" w:eastAsia="en-ID"/>
            </w:rPr>
          </w:pPr>
          <w:hyperlink w:anchor="_Toc75886895" w:history="1">
            <w:r w:rsidRPr="003D58C6">
              <w:rPr>
                <w:rStyle w:val="Hyperlink"/>
                <w:noProof/>
                <w:lang w:val="en-US" w:eastAsia="zh-CN"/>
              </w:rPr>
              <w:t>2.1.2.</w:t>
            </w:r>
            <w:r>
              <w:rPr>
                <w:rFonts w:asciiTheme="minorHAnsi" w:eastAsiaTheme="minorEastAsia" w:hAnsiTheme="minorHAnsi" w:cstheme="minorBidi"/>
                <w:noProof/>
                <w:sz w:val="22"/>
                <w:szCs w:val="22"/>
                <w:lang w:val="en-ID" w:eastAsia="en-ID"/>
              </w:rPr>
              <w:tab/>
            </w:r>
            <w:r w:rsidRPr="003D58C6">
              <w:rPr>
                <w:rStyle w:val="Hyperlink"/>
                <w:i/>
                <w:iCs/>
                <w:noProof/>
                <w:lang w:val="en-US" w:eastAsia="zh-CN"/>
              </w:rPr>
              <w:t xml:space="preserve">Requirements </w:t>
            </w:r>
            <w:r w:rsidRPr="003D58C6">
              <w:rPr>
                <w:rStyle w:val="Hyperlink"/>
                <w:noProof/>
                <w:lang w:val="en-US" w:eastAsia="zh-CN"/>
              </w:rPr>
              <w:t>Tambahan</w:t>
            </w:r>
            <w:r>
              <w:rPr>
                <w:noProof/>
                <w:webHidden/>
              </w:rPr>
              <w:tab/>
            </w:r>
            <w:r>
              <w:rPr>
                <w:noProof/>
                <w:webHidden/>
              </w:rPr>
              <w:fldChar w:fldCharType="begin"/>
            </w:r>
            <w:r>
              <w:rPr>
                <w:noProof/>
                <w:webHidden/>
              </w:rPr>
              <w:instrText xml:space="preserve"> PAGEREF _Toc75886895 \h </w:instrText>
            </w:r>
            <w:r>
              <w:rPr>
                <w:noProof/>
                <w:webHidden/>
              </w:rPr>
            </w:r>
            <w:r>
              <w:rPr>
                <w:noProof/>
                <w:webHidden/>
              </w:rPr>
              <w:fldChar w:fldCharType="separate"/>
            </w:r>
            <w:r>
              <w:rPr>
                <w:noProof/>
                <w:webHidden/>
              </w:rPr>
              <w:t>52</w:t>
            </w:r>
            <w:r>
              <w:rPr>
                <w:noProof/>
                <w:webHidden/>
              </w:rPr>
              <w:fldChar w:fldCharType="end"/>
            </w:r>
          </w:hyperlink>
        </w:p>
        <w:p w14:paraId="11ABFBE7" w14:textId="33146FED" w:rsidR="00A86DA1" w:rsidRDefault="00A86DA1">
          <w:pPr>
            <w:pStyle w:val="TOC1"/>
            <w:rPr>
              <w:rFonts w:asciiTheme="minorHAnsi" w:eastAsiaTheme="minorEastAsia" w:hAnsiTheme="minorHAnsi" w:cstheme="minorBidi"/>
              <w:noProof/>
              <w:sz w:val="22"/>
              <w:szCs w:val="22"/>
              <w:lang w:val="en-ID" w:eastAsia="en-ID"/>
            </w:rPr>
          </w:pPr>
          <w:hyperlink w:anchor="_Toc75886896" w:history="1">
            <w:r w:rsidRPr="003D58C6">
              <w:rPr>
                <w:rStyle w:val="Hyperlink"/>
                <w:noProof/>
              </w:rPr>
              <w:t>PENGUJIAN DAN ANALISIS</w:t>
            </w:r>
            <w:r>
              <w:rPr>
                <w:noProof/>
                <w:webHidden/>
              </w:rPr>
              <w:tab/>
            </w:r>
            <w:r>
              <w:rPr>
                <w:noProof/>
                <w:webHidden/>
              </w:rPr>
              <w:fldChar w:fldCharType="begin"/>
            </w:r>
            <w:r>
              <w:rPr>
                <w:noProof/>
                <w:webHidden/>
              </w:rPr>
              <w:instrText xml:space="preserve"> PAGEREF _Toc75886896 \h </w:instrText>
            </w:r>
            <w:r>
              <w:rPr>
                <w:noProof/>
                <w:webHidden/>
              </w:rPr>
            </w:r>
            <w:r>
              <w:rPr>
                <w:noProof/>
                <w:webHidden/>
              </w:rPr>
              <w:fldChar w:fldCharType="separate"/>
            </w:r>
            <w:r>
              <w:rPr>
                <w:noProof/>
                <w:webHidden/>
              </w:rPr>
              <w:t>54</w:t>
            </w:r>
            <w:r>
              <w:rPr>
                <w:noProof/>
                <w:webHidden/>
              </w:rPr>
              <w:fldChar w:fldCharType="end"/>
            </w:r>
          </w:hyperlink>
        </w:p>
        <w:p w14:paraId="0DEB7C6D" w14:textId="7138B1FC" w:rsidR="00A86DA1" w:rsidRDefault="00A86DA1">
          <w:pPr>
            <w:pStyle w:val="TOC2"/>
            <w:rPr>
              <w:rFonts w:asciiTheme="minorHAnsi" w:eastAsiaTheme="minorEastAsia" w:hAnsiTheme="minorHAnsi" w:cstheme="minorBidi"/>
              <w:noProof/>
              <w:sz w:val="22"/>
              <w:szCs w:val="22"/>
              <w:lang w:val="en-ID" w:eastAsia="en-ID"/>
            </w:rPr>
          </w:pPr>
          <w:hyperlink w:anchor="_Toc75886898" w:history="1">
            <w:r w:rsidRPr="003D58C6">
              <w:rPr>
                <w:rStyle w:val="Hyperlink"/>
                <w:bCs/>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val="en-ID" w:eastAsia="en-ID"/>
              </w:rPr>
              <w:tab/>
            </w:r>
            <w:r w:rsidRPr="003D58C6">
              <w:rPr>
                <w:rStyle w:val="Hyperlink"/>
                <w:noProof/>
              </w:rPr>
              <w:t>Metode Pengujia</w:t>
            </w:r>
            <w:r w:rsidRPr="003D58C6">
              <w:rPr>
                <w:rStyle w:val="Hyperlink"/>
                <w:noProof/>
                <w:lang w:val="en-US"/>
              </w:rPr>
              <w:t>n</w:t>
            </w:r>
            <w:r>
              <w:rPr>
                <w:noProof/>
                <w:webHidden/>
              </w:rPr>
              <w:tab/>
            </w:r>
            <w:r>
              <w:rPr>
                <w:noProof/>
                <w:webHidden/>
              </w:rPr>
              <w:fldChar w:fldCharType="begin"/>
            </w:r>
            <w:r>
              <w:rPr>
                <w:noProof/>
                <w:webHidden/>
              </w:rPr>
              <w:instrText xml:space="preserve"> PAGEREF _Toc75886898 \h </w:instrText>
            </w:r>
            <w:r>
              <w:rPr>
                <w:noProof/>
                <w:webHidden/>
              </w:rPr>
            </w:r>
            <w:r>
              <w:rPr>
                <w:noProof/>
                <w:webHidden/>
              </w:rPr>
              <w:fldChar w:fldCharType="separate"/>
            </w:r>
            <w:r>
              <w:rPr>
                <w:noProof/>
                <w:webHidden/>
              </w:rPr>
              <w:t>54</w:t>
            </w:r>
            <w:r>
              <w:rPr>
                <w:noProof/>
                <w:webHidden/>
              </w:rPr>
              <w:fldChar w:fldCharType="end"/>
            </w:r>
          </w:hyperlink>
        </w:p>
        <w:p w14:paraId="1E111B38" w14:textId="4B9872BB" w:rsidR="00A86DA1" w:rsidRDefault="00A86DA1">
          <w:pPr>
            <w:pStyle w:val="TOC3"/>
            <w:rPr>
              <w:rFonts w:asciiTheme="minorHAnsi" w:eastAsiaTheme="minorEastAsia" w:hAnsiTheme="minorHAnsi" w:cstheme="minorBidi"/>
              <w:noProof/>
              <w:sz w:val="22"/>
              <w:szCs w:val="22"/>
              <w:lang w:val="en-ID" w:eastAsia="en-ID"/>
            </w:rPr>
          </w:pPr>
          <w:hyperlink w:anchor="_Toc75886901" w:history="1">
            <w:r w:rsidRPr="003D58C6">
              <w:rPr>
                <w:rStyle w:val="Hyperlink"/>
                <w:i/>
                <w:iCs/>
                <w:noProof/>
              </w:rPr>
              <w:t>3.1.1.</w:t>
            </w:r>
            <w:r>
              <w:rPr>
                <w:rFonts w:asciiTheme="minorHAnsi" w:eastAsiaTheme="minorEastAsia" w:hAnsiTheme="minorHAnsi" w:cstheme="minorBidi"/>
                <w:noProof/>
                <w:sz w:val="22"/>
                <w:szCs w:val="22"/>
                <w:lang w:val="en-ID" w:eastAsia="en-ID"/>
              </w:rPr>
              <w:tab/>
            </w:r>
            <w:r w:rsidRPr="003D58C6">
              <w:rPr>
                <w:rStyle w:val="Hyperlink"/>
                <w:i/>
                <w:iCs/>
                <w:noProof/>
              </w:rPr>
              <w:t>Back-end</w:t>
            </w:r>
            <w:r>
              <w:rPr>
                <w:noProof/>
                <w:webHidden/>
              </w:rPr>
              <w:tab/>
            </w:r>
            <w:r>
              <w:rPr>
                <w:noProof/>
                <w:webHidden/>
              </w:rPr>
              <w:fldChar w:fldCharType="begin"/>
            </w:r>
            <w:r>
              <w:rPr>
                <w:noProof/>
                <w:webHidden/>
              </w:rPr>
              <w:instrText xml:space="preserve"> PAGEREF _Toc75886901 \h </w:instrText>
            </w:r>
            <w:r>
              <w:rPr>
                <w:noProof/>
                <w:webHidden/>
              </w:rPr>
            </w:r>
            <w:r>
              <w:rPr>
                <w:noProof/>
                <w:webHidden/>
              </w:rPr>
              <w:fldChar w:fldCharType="separate"/>
            </w:r>
            <w:r>
              <w:rPr>
                <w:noProof/>
                <w:webHidden/>
              </w:rPr>
              <w:t>54</w:t>
            </w:r>
            <w:r>
              <w:rPr>
                <w:noProof/>
                <w:webHidden/>
              </w:rPr>
              <w:fldChar w:fldCharType="end"/>
            </w:r>
          </w:hyperlink>
        </w:p>
        <w:p w14:paraId="114E00F9" w14:textId="2F890E90" w:rsidR="00A86DA1" w:rsidRDefault="00A86DA1">
          <w:pPr>
            <w:pStyle w:val="TOC3"/>
            <w:rPr>
              <w:rFonts w:asciiTheme="minorHAnsi" w:eastAsiaTheme="minorEastAsia" w:hAnsiTheme="minorHAnsi" w:cstheme="minorBidi"/>
              <w:noProof/>
              <w:sz w:val="22"/>
              <w:szCs w:val="22"/>
              <w:lang w:val="en-ID" w:eastAsia="en-ID"/>
            </w:rPr>
          </w:pPr>
          <w:hyperlink w:anchor="_Toc75886902" w:history="1">
            <w:r w:rsidRPr="003D58C6">
              <w:rPr>
                <w:rStyle w:val="Hyperlink"/>
                <w:i/>
                <w:iCs/>
                <w:noProof/>
              </w:rPr>
              <w:t>3.1.2.</w:t>
            </w:r>
            <w:r>
              <w:rPr>
                <w:rFonts w:asciiTheme="minorHAnsi" w:eastAsiaTheme="minorEastAsia" w:hAnsiTheme="minorHAnsi" w:cstheme="minorBidi"/>
                <w:noProof/>
                <w:sz w:val="22"/>
                <w:szCs w:val="22"/>
                <w:lang w:val="en-ID" w:eastAsia="en-ID"/>
              </w:rPr>
              <w:tab/>
            </w:r>
            <w:r w:rsidRPr="003D58C6">
              <w:rPr>
                <w:rStyle w:val="Hyperlink"/>
                <w:i/>
                <w:iCs/>
                <w:noProof/>
              </w:rPr>
              <w:t>Front-end</w:t>
            </w:r>
            <w:r>
              <w:rPr>
                <w:noProof/>
                <w:webHidden/>
              </w:rPr>
              <w:tab/>
            </w:r>
            <w:r>
              <w:rPr>
                <w:noProof/>
                <w:webHidden/>
              </w:rPr>
              <w:fldChar w:fldCharType="begin"/>
            </w:r>
            <w:r>
              <w:rPr>
                <w:noProof/>
                <w:webHidden/>
              </w:rPr>
              <w:instrText xml:space="preserve"> PAGEREF _Toc75886902 \h </w:instrText>
            </w:r>
            <w:r>
              <w:rPr>
                <w:noProof/>
                <w:webHidden/>
              </w:rPr>
            </w:r>
            <w:r>
              <w:rPr>
                <w:noProof/>
                <w:webHidden/>
              </w:rPr>
              <w:fldChar w:fldCharType="separate"/>
            </w:r>
            <w:r>
              <w:rPr>
                <w:noProof/>
                <w:webHidden/>
              </w:rPr>
              <w:t>54</w:t>
            </w:r>
            <w:r>
              <w:rPr>
                <w:noProof/>
                <w:webHidden/>
              </w:rPr>
              <w:fldChar w:fldCharType="end"/>
            </w:r>
          </w:hyperlink>
        </w:p>
        <w:p w14:paraId="78880AD3" w14:textId="17352499" w:rsidR="00A86DA1" w:rsidRDefault="00A86DA1">
          <w:pPr>
            <w:pStyle w:val="TOC3"/>
            <w:rPr>
              <w:rFonts w:asciiTheme="minorHAnsi" w:eastAsiaTheme="minorEastAsia" w:hAnsiTheme="minorHAnsi" w:cstheme="minorBidi"/>
              <w:noProof/>
              <w:sz w:val="22"/>
              <w:szCs w:val="22"/>
              <w:lang w:val="en-ID" w:eastAsia="en-ID"/>
            </w:rPr>
          </w:pPr>
          <w:hyperlink w:anchor="_Toc75886903" w:history="1">
            <w:r w:rsidRPr="003D58C6">
              <w:rPr>
                <w:rStyle w:val="Hyperlink"/>
                <w:i/>
                <w:iCs/>
                <w:noProof/>
              </w:rPr>
              <w:t>3.1.3.</w:t>
            </w:r>
            <w:r>
              <w:rPr>
                <w:rFonts w:asciiTheme="minorHAnsi" w:eastAsiaTheme="minorEastAsia" w:hAnsiTheme="minorHAnsi" w:cstheme="minorBidi"/>
                <w:noProof/>
                <w:sz w:val="22"/>
                <w:szCs w:val="22"/>
                <w:lang w:val="en-ID" w:eastAsia="en-ID"/>
              </w:rPr>
              <w:tab/>
            </w:r>
            <w:r w:rsidRPr="003D58C6">
              <w:rPr>
                <w:rStyle w:val="Hyperlink"/>
                <w:i/>
                <w:iCs/>
                <w:noProof/>
              </w:rPr>
              <w:t>User Experience</w:t>
            </w:r>
            <w:r>
              <w:rPr>
                <w:noProof/>
                <w:webHidden/>
              </w:rPr>
              <w:tab/>
            </w:r>
            <w:r>
              <w:rPr>
                <w:noProof/>
                <w:webHidden/>
              </w:rPr>
              <w:fldChar w:fldCharType="begin"/>
            </w:r>
            <w:r>
              <w:rPr>
                <w:noProof/>
                <w:webHidden/>
              </w:rPr>
              <w:instrText xml:space="preserve"> PAGEREF _Toc75886903 \h </w:instrText>
            </w:r>
            <w:r>
              <w:rPr>
                <w:noProof/>
                <w:webHidden/>
              </w:rPr>
            </w:r>
            <w:r>
              <w:rPr>
                <w:noProof/>
                <w:webHidden/>
              </w:rPr>
              <w:fldChar w:fldCharType="separate"/>
            </w:r>
            <w:r>
              <w:rPr>
                <w:noProof/>
                <w:webHidden/>
              </w:rPr>
              <w:t>54</w:t>
            </w:r>
            <w:r>
              <w:rPr>
                <w:noProof/>
                <w:webHidden/>
              </w:rPr>
              <w:fldChar w:fldCharType="end"/>
            </w:r>
          </w:hyperlink>
        </w:p>
        <w:p w14:paraId="16142D9A" w14:textId="5934CCF2" w:rsidR="00A86DA1" w:rsidRDefault="00A86DA1">
          <w:pPr>
            <w:pStyle w:val="TOC3"/>
            <w:rPr>
              <w:rFonts w:asciiTheme="minorHAnsi" w:eastAsiaTheme="minorEastAsia" w:hAnsiTheme="minorHAnsi" w:cstheme="minorBidi"/>
              <w:noProof/>
              <w:sz w:val="22"/>
              <w:szCs w:val="22"/>
              <w:lang w:val="en-ID" w:eastAsia="en-ID"/>
            </w:rPr>
          </w:pPr>
          <w:hyperlink w:anchor="_Toc75886904" w:history="1">
            <w:r w:rsidRPr="003D58C6">
              <w:rPr>
                <w:rStyle w:val="Hyperlink"/>
                <w:noProof/>
              </w:rPr>
              <w:t>3.1.4.</w:t>
            </w:r>
            <w:r>
              <w:rPr>
                <w:rFonts w:asciiTheme="minorHAnsi" w:eastAsiaTheme="minorEastAsia" w:hAnsiTheme="minorHAnsi" w:cstheme="minorBidi"/>
                <w:noProof/>
                <w:sz w:val="22"/>
                <w:szCs w:val="22"/>
                <w:lang w:val="en-ID" w:eastAsia="en-ID"/>
              </w:rPr>
              <w:tab/>
            </w:r>
            <w:r w:rsidRPr="003D58C6">
              <w:rPr>
                <w:rStyle w:val="Hyperlink"/>
                <w:noProof/>
              </w:rPr>
              <w:t>Pengujian Sistem Pemasaran SIGAP</w:t>
            </w:r>
            <w:r>
              <w:rPr>
                <w:noProof/>
                <w:webHidden/>
              </w:rPr>
              <w:tab/>
            </w:r>
            <w:r>
              <w:rPr>
                <w:noProof/>
                <w:webHidden/>
              </w:rPr>
              <w:fldChar w:fldCharType="begin"/>
            </w:r>
            <w:r>
              <w:rPr>
                <w:noProof/>
                <w:webHidden/>
              </w:rPr>
              <w:instrText xml:space="preserve"> PAGEREF _Toc75886904 \h </w:instrText>
            </w:r>
            <w:r>
              <w:rPr>
                <w:noProof/>
                <w:webHidden/>
              </w:rPr>
            </w:r>
            <w:r>
              <w:rPr>
                <w:noProof/>
                <w:webHidden/>
              </w:rPr>
              <w:fldChar w:fldCharType="separate"/>
            </w:r>
            <w:r>
              <w:rPr>
                <w:noProof/>
                <w:webHidden/>
              </w:rPr>
              <w:t>55</w:t>
            </w:r>
            <w:r>
              <w:rPr>
                <w:noProof/>
                <w:webHidden/>
              </w:rPr>
              <w:fldChar w:fldCharType="end"/>
            </w:r>
          </w:hyperlink>
        </w:p>
        <w:p w14:paraId="1F26249F" w14:textId="5D1E5ECD" w:rsidR="00A86DA1" w:rsidRDefault="00A86DA1">
          <w:pPr>
            <w:pStyle w:val="TOC1"/>
            <w:rPr>
              <w:rFonts w:asciiTheme="minorHAnsi" w:eastAsiaTheme="minorEastAsia" w:hAnsiTheme="minorHAnsi" w:cstheme="minorBidi"/>
              <w:noProof/>
              <w:sz w:val="22"/>
              <w:szCs w:val="22"/>
              <w:lang w:val="en-ID" w:eastAsia="en-ID"/>
            </w:rPr>
          </w:pPr>
          <w:hyperlink w:anchor="_Toc75886905" w:history="1">
            <w:r w:rsidRPr="003D58C6">
              <w:rPr>
                <w:rStyle w:val="Hyperlink"/>
                <w:noProof/>
              </w:rPr>
              <w:t>KESIMPULAN</w:t>
            </w:r>
            <w:r>
              <w:rPr>
                <w:noProof/>
                <w:webHidden/>
              </w:rPr>
              <w:tab/>
            </w:r>
            <w:r>
              <w:rPr>
                <w:noProof/>
                <w:webHidden/>
              </w:rPr>
              <w:fldChar w:fldCharType="begin"/>
            </w:r>
            <w:r>
              <w:rPr>
                <w:noProof/>
                <w:webHidden/>
              </w:rPr>
              <w:instrText xml:space="preserve"> PAGEREF _Toc75886905 \h </w:instrText>
            </w:r>
            <w:r>
              <w:rPr>
                <w:noProof/>
                <w:webHidden/>
              </w:rPr>
            </w:r>
            <w:r>
              <w:rPr>
                <w:noProof/>
                <w:webHidden/>
              </w:rPr>
              <w:fldChar w:fldCharType="separate"/>
            </w:r>
            <w:r>
              <w:rPr>
                <w:noProof/>
                <w:webHidden/>
              </w:rPr>
              <w:t>83</w:t>
            </w:r>
            <w:r>
              <w:rPr>
                <w:noProof/>
                <w:webHidden/>
              </w:rPr>
              <w:fldChar w:fldCharType="end"/>
            </w:r>
          </w:hyperlink>
        </w:p>
        <w:p w14:paraId="155799AB" w14:textId="5DA5A8A1" w:rsidR="00A86DA1" w:rsidRDefault="00A86DA1">
          <w:pPr>
            <w:pStyle w:val="TOC1"/>
            <w:rPr>
              <w:rFonts w:asciiTheme="minorHAnsi" w:eastAsiaTheme="minorEastAsia" w:hAnsiTheme="minorHAnsi" w:cstheme="minorBidi"/>
              <w:noProof/>
              <w:sz w:val="22"/>
              <w:szCs w:val="22"/>
              <w:lang w:val="en-ID" w:eastAsia="en-ID"/>
            </w:rPr>
          </w:pPr>
          <w:hyperlink w:anchor="_Toc75886906" w:history="1">
            <w:r w:rsidRPr="003D58C6">
              <w:rPr>
                <w:rStyle w:val="Hyperlink"/>
                <w:noProof/>
                <w:lang w:val="en-ID"/>
              </w:rPr>
              <w:t>SARAN</w:t>
            </w:r>
            <w:r>
              <w:rPr>
                <w:noProof/>
                <w:webHidden/>
              </w:rPr>
              <w:tab/>
            </w:r>
            <w:r>
              <w:rPr>
                <w:noProof/>
                <w:webHidden/>
              </w:rPr>
              <w:fldChar w:fldCharType="begin"/>
            </w:r>
            <w:r>
              <w:rPr>
                <w:noProof/>
                <w:webHidden/>
              </w:rPr>
              <w:instrText xml:space="preserve"> PAGEREF _Toc75886906 \h </w:instrText>
            </w:r>
            <w:r>
              <w:rPr>
                <w:noProof/>
                <w:webHidden/>
              </w:rPr>
            </w:r>
            <w:r>
              <w:rPr>
                <w:noProof/>
                <w:webHidden/>
              </w:rPr>
              <w:fldChar w:fldCharType="separate"/>
            </w:r>
            <w:r>
              <w:rPr>
                <w:noProof/>
                <w:webHidden/>
              </w:rPr>
              <w:t>84</w:t>
            </w:r>
            <w:r>
              <w:rPr>
                <w:noProof/>
                <w:webHidden/>
              </w:rPr>
              <w:fldChar w:fldCharType="end"/>
            </w:r>
          </w:hyperlink>
        </w:p>
        <w:p w14:paraId="5CAEE78C" w14:textId="7E99B8CE" w:rsidR="00A86DA1" w:rsidRDefault="00A86DA1">
          <w:pPr>
            <w:pStyle w:val="TOC1"/>
            <w:rPr>
              <w:rFonts w:asciiTheme="minorHAnsi" w:eastAsiaTheme="minorEastAsia" w:hAnsiTheme="minorHAnsi" w:cstheme="minorBidi"/>
              <w:noProof/>
              <w:sz w:val="22"/>
              <w:szCs w:val="22"/>
              <w:lang w:val="en-ID" w:eastAsia="en-ID"/>
            </w:rPr>
          </w:pPr>
          <w:hyperlink w:anchor="_Toc75886907" w:history="1">
            <w:r w:rsidRPr="003D58C6">
              <w:rPr>
                <w:rStyle w:val="Hyperlink"/>
                <w:noProof/>
              </w:rPr>
              <w:t>REFERENSI</w:t>
            </w:r>
            <w:r>
              <w:rPr>
                <w:noProof/>
                <w:webHidden/>
              </w:rPr>
              <w:tab/>
            </w:r>
            <w:r>
              <w:rPr>
                <w:noProof/>
                <w:webHidden/>
              </w:rPr>
              <w:fldChar w:fldCharType="begin"/>
            </w:r>
            <w:r>
              <w:rPr>
                <w:noProof/>
                <w:webHidden/>
              </w:rPr>
              <w:instrText xml:space="preserve"> PAGEREF _Toc75886907 \h </w:instrText>
            </w:r>
            <w:r>
              <w:rPr>
                <w:noProof/>
                <w:webHidden/>
              </w:rPr>
            </w:r>
            <w:r>
              <w:rPr>
                <w:noProof/>
                <w:webHidden/>
              </w:rPr>
              <w:fldChar w:fldCharType="separate"/>
            </w:r>
            <w:r>
              <w:rPr>
                <w:noProof/>
                <w:webHidden/>
              </w:rPr>
              <w:t>85</w:t>
            </w:r>
            <w:r>
              <w:rPr>
                <w:noProof/>
                <w:webHidden/>
              </w:rPr>
              <w:fldChar w:fldCharType="end"/>
            </w:r>
          </w:hyperlink>
        </w:p>
        <w:p w14:paraId="3CF5C911" w14:textId="3697CF56" w:rsidR="00A86DA1" w:rsidRDefault="00A86DA1">
          <w:pPr>
            <w:pStyle w:val="TOC1"/>
            <w:rPr>
              <w:rFonts w:asciiTheme="minorHAnsi" w:eastAsiaTheme="minorEastAsia" w:hAnsiTheme="minorHAnsi" w:cstheme="minorBidi"/>
              <w:noProof/>
              <w:sz w:val="22"/>
              <w:szCs w:val="22"/>
              <w:lang w:val="en-ID" w:eastAsia="en-ID"/>
            </w:rPr>
          </w:pPr>
          <w:hyperlink w:anchor="_Toc75886908" w:history="1">
            <w:r w:rsidRPr="003D58C6">
              <w:rPr>
                <w:rStyle w:val="Hyperlink"/>
                <w:noProof/>
              </w:rPr>
              <w:t>LAMPIRAN-LAMPIRAN</w:t>
            </w:r>
            <w:r>
              <w:rPr>
                <w:noProof/>
                <w:webHidden/>
              </w:rPr>
              <w:tab/>
            </w:r>
            <w:r>
              <w:rPr>
                <w:noProof/>
                <w:webHidden/>
              </w:rPr>
              <w:fldChar w:fldCharType="begin"/>
            </w:r>
            <w:r>
              <w:rPr>
                <w:noProof/>
                <w:webHidden/>
              </w:rPr>
              <w:instrText xml:space="preserve"> PAGEREF _Toc75886908 \h </w:instrText>
            </w:r>
            <w:r>
              <w:rPr>
                <w:noProof/>
                <w:webHidden/>
              </w:rPr>
            </w:r>
            <w:r>
              <w:rPr>
                <w:noProof/>
                <w:webHidden/>
              </w:rPr>
              <w:fldChar w:fldCharType="separate"/>
            </w:r>
            <w:r>
              <w:rPr>
                <w:noProof/>
                <w:webHidden/>
              </w:rPr>
              <w:t>86</w:t>
            </w:r>
            <w:r>
              <w:rPr>
                <w:noProof/>
                <w:webHidden/>
              </w:rPr>
              <w:fldChar w:fldCharType="end"/>
            </w:r>
          </w:hyperlink>
        </w:p>
        <w:p w14:paraId="33DF006C" w14:textId="3C2F5789" w:rsidR="00AA227D" w:rsidRDefault="00425617" w:rsidP="005C40BE">
          <w:pPr>
            <w:tabs>
              <w:tab w:val="right" w:pos="9688"/>
            </w:tabs>
            <w:spacing w:before="200" w:after="80" w:line="240" w:lineRule="auto"/>
            <w:ind w:firstLine="0"/>
            <w:rPr>
              <w:b/>
              <w:color w:val="000000"/>
              <w:sz w:val="20"/>
              <w:szCs w:val="20"/>
            </w:rPr>
          </w:pPr>
          <w:r>
            <w:fldChar w:fldCharType="end"/>
          </w:r>
        </w:p>
      </w:sdtContent>
    </w:sdt>
    <w:p w14:paraId="0D1FFF30" w14:textId="77777777" w:rsidR="00AA227D" w:rsidRDefault="00AA227D"/>
    <w:p w14:paraId="1F8D80A6" w14:textId="411C4CC6" w:rsidR="00262D3D" w:rsidRDefault="00262D3D">
      <w:pPr>
        <w:ind w:firstLine="0"/>
      </w:pPr>
      <w:r>
        <w:br w:type="page"/>
      </w:r>
    </w:p>
    <w:p w14:paraId="75BA1C85" w14:textId="18772CC1" w:rsidR="00262D3D" w:rsidRDefault="00262D3D" w:rsidP="00262D3D">
      <w:pPr>
        <w:pStyle w:val="Heading1"/>
        <w:rPr>
          <w:lang w:val="en-ID"/>
        </w:rPr>
      </w:pPr>
      <w:bookmarkStart w:id="2" w:name="_Toc75886865"/>
      <w:r>
        <w:rPr>
          <w:lang w:val="en-ID"/>
        </w:rPr>
        <w:lastRenderedPageBreak/>
        <w:t>DAFTAR GAMBAR</w:t>
      </w:r>
      <w:bookmarkEnd w:id="2"/>
    </w:p>
    <w:p w14:paraId="6DD9F9B7" w14:textId="7D735E19"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r>
        <w:rPr>
          <w:lang w:val="en-ID"/>
        </w:rPr>
        <w:fldChar w:fldCharType="begin"/>
      </w:r>
      <w:r>
        <w:rPr>
          <w:lang w:val="en-ID"/>
        </w:rPr>
        <w:instrText xml:space="preserve"> TOC \h \z \c "Gambar 1." </w:instrText>
      </w:r>
      <w:r>
        <w:rPr>
          <w:lang w:val="en-ID"/>
        </w:rPr>
        <w:fldChar w:fldCharType="separate"/>
      </w:r>
      <w:hyperlink w:anchor="_Toc75883719" w:history="1">
        <w:r w:rsidRPr="0019292C">
          <w:rPr>
            <w:rStyle w:val="Hyperlink"/>
            <w:noProof/>
          </w:rPr>
          <w:t>Gambar 1. 1</w:t>
        </w:r>
        <w:r w:rsidRPr="0019292C">
          <w:rPr>
            <w:rStyle w:val="Hyperlink"/>
            <w:noProof/>
            <w:lang w:val="en-ID"/>
          </w:rPr>
          <w:t xml:space="preserve"> </w:t>
        </w:r>
        <w:r w:rsidRPr="0019292C">
          <w:rPr>
            <w:rStyle w:val="Hyperlink"/>
            <w:i/>
            <w:noProof/>
          </w:rPr>
          <w:t>Use case diagram</w:t>
        </w:r>
        <w:r w:rsidRPr="0019292C">
          <w:rPr>
            <w:rStyle w:val="Hyperlink"/>
            <w:noProof/>
          </w:rPr>
          <w:t xml:space="preserve"> Sistem Royalti SIGAP</w:t>
        </w:r>
        <w:r>
          <w:rPr>
            <w:noProof/>
            <w:webHidden/>
          </w:rPr>
          <w:tab/>
        </w:r>
        <w:r>
          <w:rPr>
            <w:noProof/>
            <w:webHidden/>
          </w:rPr>
          <w:fldChar w:fldCharType="begin"/>
        </w:r>
        <w:r>
          <w:rPr>
            <w:noProof/>
            <w:webHidden/>
          </w:rPr>
          <w:instrText xml:space="preserve"> PAGEREF _Toc75883719 \h </w:instrText>
        </w:r>
        <w:r>
          <w:rPr>
            <w:noProof/>
            <w:webHidden/>
          </w:rPr>
        </w:r>
        <w:r>
          <w:rPr>
            <w:noProof/>
            <w:webHidden/>
          </w:rPr>
          <w:fldChar w:fldCharType="separate"/>
        </w:r>
        <w:r>
          <w:rPr>
            <w:noProof/>
            <w:webHidden/>
          </w:rPr>
          <w:t>13</w:t>
        </w:r>
        <w:r>
          <w:rPr>
            <w:noProof/>
            <w:webHidden/>
          </w:rPr>
          <w:fldChar w:fldCharType="end"/>
        </w:r>
      </w:hyperlink>
    </w:p>
    <w:p w14:paraId="5E4DD5B1" w14:textId="0AA83B36"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20" w:history="1">
        <w:r w:rsidRPr="0019292C">
          <w:rPr>
            <w:rStyle w:val="Hyperlink"/>
            <w:noProof/>
          </w:rPr>
          <w:t>Gambar 1. 2</w:t>
        </w:r>
        <w:r w:rsidRPr="0019292C">
          <w:rPr>
            <w:rStyle w:val="Hyperlink"/>
            <w:noProof/>
            <w:lang w:val="en-ID"/>
          </w:rPr>
          <w:t xml:space="preserve"> </w:t>
        </w:r>
        <w:r w:rsidRPr="0019292C">
          <w:rPr>
            <w:rStyle w:val="Hyperlink"/>
            <w:noProof/>
            <w:lang w:val="en-US"/>
          </w:rPr>
          <w:t>ERD pengembangan SIGAP</w:t>
        </w:r>
        <w:r>
          <w:rPr>
            <w:noProof/>
            <w:webHidden/>
          </w:rPr>
          <w:tab/>
        </w:r>
        <w:r>
          <w:rPr>
            <w:noProof/>
            <w:webHidden/>
          </w:rPr>
          <w:fldChar w:fldCharType="begin"/>
        </w:r>
        <w:r>
          <w:rPr>
            <w:noProof/>
            <w:webHidden/>
          </w:rPr>
          <w:instrText xml:space="preserve"> PAGEREF _Toc75883720 \h </w:instrText>
        </w:r>
        <w:r>
          <w:rPr>
            <w:noProof/>
            <w:webHidden/>
          </w:rPr>
        </w:r>
        <w:r>
          <w:rPr>
            <w:noProof/>
            <w:webHidden/>
          </w:rPr>
          <w:fldChar w:fldCharType="separate"/>
        </w:r>
        <w:r>
          <w:rPr>
            <w:noProof/>
            <w:webHidden/>
          </w:rPr>
          <w:t>15</w:t>
        </w:r>
        <w:r>
          <w:rPr>
            <w:noProof/>
            <w:webHidden/>
          </w:rPr>
          <w:fldChar w:fldCharType="end"/>
        </w:r>
      </w:hyperlink>
    </w:p>
    <w:p w14:paraId="6B0BDD03" w14:textId="0428A60C"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21" w:history="1">
        <w:r w:rsidRPr="0019292C">
          <w:rPr>
            <w:rStyle w:val="Hyperlink"/>
            <w:noProof/>
          </w:rPr>
          <w:t>Gambar 1. 3</w:t>
        </w:r>
        <w:r w:rsidRPr="0019292C">
          <w:rPr>
            <w:rStyle w:val="Hyperlink"/>
            <w:noProof/>
            <w:lang w:val="en-ID"/>
          </w:rPr>
          <w:t xml:space="preserve"> </w:t>
        </w:r>
        <w:r w:rsidRPr="0019292C">
          <w:rPr>
            <w:rStyle w:val="Hyperlink"/>
            <w:noProof/>
          </w:rPr>
          <w:t>Rancangan Struktur Pengembangan Sistem Informasi Pemasaran SIGAP</w:t>
        </w:r>
        <w:r>
          <w:rPr>
            <w:noProof/>
            <w:webHidden/>
          </w:rPr>
          <w:tab/>
        </w:r>
        <w:r>
          <w:rPr>
            <w:noProof/>
            <w:webHidden/>
          </w:rPr>
          <w:fldChar w:fldCharType="begin"/>
        </w:r>
        <w:r>
          <w:rPr>
            <w:noProof/>
            <w:webHidden/>
          </w:rPr>
          <w:instrText xml:space="preserve"> PAGEREF _Toc75883721 \h </w:instrText>
        </w:r>
        <w:r>
          <w:rPr>
            <w:noProof/>
            <w:webHidden/>
          </w:rPr>
        </w:r>
        <w:r>
          <w:rPr>
            <w:noProof/>
            <w:webHidden/>
          </w:rPr>
          <w:fldChar w:fldCharType="separate"/>
        </w:r>
        <w:r>
          <w:rPr>
            <w:noProof/>
            <w:webHidden/>
          </w:rPr>
          <w:t>22</w:t>
        </w:r>
        <w:r>
          <w:rPr>
            <w:noProof/>
            <w:webHidden/>
          </w:rPr>
          <w:fldChar w:fldCharType="end"/>
        </w:r>
      </w:hyperlink>
    </w:p>
    <w:p w14:paraId="412AA3A4" w14:textId="4FFF0FB2"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22" w:history="1">
        <w:r w:rsidRPr="0019292C">
          <w:rPr>
            <w:rStyle w:val="Hyperlink"/>
            <w:noProof/>
          </w:rPr>
          <w:t>Gambar 1. 4</w:t>
        </w:r>
        <w:r w:rsidRPr="0019292C">
          <w:rPr>
            <w:rStyle w:val="Hyperlink"/>
            <w:noProof/>
            <w:lang w:val="en-ID"/>
          </w:rPr>
          <w:t xml:space="preserve"> Halaman “Faktur”</w:t>
        </w:r>
        <w:r>
          <w:rPr>
            <w:noProof/>
            <w:webHidden/>
          </w:rPr>
          <w:tab/>
        </w:r>
        <w:r>
          <w:rPr>
            <w:noProof/>
            <w:webHidden/>
          </w:rPr>
          <w:fldChar w:fldCharType="begin"/>
        </w:r>
        <w:r>
          <w:rPr>
            <w:noProof/>
            <w:webHidden/>
          </w:rPr>
          <w:instrText xml:space="preserve"> PAGEREF _Toc75883722 \h </w:instrText>
        </w:r>
        <w:r>
          <w:rPr>
            <w:noProof/>
            <w:webHidden/>
          </w:rPr>
        </w:r>
        <w:r>
          <w:rPr>
            <w:noProof/>
            <w:webHidden/>
          </w:rPr>
          <w:fldChar w:fldCharType="separate"/>
        </w:r>
        <w:r>
          <w:rPr>
            <w:noProof/>
            <w:webHidden/>
          </w:rPr>
          <w:t>27</w:t>
        </w:r>
        <w:r>
          <w:rPr>
            <w:noProof/>
            <w:webHidden/>
          </w:rPr>
          <w:fldChar w:fldCharType="end"/>
        </w:r>
      </w:hyperlink>
    </w:p>
    <w:p w14:paraId="1BD4A59E" w14:textId="28C2B2ED"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23" w:history="1">
        <w:r w:rsidRPr="0019292C">
          <w:rPr>
            <w:rStyle w:val="Hyperlink"/>
            <w:noProof/>
          </w:rPr>
          <w:t>Gambar 1. 5</w:t>
        </w:r>
        <w:r w:rsidRPr="0019292C">
          <w:rPr>
            <w:rStyle w:val="Hyperlink"/>
            <w:noProof/>
            <w:lang w:val="en-ID"/>
          </w:rPr>
          <w:t xml:space="preserve"> </w:t>
        </w:r>
        <w:r w:rsidRPr="0019292C">
          <w:rPr>
            <w:rStyle w:val="Hyperlink"/>
            <w:noProof/>
          </w:rPr>
          <w:t>Halaman</w:t>
        </w:r>
        <w:r w:rsidRPr="0019292C">
          <w:rPr>
            <w:rStyle w:val="Hyperlink"/>
            <w:i/>
            <w:noProof/>
          </w:rPr>
          <w:t xml:space="preserve"> “</w:t>
        </w:r>
        <w:r w:rsidRPr="0019292C">
          <w:rPr>
            <w:rStyle w:val="Hyperlink"/>
            <w:noProof/>
          </w:rPr>
          <w:t>Pembuatan Faktur</w:t>
        </w:r>
        <w:r w:rsidRPr="0019292C">
          <w:rPr>
            <w:rStyle w:val="Hyperlink"/>
            <w:i/>
            <w:noProof/>
          </w:rPr>
          <w:t>”</w:t>
        </w:r>
        <w:r>
          <w:rPr>
            <w:noProof/>
            <w:webHidden/>
          </w:rPr>
          <w:tab/>
        </w:r>
        <w:r>
          <w:rPr>
            <w:noProof/>
            <w:webHidden/>
          </w:rPr>
          <w:fldChar w:fldCharType="begin"/>
        </w:r>
        <w:r>
          <w:rPr>
            <w:noProof/>
            <w:webHidden/>
          </w:rPr>
          <w:instrText xml:space="preserve"> PAGEREF _Toc75883723 \h </w:instrText>
        </w:r>
        <w:r>
          <w:rPr>
            <w:noProof/>
            <w:webHidden/>
          </w:rPr>
        </w:r>
        <w:r>
          <w:rPr>
            <w:noProof/>
            <w:webHidden/>
          </w:rPr>
          <w:fldChar w:fldCharType="separate"/>
        </w:r>
        <w:r>
          <w:rPr>
            <w:noProof/>
            <w:webHidden/>
          </w:rPr>
          <w:t>28</w:t>
        </w:r>
        <w:r>
          <w:rPr>
            <w:noProof/>
            <w:webHidden/>
          </w:rPr>
          <w:fldChar w:fldCharType="end"/>
        </w:r>
      </w:hyperlink>
    </w:p>
    <w:p w14:paraId="47E26C79" w14:textId="160A706A"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24" w:history="1">
        <w:r w:rsidRPr="0019292C">
          <w:rPr>
            <w:rStyle w:val="Hyperlink"/>
            <w:noProof/>
          </w:rPr>
          <w:t>Gambar 1. 6</w:t>
        </w:r>
        <w:r w:rsidRPr="0019292C">
          <w:rPr>
            <w:rStyle w:val="Hyperlink"/>
            <w:noProof/>
            <w:lang w:val="en-ID"/>
          </w:rPr>
          <w:t xml:space="preserve"> </w:t>
        </w:r>
        <w:r w:rsidRPr="0019292C">
          <w:rPr>
            <w:rStyle w:val="Hyperlink"/>
            <w:noProof/>
          </w:rPr>
          <w:t>Halaman</w:t>
        </w:r>
        <w:r w:rsidRPr="0019292C">
          <w:rPr>
            <w:rStyle w:val="Hyperlink"/>
            <w:i/>
            <w:noProof/>
          </w:rPr>
          <w:t xml:space="preserve"> “</w:t>
        </w:r>
        <w:r w:rsidRPr="0019292C">
          <w:rPr>
            <w:rStyle w:val="Hyperlink"/>
            <w:noProof/>
          </w:rPr>
          <w:t>Transaksi Buku</w:t>
        </w:r>
        <w:r w:rsidRPr="0019292C">
          <w:rPr>
            <w:rStyle w:val="Hyperlink"/>
            <w:i/>
            <w:noProof/>
          </w:rPr>
          <w:t>”</w:t>
        </w:r>
        <w:r>
          <w:rPr>
            <w:noProof/>
            <w:webHidden/>
          </w:rPr>
          <w:tab/>
        </w:r>
        <w:r>
          <w:rPr>
            <w:noProof/>
            <w:webHidden/>
          </w:rPr>
          <w:fldChar w:fldCharType="begin"/>
        </w:r>
        <w:r>
          <w:rPr>
            <w:noProof/>
            <w:webHidden/>
          </w:rPr>
          <w:instrText xml:space="preserve"> PAGEREF _Toc75883724 \h </w:instrText>
        </w:r>
        <w:r>
          <w:rPr>
            <w:noProof/>
            <w:webHidden/>
          </w:rPr>
        </w:r>
        <w:r>
          <w:rPr>
            <w:noProof/>
            <w:webHidden/>
          </w:rPr>
          <w:fldChar w:fldCharType="separate"/>
        </w:r>
        <w:r>
          <w:rPr>
            <w:noProof/>
            <w:webHidden/>
          </w:rPr>
          <w:t>28</w:t>
        </w:r>
        <w:r>
          <w:rPr>
            <w:noProof/>
            <w:webHidden/>
          </w:rPr>
          <w:fldChar w:fldCharType="end"/>
        </w:r>
      </w:hyperlink>
    </w:p>
    <w:p w14:paraId="54684223" w14:textId="01B44FE6"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25" w:history="1">
        <w:r w:rsidRPr="0019292C">
          <w:rPr>
            <w:rStyle w:val="Hyperlink"/>
            <w:noProof/>
          </w:rPr>
          <w:t>Gambar 1. 7</w:t>
        </w:r>
        <w:r w:rsidRPr="0019292C">
          <w:rPr>
            <w:rStyle w:val="Hyperlink"/>
            <w:noProof/>
            <w:lang w:val="en-ID"/>
          </w:rPr>
          <w:t xml:space="preserve"> </w:t>
        </w:r>
        <w:r w:rsidRPr="0019292C">
          <w:rPr>
            <w:rStyle w:val="Hyperlink"/>
            <w:noProof/>
          </w:rPr>
          <w:t>Halaman</w:t>
        </w:r>
        <w:r w:rsidRPr="0019292C">
          <w:rPr>
            <w:rStyle w:val="Hyperlink"/>
            <w:i/>
            <w:noProof/>
          </w:rPr>
          <w:t xml:space="preserve"> “</w:t>
        </w:r>
        <w:r w:rsidRPr="0019292C">
          <w:rPr>
            <w:rStyle w:val="Hyperlink"/>
            <w:noProof/>
          </w:rPr>
          <w:t>Royalti Buku</w:t>
        </w:r>
        <w:r w:rsidRPr="0019292C">
          <w:rPr>
            <w:rStyle w:val="Hyperlink"/>
            <w:i/>
            <w:noProof/>
          </w:rPr>
          <w:t>”</w:t>
        </w:r>
        <w:r>
          <w:rPr>
            <w:noProof/>
            <w:webHidden/>
          </w:rPr>
          <w:tab/>
        </w:r>
        <w:r>
          <w:rPr>
            <w:noProof/>
            <w:webHidden/>
          </w:rPr>
          <w:fldChar w:fldCharType="begin"/>
        </w:r>
        <w:r>
          <w:rPr>
            <w:noProof/>
            <w:webHidden/>
          </w:rPr>
          <w:instrText xml:space="preserve"> PAGEREF _Toc75883725 \h </w:instrText>
        </w:r>
        <w:r>
          <w:rPr>
            <w:noProof/>
            <w:webHidden/>
          </w:rPr>
        </w:r>
        <w:r>
          <w:rPr>
            <w:noProof/>
            <w:webHidden/>
          </w:rPr>
          <w:fldChar w:fldCharType="separate"/>
        </w:r>
        <w:r>
          <w:rPr>
            <w:noProof/>
            <w:webHidden/>
          </w:rPr>
          <w:t>29</w:t>
        </w:r>
        <w:r>
          <w:rPr>
            <w:noProof/>
            <w:webHidden/>
          </w:rPr>
          <w:fldChar w:fldCharType="end"/>
        </w:r>
      </w:hyperlink>
    </w:p>
    <w:p w14:paraId="3EBE0CEF" w14:textId="22FF9EB1"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26" w:history="1">
        <w:r w:rsidRPr="0019292C">
          <w:rPr>
            <w:rStyle w:val="Hyperlink"/>
            <w:noProof/>
          </w:rPr>
          <w:t>Gambar 1. 8</w:t>
        </w:r>
        <w:r w:rsidRPr="0019292C">
          <w:rPr>
            <w:rStyle w:val="Hyperlink"/>
            <w:noProof/>
            <w:lang w:val="en-ID"/>
          </w:rPr>
          <w:t xml:space="preserve"> Halaman “Royalti Penulis”</w:t>
        </w:r>
        <w:r>
          <w:rPr>
            <w:noProof/>
            <w:webHidden/>
          </w:rPr>
          <w:tab/>
        </w:r>
        <w:r>
          <w:rPr>
            <w:noProof/>
            <w:webHidden/>
          </w:rPr>
          <w:fldChar w:fldCharType="begin"/>
        </w:r>
        <w:r>
          <w:rPr>
            <w:noProof/>
            <w:webHidden/>
          </w:rPr>
          <w:instrText xml:space="preserve"> PAGEREF _Toc75883726 \h </w:instrText>
        </w:r>
        <w:r>
          <w:rPr>
            <w:noProof/>
            <w:webHidden/>
          </w:rPr>
        </w:r>
        <w:r>
          <w:rPr>
            <w:noProof/>
            <w:webHidden/>
          </w:rPr>
          <w:fldChar w:fldCharType="separate"/>
        </w:r>
        <w:r>
          <w:rPr>
            <w:noProof/>
            <w:webHidden/>
          </w:rPr>
          <w:t>30</w:t>
        </w:r>
        <w:r>
          <w:rPr>
            <w:noProof/>
            <w:webHidden/>
          </w:rPr>
          <w:fldChar w:fldCharType="end"/>
        </w:r>
      </w:hyperlink>
    </w:p>
    <w:p w14:paraId="1C030CF6" w14:textId="31428C5D"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27" w:history="1">
        <w:r w:rsidRPr="0019292C">
          <w:rPr>
            <w:rStyle w:val="Hyperlink"/>
            <w:noProof/>
          </w:rPr>
          <w:t>Gambar 1. 9</w:t>
        </w:r>
        <w:r w:rsidRPr="0019292C">
          <w:rPr>
            <w:rStyle w:val="Hyperlink"/>
            <w:noProof/>
            <w:lang w:val="en-ID"/>
          </w:rPr>
          <w:t xml:space="preserve"> Halaman “Penulis”</w:t>
        </w:r>
        <w:r>
          <w:rPr>
            <w:noProof/>
            <w:webHidden/>
          </w:rPr>
          <w:tab/>
        </w:r>
        <w:r>
          <w:rPr>
            <w:noProof/>
            <w:webHidden/>
          </w:rPr>
          <w:fldChar w:fldCharType="begin"/>
        </w:r>
        <w:r>
          <w:rPr>
            <w:noProof/>
            <w:webHidden/>
          </w:rPr>
          <w:instrText xml:space="preserve"> PAGEREF _Toc75883727 \h </w:instrText>
        </w:r>
        <w:r>
          <w:rPr>
            <w:noProof/>
            <w:webHidden/>
          </w:rPr>
        </w:r>
        <w:r>
          <w:rPr>
            <w:noProof/>
            <w:webHidden/>
          </w:rPr>
          <w:fldChar w:fldCharType="separate"/>
        </w:r>
        <w:r>
          <w:rPr>
            <w:noProof/>
            <w:webHidden/>
          </w:rPr>
          <w:t>31</w:t>
        </w:r>
        <w:r>
          <w:rPr>
            <w:noProof/>
            <w:webHidden/>
          </w:rPr>
          <w:fldChar w:fldCharType="end"/>
        </w:r>
      </w:hyperlink>
    </w:p>
    <w:p w14:paraId="3C14EE91" w14:textId="1A28369A"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28" w:history="1">
        <w:r w:rsidRPr="0019292C">
          <w:rPr>
            <w:rStyle w:val="Hyperlink"/>
            <w:noProof/>
          </w:rPr>
          <w:t>Gambar 1. 10</w:t>
        </w:r>
        <w:r w:rsidRPr="0019292C">
          <w:rPr>
            <w:rStyle w:val="Hyperlink"/>
            <w:noProof/>
            <w:lang w:val="en-ID"/>
          </w:rPr>
          <w:t xml:space="preserve"> </w:t>
        </w:r>
        <w:r w:rsidRPr="0019292C">
          <w:rPr>
            <w:rStyle w:val="Hyperlink"/>
            <w:i/>
            <w:noProof/>
            <w:lang w:val="en-US"/>
          </w:rPr>
          <w:t xml:space="preserve">Modal </w:t>
        </w:r>
        <w:r w:rsidRPr="0019292C">
          <w:rPr>
            <w:rStyle w:val="Hyperlink"/>
            <w:noProof/>
            <w:lang w:val="en-US"/>
          </w:rPr>
          <w:t xml:space="preserve">pengaturan diskon </w:t>
        </w:r>
        <w:r w:rsidRPr="0019292C">
          <w:rPr>
            <w:rStyle w:val="Hyperlink"/>
            <w:i/>
            <w:noProof/>
            <w:lang w:val="en-US"/>
          </w:rPr>
          <w:t>customer</w:t>
        </w:r>
        <w:r>
          <w:rPr>
            <w:noProof/>
            <w:webHidden/>
          </w:rPr>
          <w:tab/>
        </w:r>
        <w:r>
          <w:rPr>
            <w:noProof/>
            <w:webHidden/>
          </w:rPr>
          <w:fldChar w:fldCharType="begin"/>
        </w:r>
        <w:r>
          <w:rPr>
            <w:noProof/>
            <w:webHidden/>
          </w:rPr>
          <w:instrText xml:space="preserve"> PAGEREF _Toc75883728 \h </w:instrText>
        </w:r>
        <w:r>
          <w:rPr>
            <w:noProof/>
            <w:webHidden/>
          </w:rPr>
        </w:r>
        <w:r>
          <w:rPr>
            <w:noProof/>
            <w:webHidden/>
          </w:rPr>
          <w:fldChar w:fldCharType="separate"/>
        </w:r>
        <w:r>
          <w:rPr>
            <w:noProof/>
            <w:webHidden/>
          </w:rPr>
          <w:t>33</w:t>
        </w:r>
        <w:r>
          <w:rPr>
            <w:noProof/>
            <w:webHidden/>
          </w:rPr>
          <w:fldChar w:fldCharType="end"/>
        </w:r>
      </w:hyperlink>
    </w:p>
    <w:p w14:paraId="0A11092B" w14:textId="3EE4530C"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29" w:history="1">
        <w:r w:rsidRPr="0019292C">
          <w:rPr>
            <w:rStyle w:val="Hyperlink"/>
            <w:noProof/>
          </w:rPr>
          <w:t>Gambar 1. 11</w:t>
        </w:r>
        <w:r w:rsidRPr="0019292C">
          <w:rPr>
            <w:rStyle w:val="Hyperlink"/>
            <w:noProof/>
            <w:lang w:val="en-ID"/>
          </w:rPr>
          <w:t xml:space="preserve"> </w:t>
        </w:r>
        <w:r w:rsidRPr="0019292C">
          <w:rPr>
            <w:rStyle w:val="Hyperlink"/>
            <w:noProof/>
            <w:lang w:val="en-US"/>
          </w:rPr>
          <w:t>Halaman “</w:t>
        </w:r>
        <w:r w:rsidRPr="0019292C">
          <w:rPr>
            <w:rStyle w:val="Hyperlink"/>
            <w:i/>
            <w:noProof/>
            <w:lang w:val="en-US"/>
          </w:rPr>
          <w:t>Customer</w:t>
        </w:r>
        <w:r w:rsidRPr="0019292C">
          <w:rPr>
            <w:rStyle w:val="Hyperlink"/>
            <w:noProof/>
            <w:lang w:val="en-US"/>
          </w:rPr>
          <w:t>”</w:t>
        </w:r>
        <w:r>
          <w:rPr>
            <w:noProof/>
            <w:webHidden/>
          </w:rPr>
          <w:tab/>
        </w:r>
        <w:r>
          <w:rPr>
            <w:noProof/>
            <w:webHidden/>
          </w:rPr>
          <w:fldChar w:fldCharType="begin"/>
        </w:r>
        <w:r>
          <w:rPr>
            <w:noProof/>
            <w:webHidden/>
          </w:rPr>
          <w:instrText xml:space="preserve"> PAGEREF _Toc75883729 \h </w:instrText>
        </w:r>
        <w:r>
          <w:rPr>
            <w:noProof/>
            <w:webHidden/>
          </w:rPr>
        </w:r>
        <w:r>
          <w:rPr>
            <w:noProof/>
            <w:webHidden/>
          </w:rPr>
          <w:fldChar w:fldCharType="separate"/>
        </w:r>
        <w:r>
          <w:rPr>
            <w:noProof/>
            <w:webHidden/>
          </w:rPr>
          <w:t>34</w:t>
        </w:r>
        <w:r>
          <w:rPr>
            <w:noProof/>
            <w:webHidden/>
          </w:rPr>
          <w:fldChar w:fldCharType="end"/>
        </w:r>
      </w:hyperlink>
    </w:p>
    <w:p w14:paraId="4A997DF4" w14:textId="70BB360B"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30" w:history="1">
        <w:r w:rsidRPr="0019292C">
          <w:rPr>
            <w:rStyle w:val="Hyperlink"/>
            <w:noProof/>
          </w:rPr>
          <w:t>Gambar 1. 12</w:t>
        </w:r>
        <w:r w:rsidRPr="0019292C">
          <w:rPr>
            <w:rStyle w:val="Hyperlink"/>
            <w:noProof/>
            <w:lang w:val="en-ID"/>
          </w:rPr>
          <w:t xml:space="preserve"> </w:t>
        </w:r>
        <w:r w:rsidRPr="0019292C">
          <w:rPr>
            <w:rStyle w:val="Hyperlink"/>
            <w:i/>
            <w:noProof/>
            <w:lang w:val="en-US"/>
          </w:rPr>
          <w:t>Modal</w:t>
        </w:r>
        <w:r w:rsidRPr="0019292C">
          <w:rPr>
            <w:rStyle w:val="Hyperlink"/>
            <w:noProof/>
            <w:lang w:val="en-US"/>
          </w:rPr>
          <w:t xml:space="preserve"> </w:t>
        </w:r>
        <w:r w:rsidRPr="0019292C">
          <w:rPr>
            <w:rStyle w:val="Hyperlink"/>
            <w:i/>
            <w:noProof/>
            <w:lang w:val="en-US"/>
          </w:rPr>
          <w:t>edit customer</w:t>
        </w:r>
        <w:r>
          <w:rPr>
            <w:noProof/>
            <w:webHidden/>
          </w:rPr>
          <w:tab/>
        </w:r>
        <w:r>
          <w:rPr>
            <w:noProof/>
            <w:webHidden/>
          </w:rPr>
          <w:fldChar w:fldCharType="begin"/>
        </w:r>
        <w:r>
          <w:rPr>
            <w:noProof/>
            <w:webHidden/>
          </w:rPr>
          <w:instrText xml:space="preserve"> PAGEREF _Toc75883730 \h </w:instrText>
        </w:r>
        <w:r>
          <w:rPr>
            <w:noProof/>
            <w:webHidden/>
          </w:rPr>
        </w:r>
        <w:r>
          <w:rPr>
            <w:noProof/>
            <w:webHidden/>
          </w:rPr>
          <w:fldChar w:fldCharType="separate"/>
        </w:r>
        <w:r>
          <w:rPr>
            <w:noProof/>
            <w:webHidden/>
          </w:rPr>
          <w:t>35</w:t>
        </w:r>
        <w:r>
          <w:rPr>
            <w:noProof/>
            <w:webHidden/>
          </w:rPr>
          <w:fldChar w:fldCharType="end"/>
        </w:r>
      </w:hyperlink>
    </w:p>
    <w:p w14:paraId="7D81D07B" w14:textId="2487ACB9"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31" w:history="1">
        <w:r w:rsidRPr="0019292C">
          <w:rPr>
            <w:rStyle w:val="Hyperlink"/>
            <w:noProof/>
          </w:rPr>
          <w:t>Gambar 1. 13</w:t>
        </w:r>
        <w:r w:rsidRPr="0019292C">
          <w:rPr>
            <w:rStyle w:val="Hyperlink"/>
            <w:noProof/>
            <w:lang w:val="en-ID"/>
          </w:rPr>
          <w:t xml:space="preserve"> </w:t>
        </w:r>
        <w:r w:rsidRPr="0019292C">
          <w:rPr>
            <w:rStyle w:val="Hyperlink"/>
            <w:noProof/>
            <w:lang w:val="en-US"/>
          </w:rPr>
          <w:t>F</w:t>
        </w:r>
        <w:r w:rsidRPr="0019292C">
          <w:rPr>
            <w:rStyle w:val="Hyperlink"/>
            <w:i/>
            <w:noProof/>
            <w:lang w:val="en-US"/>
          </w:rPr>
          <w:t xml:space="preserve">orm </w:t>
        </w:r>
        <w:r w:rsidRPr="0019292C">
          <w:rPr>
            <w:rStyle w:val="Hyperlink"/>
            <w:noProof/>
            <w:lang w:val="en-US"/>
          </w:rPr>
          <w:t xml:space="preserve">penambahan </w:t>
        </w:r>
        <w:r w:rsidRPr="0019292C">
          <w:rPr>
            <w:rStyle w:val="Hyperlink"/>
            <w:i/>
            <w:noProof/>
            <w:lang w:val="en-US"/>
          </w:rPr>
          <w:t>customer</w:t>
        </w:r>
        <w:r w:rsidRPr="0019292C">
          <w:rPr>
            <w:rStyle w:val="Hyperlink"/>
            <w:noProof/>
            <w:lang w:val="en-US"/>
          </w:rPr>
          <w:t xml:space="preserve"> baru saat </w:t>
        </w:r>
        <w:r w:rsidRPr="0019292C">
          <w:rPr>
            <w:rStyle w:val="Hyperlink"/>
            <w:noProof/>
          </w:rPr>
          <w:t>akan</w:t>
        </w:r>
        <w:r w:rsidRPr="0019292C">
          <w:rPr>
            <w:rStyle w:val="Hyperlink"/>
            <w:noProof/>
            <w:lang w:val="en-US"/>
          </w:rPr>
          <w:t xml:space="preserve"> menambahkan faktur baru</w:t>
        </w:r>
        <w:r>
          <w:rPr>
            <w:noProof/>
            <w:webHidden/>
          </w:rPr>
          <w:tab/>
        </w:r>
        <w:r>
          <w:rPr>
            <w:noProof/>
            <w:webHidden/>
          </w:rPr>
          <w:fldChar w:fldCharType="begin"/>
        </w:r>
        <w:r>
          <w:rPr>
            <w:noProof/>
            <w:webHidden/>
          </w:rPr>
          <w:instrText xml:space="preserve"> PAGEREF _Toc75883731 \h </w:instrText>
        </w:r>
        <w:r>
          <w:rPr>
            <w:noProof/>
            <w:webHidden/>
          </w:rPr>
        </w:r>
        <w:r>
          <w:rPr>
            <w:noProof/>
            <w:webHidden/>
          </w:rPr>
          <w:fldChar w:fldCharType="separate"/>
        </w:r>
        <w:r>
          <w:rPr>
            <w:noProof/>
            <w:webHidden/>
          </w:rPr>
          <w:t>36</w:t>
        </w:r>
        <w:r>
          <w:rPr>
            <w:noProof/>
            <w:webHidden/>
          </w:rPr>
          <w:fldChar w:fldCharType="end"/>
        </w:r>
      </w:hyperlink>
    </w:p>
    <w:p w14:paraId="7827EC86" w14:textId="50CF5651"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32" w:history="1">
        <w:r w:rsidRPr="0019292C">
          <w:rPr>
            <w:rStyle w:val="Hyperlink"/>
            <w:noProof/>
          </w:rPr>
          <w:t>Gambar 1. 14</w:t>
        </w:r>
        <w:r w:rsidRPr="0019292C">
          <w:rPr>
            <w:rStyle w:val="Hyperlink"/>
            <w:noProof/>
            <w:lang w:val="en-ID"/>
          </w:rPr>
          <w:t xml:space="preserve"> </w:t>
        </w:r>
        <w:r w:rsidRPr="0019292C">
          <w:rPr>
            <w:rStyle w:val="Hyperlink"/>
            <w:noProof/>
            <w:lang w:val="en-US"/>
          </w:rPr>
          <w:t>Halaman utama proforma</w:t>
        </w:r>
        <w:r>
          <w:rPr>
            <w:noProof/>
            <w:webHidden/>
          </w:rPr>
          <w:tab/>
        </w:r>
        <w:r>
          <w:rPr>
            <w:noProof/>
            <w:webHidden/>
          </w:rPr>
          <w:fldChar w:fldCharType="begin"/>
        </w:r>
        <w:r>
          <w:rPr>
            <w:noProof/>
            <w:webHidden/>
          </w:rPr>
          <w:instrText xml:space="preserve"> PAGEREF _Toc75883732 \h </w:instrText>
        </w:r>
        <w:r>
          <w:rPr>
            <w:noProof/>
            <w:webHidden/>
          </w:rPr>
        </w:r>
        <w:r>
          <w:rPr>
            <w:noProof/>
            <w:webHidden/>
          </w:rPr>
          <w:fldChar w:fldCharType="separate"/>
        </w:r>
        <w:r>
          <w:rPr>
            <w:noProof/>
            <w:webHidden/>
          </w:rPr>
          <w:t>40</w:t>
        </w:r>
        <w:r>
          <w:rPr>
            <w:noProof/>
            <w:webHidden/>
          </w:rPr>
          <w:fldChar w:fldCharType="end"/>
        </w:r>
      </w:hyperlink>
    </w:p>
    <w:p w14:paraId="2EA9DBF9" w14:textId="61C714F1"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33" w:history="1">
        <w:r w:rsidRPr="0019292C">
          <w:rPr>
            <w:rStyle w:val="Hyperlink"/>
            <w:noProof/>
          </w:rPr>
          <w:t>Gambar 1. 15</w:t>
        </w:r>
        <w:r w:rsidRPr="0019292C">
          <w:rPr>
            <w:rStyle w:val="Hyperlink"/>
            <w:noProof/>
            <w:lang w:val="en-ID"/>
          </w:rPr>
          <w:t xml:space="preserve"> </w:t>
        </w:r>
        <w:r w:rsidRPr="0019292C">
          <w:rPr>
            <w:rStyle w:val="Hyperlink"/>
            <w:noProof/>
            <w:lang w:val="en-US"/>
          </w:rPr>
          <w:t>Diagram batang data pendapatan faktur</w:t>
        </w:r>
        <w:r>
          <w:rPr>
            <w:noProof/>
            <w:webHidden/>
          </w:rPr>
          <w:tab/>
        </w:r>
        <w:r>
          <w:rPr>
            <w:noProof/>
            <w:webHidden/>
          </w:rPr>
          <w:fldChar w:fldCharType="begin"/>
        </w:r>
        <w:r>
          <w:rPr>
            <w:noProof/>
            <w:webHidden/>
          </w:rPr>
          <w:instrText xml:space="preserve"> PAGEREF _Toc75883733 \h </w:instrText>
        </w:r>
        <w:r>
          <w:rPr>
            <w:noProof/>
            <w:webHidden/>
          </w:rPr>
        </w:r>
        <w:r>
          <w:rPr>
            <w:noProof/>
            <w:webHidden/>
          </w:rPr>
          <w:fldChar w:fldCharType="separate"/>
        </w:r>
        <w:r>
          <w:rPr>
            <w:noProof/>
            <w:webHidden/>
          </w:rPr>
          <w:t>43</w:t>
        </w:r>
        <w:r>
          <w:rPr>
            <w:noProof/>
            <w:webHidden/>
          </w:rPr>
          <w:fldChar w:fldCharType="end"/>
        </w:r>
      </w:hyperlink>
    </w:p>
    <w:p w14:paraId="4568ACB5" w14:textId="1695D8BC"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34" w:history="1">
        <w:r w:rsidRPr="0019292C">
          <w:rPr>
            <w:rStyle w:val="Hyperlink"/>
            <w:noProof/>
          </w:rPr>
          <w:t>Gambar 1. 16</w:t>
        </w:r>
        <w:r w:rsidRPr="0019292C">
          <w:rPr>
            <w:rStyle w:val="Hyperlink"/>
            <w:noProof/>
            <w:lang w:val="en-ID"/>
          </w:rPr>
          <w:t xml:space="preserve"> </w:t>
        </w:r>
        <w:r w:rsidRPr="0019292C">
          <w:rPr>
            <w:rStyle w:val="Hyperlink"/>
            <w:noProof/>
            <w:lang w:val="en-US"/>
          </w:rPr>
          <w:t>Tampilan tabel detail pendapatan faktur</w:t>
        </w:r>
        <w:r>
          <w:rPr>
            <w:noProof/>
            <w:webHidden/>
          </w:rPr>
          <w:tab/>
        </w:r>
        <w:r>
          <w:rPr>
            <w:noProof/>
            <w:webHidden/>
          </w:rPr>
          <w:fldChar w:fldCharType="begin"/>
        </w:r>
        <w:r>
          <w:rPr>
            <w:noProof/>
            <w:webHidden/>
          </w:rPr>
          <w:instrText xml:space="preserve"> PAGEREF _Toc75883734 \h </w:instrText>
        </w:r>
        <w:r>
          <w:rPr>
            <w:noProof/>
            <w:webHidden/>
          </w:rPr>
        </w:r>
        <w:r>
          <w:rPr>
            <w:noProof/>
            <w:webHidden/>
          </w:rPr>
          <w:fldChar w:fldCharType="separate"/>
        </w:r>
        <w:r>
          <w:rPr>
            <w:noProof/>
            <w:webHidden/>
          </w:rPr>
          <w:t>43</w:t>
        </w:r>
        <w:r>
          <w:rPr>
            <w:noProof/>
            <w:webHidden/>
          </w:rPr>
          <w:fldChar w:fldCharType="end"/>
        </w:r>
      </w:hyperlink>
    </w:p>
    <w:p w14:paraId="5BB68002" w14:textId="0AFCC33C"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35" w:history="1">
        <w:r w:rsidRPr="0019292C">
          <w:rPr>
            <w:rStyle w:val="Hyperlink"/>
            <w:noProof/>
          </w:rPr>
          <w:t>Gambar 1. 17</w:t>
        </w:r>
        <w:r w:rsidRPr="0019292C">
          <w:rPr>
            <w:rStyle w:val="Hyperlink"/>
            <w:noProof/>
            <w:lang w:val="en-ID"/>
          </w:rPr>
          <w:t xml:space="preserve"> </w:t>
        </w:r>
        <w:r w:rsidRPr="0019292C">
          <w:rPr>
            <w:rStyle w:val="Hyperlink"/>
            <w:noProof/>
            <w:lang w:val="en-US"/>
          </w:rPr>
          <w:t>Diagram lingkaran data pendapatan faktur</w:t>
        </w:r>
        <w:r>
          <w:rPr>
            <w:noProof/>
            <w:webHidden/>
          </w:rPr>
          <w:tab/>
        </w:r>
        <w:r>
          <w:rPr>
            <w:noProof/>
            <w:webHidden/>
          </w:rPr>
          <w:fldChar w:fldCharType="begin"/>
        </w:r>
        <w:r>
          <w:rPr>
            <w:noProof/>
            <w:webHidden/>
          </w:rPr>
          <w:instrText xml:space="preserve"> PAGEREF _Toc75883735 \h </w:instrText>
        </w:r>
        <w:r>
          <w:rPr>
            <w:noProof/>
            <w:webHidden/>
          </w:rPr>
        </w:r>
        <w:r>
          <w:rPr>
            <w:noProof/>
            <w:webHidden/>
          </w:rPr>
          <w:fldChar w:fldCharType="separate"/>
        </w:r>
        <w:r>
          <w:rPr>
            <w:noProof/>
            <w:webHidden/>
          </w:rPr>
          <w:t>44</w:t>
        </w:r>
        <w:r>
          <w:rPr>
            <w:noProof/>
            <w:webHidden/>
          </w:rPr>
          <w:fldChar w:fldCharType="end"/>
        </w:r>
      </w:hyperlink>
    </w:p>
    <w:p w14:paraId="0359A7EB" w14:textId="4BA9E7B3"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36" w:history="1">
        <w:r w:rsidRPr="0019292C">
          <w:rPr>
            <w:rStyle w:val="Hyperlink"/>
            <w:noProof/>
          </w:rPr>
          <w:t>Gambar 1. 18</w:t>
        </w:r>
        <w:r w:rsidRPr="0019292C">
          <w:rPr>
            <w:rStyle w:val="Hyperlink"/>
            <w:noProof/>
            <w:lang w:val="en-ID"/>
          </w:rPr>
          <w:t xml:space="preserve"> </w:t>
        </w:r>
        <w:r w:rsidRPr="0019292C">
          <w:rPr>
            <w:rStyle w:val="Hyperlink"/>
            <w:noProof/>
            <w:lang w:val="en-US"/>
          </w:rPr>
          <w:t>Halaman utama fitur “Royalti”</w:t>
        </w:r>
        <w:r>
          <w:rPr>
            <w:noProof/>
            <w:webHidden/>
          </w:rPr>
          <w:tab/>
        </w:r>
        <w:r>
          <w:rPr>
            <w:noProof/>
            <w:webHidden/>
          </w:rPr>
          <w:fldChar w:fldCharType="begin"/>
        </w:r>
        <w:r>
          <w:rPr>
            <w:noProof/>
            <w:webHidden/>
          </w:rPr>
          <w:instrText xml:space="preserve"> PAGEREF _Toc75883736 \h </w:instrText>
        </w:r>
        <w:r>
          <w:rPr>
            <w:noProof/>
            <w:webHidden/>
          </w:rPr>
        </w:r>
        <w:r>
          <w:rPr>
            <w:noProof/>
            <w:webHidden/>
          </w:rPr>
          <w:fldChar w:fldCharType="separate"/>
        </w:r>
        <w:r>
          <w:rPr>
            <w:noProof/>
            <w:webHidden/>
          </w:rPr>
          <w:t>46</w:t>
        </w:r>
        <w:r>
          <w:rPr>
            <w:noProof/>
            <w:webHidden/>
          </w:rPr>
          <w:fldChar w:fldCharType="end"/>
        </w:r>
      </w:hyperlink>
    </w:p>
    <w:p w14:paraId="218B9806" w14:textId="7A870F19"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37" w:history="1">
        <w:r w:rsidRPr="0019292C">
          <w:rPr>
            <w:rStyle w:val="Hyperlink"/>
            <w:noProof/>
          </w:rPr>
          <w:t>Gambar 1. 19</w:t>
        </w:r>
        <w:r w:rsidRPr="0019292C">
          <w:rPr>
            <w:rStyle w:val="Hyperlink"/>
            <w:noProof/>
            <w:lang w:val="en-ID"/>
          </w:rPr>
          <w:t xml:space="preserve"> </w:t>
        </w:r>
        <w:r w:rsidRPr="0019292C">
          <w:rPr>
            <w:rStyle w:val="Hyperlink"/>
            <w:noProof/>
            <w:lang w:val="en-US"/>
          </w:rPr>
          <w:t xml:space="preserve">Tampilan </w:t>
        </w:r>
        <w:r w:rsidRPr="0019292C">
          <w:rPr>
            <w:rStyle w:val="Hyperlink"/>
            <w:i/>
            <w:noProof/>
            <w:lang w:val="en-US"/>
          </w:rPr>
          <w:t xml:space="preserve">form </w:t>
        </w:r>
        <w:r w:rsidRPr="0019292C">
          <w:rPr>
            <w:rStyle w:val="Hyperlink"/>
            <w:noProof/>
            <w:lang w:val="en-US"/>
          </w:rPr>
          <w:t>pengajuan royalti saat pengguna mengajukan pertama kali</w:t>
        </w:r>
        <w:r>
          <w:rPr>
            <w:noProof/>
            <w:webHidden/>
          </w:rPr>
          <w:tab/>
        </w:r>
        <w:r>
          <w:rPr>
            <w:noProof/>
            <w:webHidden/>
          </w:rPr>
          <w:fldChar w:fldCharType="begin"/>
        </w:r>
        <w:r>
          <w:rPr>
            <w:noProof/>
            <w:webHidden/>
          </w:rPr>
          <w:instrText xml:space="preserve"> PAGEREF _Toc75883737 \h </w:instrText>
        </w:r>
        <w:r>
          <w:rPr>
            <w:noProof/>
            <w:webHidden/>
          </w:rPr>
        </w:r>
        <w:r>
          <w:rPr>
            <w:noProof/>
            <w:webHidden/>
          </w:rPr>
          <w:fldChar w:fldCharType="separate"/>
        </w:r>
        <w:r>
          <w:rPr>
            <w:noProof/>
            <w:webHidden/>
          </w:rPr>
          <w:t>47</w:t>
        </w:r>
        <w:r>
          <w:rPr>
            <w:noProof/>
            <w:webHidden/>
          </w:rPr>
          <w:fldChar w:fldCharType="end"/>
        </w:r>
      </w:hyperlink>
    </w:p>
    <w:p w14:paraId="0353D3C2" w14:textId="324492AA"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38" w:history="1">
        <w:r w:rsidRPr="0019292C">
          <w:rPr>
            <w:rStyle w:val="Hyperlink"/>
            <w:noProof/>
          </w:rPr>
          <w:t>Gambar 1. 20</w:t>
        </w:r>
        <w:r w:rsidRPr="0019292C">
          <w:rPr>
            <w:rStyle w:val="Hyperlink"/>
            <w:noProof/>
            <w:lang w:val="en-ID"/>
          </w:rPr>
          <w:t xml:space="preserve"> </w:t>
        </w:r>
        <w:r w:rsidRPr="0019292C">
          <w:rPr>
            <w:rStyle w:val="Hyperlink"/>
            <w:noProof/>
            <w:lang w:val="en-US"/>
          </w:rPr>
          <w:t>Tampilan halaman pengajuan royalti setelah di-</w:t>
        </w:r>
        <w:r w:rsidRPr="0019292C">
          <w:rPr>
            <w:rStyle w:val="Hyperlink"/>
            <w:i/>
            <w:noProof/>
            <w:lang w:val="en-US"/>
          </w:rPr>
          <w:t>filter</w:t>
        </w:r>
        <w:r>
          <w:rPr>
            <w:noProof/>
            <w:webHidden/>
          </w:rPr>
          <w:tab/>
        </w:r>
        <w:r>
          <w:rPr>
            <w:noProof/>
            <w:webHidden/>
          </w:rPr>
          <w:fldChar w:fldCharType="begin"/>
        </w:r>
        <w:r>
          <w:rPr>
            <w:noProof/>
            <w:webHidden/>
          </w:rPr>
          <w:instrText xml:space="preserve"> PAGEREF _Toc75883738 \h </w:instrText>
        </w:r>
        <w:r>
          <w:rPr>
            <w:noProof/>
            <w:webHidden/>
          </w:rPr>
        </w:r>
        <w:r>
          <w:rPr>
            <w:noProof/>
            <w:webHidden/>
          </w:rPr>
          <w:fldChar w:fldCharType="separate"/>
        </w:r>
        <w:r>
          <w:rPr>
            <w:noProof/>
            <w:webHidden/>
          </w:rPr>
          <w:t>47</w:t>
        </w:r>
        <w:r>
          <w:rPr>
            <w:noProof/>
            <w:webHidden/>
          </w:rPr>
          <w:fldChar w:fldCharType="end"/>
        </w:r>
      </w:hyperlink>
    </w:p>
    <w:p w14:paraId="41EF6815" w14:textId="474006CC"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39" w:history="1">
        <w:r w:rsidRPr="0019292C">
          <w:rPr>
            <w:rStyle w:val="Hyperlink"/>
            <w:noProof/>
          </w:rPr>
          <w:t>Gambar 1. 21</w:t>
        </w:r>
        <w:r w:rsidRPr="0019292C">
          <w:rPr>
            <w:rStyle w:val="Hyperlink"/>
            <w:noProof/>
            <w:lang w:val="en-ID"/>
          </w:rPr>
          <w:t xml:space="preserve"> </w:t>
        </w:r>
        <w:r w:rsidRPr="0019292C">
          <w:rPr>
            <w:rStyle w:val="Hyperlink"/>
            <w:noProof/>
            <w:lang w:val="en-US"/>
          </w:rPr>
          <w:t xml:space="preserve">Tampilan halaman pengajuan royalti setelah </w:t>
        </w:r>
        <w:r w:rsidRPr="0019292C">
          <w:rPr>
            <w:rStyle w:val="Hyperlink"/>
            <w:noProof/>
          </w:rPr>
          <w:t>mengajukan</w:t>
        </w:r>
        <w:r w:rsidRPr="0019292C">
          <w:rPr>
            <w:rStyle w:val="Hyperlink"/>
            <w:noProof/>
            <w:lang w:val="en-US"/>
          </w:rPr>
          <w:t xml:space="preserve"> royalti</w:t>
        </w:r>
        <w:r>
          <w:rPr>
            <w:noProof/>
            <w:webHidden/>
          </w:rPr>
          <w:tab/>
        </w:r>
        <w:r>
          <w:rPr>
            <w:noProof/>
            <w:webHidden/>
          </w:rPr>
          <w:fldChar w:fldCharType="begin"/>
        </w:r>
        <w:r>
          <w:rPr>
            <w:noProof/>
            <w:webHidden/>
          </w:rPr>
          <w:instrText xml:space="preserve"> PAGEREF _Toc75883739 \h </w:instrText>
        </w:r>
        <w:r>
          <w:rPr>
            <w:noProof/>
            <w:webHidden/>
          </w:rPr>
        </w:r>
        <w:r>
          <w:rPr>
            <w:noProof/>
            <w:webHidden/>
          </w:rPr>
          <w:fldChar w:fldCharType="separate"/>
        </w:r>
        <w:r>
          <w:rPr>
            <w:noProof/>
            <w:webHidden/>
          </w:rPr>
          <w:t>47</w:t>
        </w:r>
        <w:r>
          <w:rPr>
            <w:noProof/>
            <w:webHidden/>
          </w:rPr>
          <w:fldChar w:fldCharType="end"/>
        </w:r>
      </w:hyperlink>
    </w:p>
    <w:p w14:paraId="1878C6B9" w14:textId="1D541442" w:rsidR="00A73865" w:rsidRDefault="00A73865"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3740" w:history="1">
        <w:r w:rsidRPr="0019292C">
          <w:rPr>
            <w:rStyle w:val="Hyperlink"/>
            <w:noProof/>
          </w:rPr>
          <w:t>Gambar 1. 22</w:t>
        </w:r>
        <w:r w:rsidRPr="0019292C">
          <w:rPr>
            <w:rStyle w:val="Hyperlink"/>
            <w:noProof/>
            <w:lang w:val="en-ID"/>
          </w:rPr>
          <w:t xml:space="preserve"> </w:t>
        </w:r>
        <w:r w:rsidRPr="0019292C">
          <w:rPr>
            <w:rStyle w:val="Hyperlink"/>
            <w:noProof/>
          </w:rPr>
          <w:t>Halaman detail royalti</w:t>
        </w:r>
        <w:r w:rsidRPr="0019292C">
          <w:rPr>
            <w:rStyle w:val="Hyperlink"/>
            <w:noProof/>
            <w:lang w:val="en-ID"/>
          </w:rPr>
          <w:t xml:space="preserve"> penulis</w:t>
        </w:r>
        <w:r>
          <w:rPr>
            <w:noProof/>
            <w:webHidden/>
          </w:rPr>
          <w:tab/>
        </w:r>
        <w:r>
          <w:rPr>
            <w:noProof/>
            <w:webHidden/>
          </w:rPr>
          <w:fldChar w:fldCharType="begin"/>
        </w:r>
        <w:r>
          <w:rPr>
            <w:noProof/>
            <w:webHidden/>
          </w:rPr>
          <w:instrText xml:space="preserve"> PAGEREF _Toc75883740 \h </w:instrText>
        </w:r>
        <w:r>
          <w:rPr>
            <w:noProof/>
            <w:webHidden/>
          </w:rPr>
        </w:r>
        <w:r>
          <w:rPr>
            <w:noProof/>
            <w:webHidden/>
          </w:rPr>
          <w:fldChar w:fldCharType="separate"/>
        </w:r>
        <w:r>
          <w:rPr>
            <w:noProof/>
            <w:webHidden/>
          </w:rPr>
          <w:t>48</w:t>
        </w:r>
        <w:r>
          <w:rPr>
            <w:noProof/>
            <w:webHidden/>
          </w:rPr>
          <w:fldChar w:fldCharType="end"/>
        </w:r>
      </w:hyperlink>
    </w:p>
    <w:p w14:paraId="1C9FE415" w14:textId="6C6C708F" w:rsidR="00262D3D" w:rsidRDefault="00A73865" w:rsidP="00F05523">
      <w:pPr>
        <w:ind w:firstLine="0"/>
        <w:rPr>
          <w:b/>
          <w:lang w:val="en-ID"/>
        </w:rPr>
      </w:pPr>
      <w:r>
        <w:rPr>
          <w:lang w:val="en-ID"/>
        </w:rPr>
        <w:fldChar w:fldCharType="end"/>
      </w:r>
      <w:r w:rsidR="00262D3D">
        <w:rPr>
          <w:lang w:val="en-ID"/>
        </w:rPr>
        <w:br w:type="page"/>
      </w:r>
    </w:p>
    <w:p w14:paraId="0200ACDA" w14:textId="771CE3DF" w:rsidR="00262D3D" w:rsidRDefault="00262D3D" w:rsidP="00262D3D">
      <w:pPr>
        <w:pStyle w:val="Heading1"/>
        <w:rPr>
          <w:lang w:val="en-ID"/>
        </w:rPr>
      </w:pPr>
      <w:bookmarkStart w:id="3" w:name="_Toc75886866"/>
      <w:r>
        <w:rPr>
          <w:lang w:val="en-ID"/>
        </w:rPr>
        <w:lastRenderedPageBreak/>
        <w:t>DAFTAR TABEL</w:t>
      </w:r>
      <w:bookmarkEnd w:id="3"/>
    </w:p>
    <w:p w14:paraId="0F5CC00C" w14:textId="00E03D4E"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r>
        <w:rPr>
          <w:lang w:val="en-ID"/>
        </w:rPr>
        <w:fldChar w:fldCharType="begin"/>
      </w:r>
      <w:r>
        <w:rPr>
          <w:lang w:val="en-ID"/>
        </w:rPr>
        <w:instrText xml:space="preserve"> TOC \h \z \c "Tabel 1." </w:instrText>
      </w:r>
      <w:r>
        <w:rPr>
          <w:lang w:val="en-ID"/>
        </w:rPr>
        <w:fldChar w:fldCharType="separate"/>
      </w:r>
      <w:hyperlink w:anchor="_Toc75886320" w:history="1">
        <w:r w:rsidRPr="00062869">
          <w:rPr>
            <w:rStyle w:val="Hyperlink"/>
            <w:noProof/>
          </w:rPr>
          <w:t>Tabel 1. 1</w:t>
        </w:r>
        <w:r w:rsidRPr="00062869">
          <w:rPr>
            <w:rStyle w:val="Hyperlink"/>
            <w:noProof/>
            <w:lang w:val="en-ID"/>
          </w:rPr>
          <w:t xml:space="preserve"> </w:t>
        </w:r>
        <w:r w:rsidRPr="00062869">
          <w:rPr>
            <w:rStyle w:val="Hyperlink"/>
            <w:i/>
            <w:noProof/>
          </w:rPr>
          <w:t>Data Dictionary</w:t>
        </w:r>
        <w:r w:rsidRPr="00062869">
          <w:rPr>
            <w:rStyle w:val="Hyperlink"/>
            <w:noProof/>
          </w:rPr>
          <w:t xml:space="preserve"> Tabel </w:t>
        </w:r>
        <w:r w:rsidRPr="00062869">
          <w:rPr>
            <w:rStyle w:val="Hyperlink"/>
            <w:i/>
            <w:noProof/>
          </w:rPr>
          <w:t>customer</w:t>
        </w:r>
        <w:r>
          <w:rPr>
            <w:noProof/>
            <w:webHidden/>
          </w:rPr>
          <w:tab/>
        </w:r>
        <w:r>
          <w:rPr>
            <w:noProof/>
            <w:webHidden/>
          </w:rPr>
          <w:fldChar w:fldCharType="begin"/>
        </w:r>
        <w:r>
          <w:rPr>
            <w:noProof/>
            <w:webHidden/>
          </w:rPr>
          <w:instrText xml:space="preserve"> PAGEREF _Toc75886320 \h </w:instrText>
        </w:r>
        <w:r>
          <w:rPr>
            <w:noProof/>
            <w:webHidden/>
          </w:rPr>
        </w:r>
        <w:r>
          <w:rPr>
            <w:noProof/>
            <w:webHidden/>
          </w:rPr>
          <w:fldChar w:fldCharType="separate"/>
        </w:r>
        <w:r>
          <w:rPr>
            <w:noProof/>
            <w:webHidden/>
          </w:rPr>
          <w:t>17</w:t>
        </w:r>
        <w:r>
          <w:rPr>
            <w:noProof/>
            <w:webHidden/>
          </w:rPr>
          <w:fldChar w:fldCharType="end"/>
        </w:r>
      </w:hyperlink>
    </w:p>
    <w:p w14:paraId="74404BBF" w14:textId="419029D6"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21" w:history="1">
        <w:r w:rsidRPr="00062869">
          <w:rPr>
            <w:rStyle w:val="Hyperlink"/>
            <w:noProof/>
          </w:rPr>
          <w:t>Tabel 1. 2</w:t>
        </w:r>
        <w:r w:rsidRPr="00062869">
          <w:rPr>
            <w:rStyle w:val="Hyperlink"/>
            <w:noProof/>
            <w:lang w:val="en-ID"/>
          </w:rPr>
          <w:t xml:space="preserve"> </w:t>
        </w:r>
        <w:r w:rsidRPr="00062869">
          <w:rPr>
            <w:rStyle w:val="Hyperlink"/>
            <w:i/>
            <w:noProof/>
          </w:rPr>
          <w:t xml:space="preserve">Data Dictionary </w:t>
        </w:r>
        <w:r w:rsidRPr="00062869">
          <w:rPr>
            <w:rStyle w:val="Hyperlink"/>
            <w:noProof/>
          </w:rPr>
          <w:t xml:space="preserve">Tabel </w:t>
        </w:r>
        <w:r w:rsidRPr="00062869">
          <w:rPr>
            <w:rStyle w:val="Hyperlink"/>
            <w:i/>
            <w:noProof/>
          </w:rPr>
          <w:t>discount</w:t>
        </w:r>
        <w:r>
          <w:rPr>
            <w:noProof/>
            <w:webHidden/>
          </w:rPr>
          <w:tab/>
        </w:r>
        <w:r>
          <w:rPr>
            <w:noProof/>
            <w:webHidden/>
          </w:rPr>
          <w:fldChar w:fldCharType="begin"/>
        </w:r>
        <w:r>
          <w:rPr>
            <w:noProof/>
            <w:webHidden/>
          </w:rPr>
          <w:instrText xml:space="preserve"> PAGEREF _Toc75886321 \h </w:instrText>
        </w:r>
        <w:r>
          <w:rPr>
            <w:noProof/>
            <w:webHidden/>
          </w:rPr>
        </w:r>
        <w:r>
          <w:rPr>
            <w:noProof/>
            <w:webHidden/>
          </w:rPr>
          <w:fldChar w:fldCharType="separate"/>
        </w:r>
        <w:r>
          <w:rPr>
            <w:noProof/>
            <w:webHidden/>
          </w:rPr>
          <w:t>17</w:t>
        </w:r>
        <w:r>
          <w:rPr>
            <w:noProof/>
            <w:webHidden/>
          </w:rPr>
          <w:fldChar w:fldCharType="end"/>
        </w:r>
      </w:hyperlink>
    </w:p>
    <w:p w14:paraId="61A6D1D9" w14:textId="7309D0A2"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22" w:history="1">
        <w:r w:rsidRPr="00062869">
          <w:rPr>
            <w:rStyle w:val="Hyperlink"/>
            <w:noProof/>
          </w:rPr>
          <w:t>Tabel 1. 3</w:t>
        </w:r>
        <w:r w:rsidRPr="00062869">
          <w:rPr>
            <w:rStyle w:val="Hyperlink"/>
            <w:noProof/>
            <w:lang w:val="en-ID"/>
          </w:rPr>
          <w:t xml:space="preserve"> </w:t>
        </w:r>
        <w:r w:rsidRPr="00062869">
          <w:rPr>
            <w:rStyle w:val="Hyperlink"/>
            <w:i/>
            <w:noProof/>
          </w:rPr>
          <w:t xml:space="preserve">Data Dictionary </w:t>
        </w:r>
        <w:r w:rsidRPr="00062869">
          <w:rPr>
            <w:rStyle w:val="Hyperlink"/>
            <w:noProof/>
          </w:rPr>
          <w:t xml:space="preserve">Tabel </w:t>
        </w:r>
        <w:r w:rsidRPr="00062869">
          <w:rPr>
            <w:rStyle w:val="Hyperlink"/>
            <w:i/>
            <w:noProof/>
          </w:rPr>
          <w:t>discount</w:t>
        </w:r>
        <w:r>
          <w:rPr>
            <w:noProof/>
            <w:webHidden/>
          </w:rPr>
          <w:tab/>
        </w:r>
        <w:r>
          <w:rPr>
            <w:noProof/>
            <w:webHidden/>
          </w:rPr>
          <w:fldChar w:fldCharType="begin"/>
        </w:r>
        <w:r>
          <w:rPr>
            <w:noProof/>
            <w:webHidden/>
          </w:rPr>
          <w:instrText xml:space="preserve"> PAGEREF _Toc75886322 \h </w:instrText>
        </w:r>
        <w:r>
          <w:rPr>
            <w:noProof/>
            <w:webHidden/>
          </w:rPr>
        </w:r>
        <w:r>
          <w:rPr>
            <w:noProof/>
            <w:webHidden/>
          </w:rPr>
          <w:fldChar w:fldCharType="separate"/>
        </w:r>
        <w:r>
          <w:rPr>
            <w:noProof/>
            <w:webHidden/>
          </w:rPr>
          <w:t>18</w:t>
        </w:r>
        <w:r>
          <w:rPr>
            <w:noProof/>
            <w:webHidden/>
          </w:rPr>
          <w:fldChar w:fldCharType="end"/>
        </w:r>
      </w:hyperlink>
    </w:p>
    <w:p w14:paraId="57CD6E96" w14:textId="72E79284"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23" w:history="1">
        <w:r w:rsidRPr="00062869">
          <w:rPr>
            <w:rStyle w:val="Hyperlink"/>
            <w:noProof/>
          </w:rPr>
          <w:t>Tabel 1. 4</w:t>
        </w:r>
        <w:r w:rsidRPr="00062869">
          <w:rPr>
            <w:rStyle w:val="Hyperlink"/>
            <w:noProof/>
            <w:lang w:val="en-ID"/>
          </w:rPr>
          <w:t xml:space="preserve"> </w:t>
        </w:r>
        <w:r w:rsidRPr="00062869">
          <w:rPr>
            <w:rStyle w:val="Hyperlink"/>
            <w:i/>
            <w:noProof/>
          </w:rPr>
          <w:t>Data Dictionary</w:t>
        </w:r>
        <w:r w:rsidRPr="00062869">
          <w:rPr>
            <w:rStyle w:val="Hyperlink"/>
            <w:noProof/>
          </w:rPr>
          <w:t xml:space="preserve"> Tabel </w:t>
        </w:r>
        <w:r w:rsidRPr="00062869">
          <w:rPr>
            <w:rStyle w:val="Hyperlink"/>
            <w:i/>
            <w:noProof/>
          </w:rPr>
          <w:t>invoice_book</w:t>
        </w:r>
        <w:r>
          <w:rPr>
            <w:noProof/>
            <w:webHidden/>
          </w:rPr>
          <w:tab/>
        </w:r>
        <w:r>
          <w:rPr>
            <w:noProof/>
            <w:webHidden/>
          </w:rPr>
          <w:fldChar w:fldCharType="begin"/>
        </w:r>
        <w:r>
          <w:rPr>
            <w:noProof/>
            <w:webHidden/>
          </w:rPr>
          <w:instrText xml:space="preserve"> PAGEREF _Toc75886323 \h </w:instrText>
        </w:r>
        <w:r>
          <w:rPr>
            <w:noProof/>
            <w:webHidden/>
          </w:rPr>
        </w:r>
        <w:r>
          <w:rPr>
            <w:noProof/>
            <w:webHidden/>
          </w:rPr>
          <w:fldChar w:fldCharType="separate"/>
        </w:r>
        <w:r>
          <w:rPr>
            <w:noProof/>
            <w:webHidden/>
          </w:rPr>
          <w:t>19</w:t>
        </w:r>
        <w:r>
          <w:rPr>
            <w:noProof/>
            <w:webHidden/>
          </w:rPr>
          <w:fldChar w:fldCharType="end"/>
        </w:r>
      </w:hyperlink>
    </w:p>
    <w:p w14:paraId="7F185AE3" w14:textId="6B6724F9"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24" w:history="1">
        <w:r w:rsidRPr="00062869">
          <w:rPr>
            <w:rStyle w:val="Hyperlink"/>
            <w:noProof/>
          </w:rPr>
          <w:t>Tabel 1. 5</w:t>
        </w:r>
        <w:r w:rsidRPr="00062869">
          <w:rPr>
            <w:rStyle w:val="Hyperlink"/>
            <w:noProof/>
            <w:lang w:val="en-ID"/>
          </w:rPr>
          <w:t xml:space="preserve"> </w:t>
        </w:r>
        <w:r w:rsidRPr="00062869">
          <w:rPr>
            <w:rStyle w:val="Hyperlink"/>
            <w:i/>
            <w:noProof/>
          </w:rPr>
          <w:t>Data Dictionary</w:t>
        </w:r>
        <w:r w:rsidRPr="00062869">
          <w:rPr>
            <w:rStyle w:val="Hyperlink"/>
            <w:noProof/>
          </w:rPr>
          <w:t xml:space="preserve"> Tabel proforma</w:t>
        </w:r>
        <w:r>
          <w:rPr>
            <w:noProof/>
            <w:webHidden/>
          </w:rPr>
          <w:tab/>
        </w:r>
        <w:r>
          <w:rPr>
            <w:noProof/>
            <w:webHidden/>
          </w:rPr>
          <w:fldChar w:fldCharType="begin"/>
        </w:r>
        <w:r>
          <w:rPr>
            <w:noProof/>
            <w:webHidden/>
          </w:rPr>
          <w:instrText xml:space="preserve"> PAGEREF _Toc75886324 \h </w:instrText>
        </w:r>
        <w:r>
          <w:rPr>
            <w:noProof/>
            <w:webHidden/>
          </w:rPr>
        </w:r>
        <w:r>
          <w:rPr>
            <w:noProof/>
            <w:webHidden/>
          </w:rPr>
          <w:fldChar w:fldCharType="separate"/>
        </w:r>
        <w:r>
          <w:rPr>
            <w:noProof/>
            <w:webHidden/>
          </w:rPr>
          <w:t>20</w:t>
        </w:r>
        <w:r>
          <w:rPr>
            <w:noProof/>
            <w:webHidden/>
          </w:rPr>
          <w:fldChar w:fldCharType="end"/>
        </w:r>
      </w:hyperlink>
    </w:p>
    <w:p w14:paraId="6463B3F8" w14:textId="3D52F3F8"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25" w:history="1">
        <w:r w:rsidRPr="00062869">
          <w:rPr>
            <w:rStyle w:val="Hyperlink"/>
            <w:noProof/>
          </w:rPr>
          <w:t>Tabel 1. 6</w:t>
        </w:r>
        <w:r w:rsidRPr="00062869">
          <w:rPr>
            <w:rStyle w:val="Hyperlink"/>
            <w:noProof/>
            <w:lang w:val="en-ID"/>
          </w:rPr>
          <w:t xml:space="preserve"> </w:t>
        </w:r>
        <w:r w:rsidRPr="00062869">
          <w:rPr>
            <w:rStyle w:val="Hyperlink"/>
            <w:i/>
            <w:noProof/>
          </w:rPr>
          <w:t>Data Dictionary</w:t>
        </w:r>
        <w:r w:rsidRPr="00062869">
          <w:rPr>
            <w:rStyle w:val="Hyperlink"/>
            <w:noProof/>
          </w:rPr>
          <w:t xml:space="preserve"> Tabel proforma_</w:t>
        </w:r>
        <w:r w:rsidRPr="00062869">
          <w:rPr>
            <w:rStyle w:val="Hyperlink"/>
            <w:i/>
            <w:noProof/>
          </w:rPr>
          <w:t>book</w:t>
        </w:r>
        <w:r>
          <w:rPr>
            <w:noProof/>
            <w:webHidden/>
          </w:rPr>
          <w:tab/>
        </w:r>
        <w:r>
          <w:rPr>
            <w:noProof/>
            <w:webHidden/>
          </w:rPr>
          <w:fldChar w:fldCharType="begin"/>
        </w:r>
        <w:r>
          <w:rPr>
            <w:noProof/>
            <w:webHidden/>
          </w:rPr>
          <w:instrText xml:space="preserve"> PAGEREF _Toc75886325 \h </w:instrText>
        </w:r>
        <w:r>
          <w:rPr>
            <w:noProof/>
            <w:webHidden/>
          </w:rPr>
        </w:r>
        <w:r>
          <w:rPr>
            <w:noProof/>
            <w:webHidden/>
          </w:rPr>
          <w:fldChar w:fldCharType="separate"/>
        </w:r>
        <w:r>
          <w:rPr>
            <w:noProof/>
            <w:webHidden/>
          </w:rPr>
          <w:t>20</w:t>
        </w:r>
        <w:r>
          <w:rPr>
            <w:noProof/>
            <w:webHidden/>
          </w:rPr>
          <w:fldChar w:fldCharType="end"/>
        </w:r>
      </w:hyperlink>
    </w:p>
    <w:p w14:paraId="1D7A5119" w14:textId="5E73306C" w:rsidR="00507224" w:rsidRDefault="00507224" w:rsidP="00F05523">
      <w:pPr>
        <w:pStyle w:val="TableofFigures"/>
        <w:tabs>
          <w:tab w:val="right" w:leader="dot" w:pos="9678"/>
        </w:tabs>
        <w:ind w:firstLine="0"/>
        <w:rPr>
          <w:noProof/>
        </w:rPr>
      </w:pPr>
      <w:hyperlink w:anchor="_Toc75886326" w:history="1">
        <w:r w:rsidRPr="00062869">
          <w:rPr>
            <w:rStyle w:val="Hyperlink"/>
            <w:noProof/>
          </w:rPr>
          <w:t>Tabel 1. 7</w:t>
        </w:r>
        <w:r w:rsidRPr="00062869">
          <w:rPr>
            <w:rStyle w:val="Hyperlink"/>
            <w:noProof/>
            <w:lang w:val="en-ID"/>
          </w:rPr>
          <w:t xml:space="preserve"> </w:t>
        </w:r>
        <w:r w:rsidRPr="00062869">
          <w:rPr>
            <w:rStyle w:val="Hyperlink"/>
            <w:i/>
            <w:noProof/>
          </w:rPr>
          <w:t>Data Dictionary</w:t>
        </w:r>
        <w:r w:rsidRPr="00062869">
          <w:rPr>
            <w:rStyle w:val="Hyperlink"/>
            <w:noProof/>
          </w:rPr>
          <w:t xml:space="preserve"> Tabel </w:t>
        </w:r>
        <w:r w:rsidRPr="00062869">
          <w:rPr>
            <w:rStyle w:val="Hyperlink"/>
            <w:i/>
            <w:noProof/>
          </w:rPr>
          <w:t>royalty</w:t>
        </w:r>
        <w:r>
          <w:rPr>
            <w:noProof/>
            <w:webHidden/>
          </w:rPr>
          <w:tab/>
        </w:r>
        <w:r>
          <w:rPr>
            <w:noProof/>
            <w:webHidden/>
          </w:rPr>
          <w:fldChar w:fldCharType="begin"/>
        </w:r>
        <w:r>
          <w:rPr>
            <w:noProof/>
            <w:webHidden/>
          </w:rPr>
          <w:instrText xml:space="preserve"> PAGEREF _Toc75886326 \h </w:instrText>
        </w:r>
        <w:r>
          <w:rPr>
            <w:noProof/>
            <w:webHidden/>
          </w:rPr>
        </w:r>
        <w:r>
          <w:rPr>
            <w:noProof/>
            <w:webHidden/>
          </w:rPr>
          <w:fldChar w:fldCharType="separate"/>
        </w:r>
        <w:r>
          <w:rPr>
            <w:noProof/>
            <w:webHidden/>
          </w:rPr>
          <w:t>21</w:t>
        </w:r>
        <w:r>
          <w:rPr>
            <w:noProof/>
            <w:webHidden/>
          </w:rPr>
          <w:fldChar w:fldCharType="end"/>
        </w:r>
      </w:hyperlink>
      <w:r>
        <w:rPr>
          <w:lang w:val="en-ID"/>
        </w:rPr>
        <w:fldChar w:fldCharType="end"/>
      </w:r>
      <w:r>
        <w:rPr>
          <w:lang w:val="en-ID"/>
        </w:rPr>
        <w:fldChar w:fldCharType="begin"/>
      </w:r>
      <w:r>
        <w:rPr>
          <w:lang w:val="en-ID"/>
        </w:rPr>
        <w:instrText xml:space="preserve"> TOC \h \z \c "Tabel 3." </w:instrText>
      </w:r>
      <w:r>
        <w:rPr>
          <w:lang w:val="en-ID"/>
        </w:rPr>
        <w:fldChar w:fldCharType="separate"/>
      </w:r>
    </w:p>
    <w:p w14:paraId="7885DAD6" w14:textId="28409AEF"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27" w:history="1">
        <w:r w:rsidRPr="00657BA1">
          <w:rPr>
            <w:rStyle w:val="Hyperlink"/>
            <w:noProof/>
          </w:rPr>
          <w:t>Tabel 3. 1</w:t>
        </w:r>
        <w:r w:rsidRPr="00657BA1">
          <w:rPr>
            <w:rStyle w:val="Hyperlink"/>
            <w:noProof/>
            <w:lang w:val="en-ID"/>
          </w:rPr>
          <w:t xml:space="preserve"> </w:t>
        </w:r>
        <w:r w:rsidRPr="00657BA1">
          <w:rPr>
            <w:rStyle w:val="Hyperlink"/>
            <w:i/>
            <w:noProof/>
          </w:rPr>
          <w:t xml:space="preserve">Test Case </w:t>
        </w:r>
        <w:r w:rsidRPr="00657BA1">
          <w:rPr>
            <w:rStyle w:val="Hyperlink"/>
            <w:noProof/>
          </w:rPr>
          <w:t xml:space="preserve">Halaman </w:t>
        </w:r>
        <w:r w:rsidRPr="00657BA1">
          <w:rPr>
            <w:rStyle w:val="Hyperlink"/>
            <w:i/>
            <w:noProof/>
          </w:rPr>
          <w:t xml:space="preserve">Index </w:t>
        </w:r>
        <w:r w:rsidRPr="00657BA1">
          <w:rPr>
            <w:rStyle w:val="Hyperlink"/>
            <w:noProof/>
          </w:rPr>
          <w:t>Proforma</w:t>
        </w:r>
        <w:r>
          <w:rPr>
            <w:noProof/>
            <w:webHidden/>
          </w:rPr>
          <w:tab/>
        </w:r>
        <w:r>
          <w:rPr>
            <w:noProof/>
            <w:webHidden/>
          </w:rPr>
          <w:fldChar w:fldCharType="begin"/>
        </w:r>
        <w:r>
          <w:rPr>
            <w:noProof/>
            <w:webHidden/>
          </w:rPr>
          <w:instrText xml:space="preserve"> PAGEREF _Toc75886327 \h </w:instrText>
        </w:r>
        <w:r>
          <w:rPr>
            <w:noProof/>
            <w:webHidden/>
          </w:rPr>
        </w:r>
        <w:r>
          <w:rPr>
            <w:noProof/>
            <w:webHidden/>
          </w:rPr>
          <w:fldChar w:fldCharType="separate"/>
        </w:r>
        <w:r>
          <w:rPr>
            <w:noProof/>
            <w:webHidden/>
          </w:rPr>
          <w:t>55</w:t>
        </w:r>
        <w:r>
          <w:rPr>
            <w:noProof/>
            <w:webHidden/>
          </w:rPr>
          <w:fldChar w:fldCharType="end"/>
        </w:r>
      </w:hyperlink>
    </w:p>
    <w:p w14:paraId="42292AC5" w14:textId="02FF4483"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28" w:history="1">
        <w:r w:rsidRPr="00657BA1">
          <w:rPr>
            <w:rStyle w:val="Hyperlink"/>
            <w:noProof/>
          </w:rPr>
          <w:t>Tabel 3. 2</w:t>
        </w:r>
        <w:r w:rsidRPr="00657BA1">
          <w:rPr>
            <w:rStyle w:val="Hyperlink"/>
            <w:noProof/>
            <w:lang w:val="en-ID"/>
          </w:rPr>
          <w:t xml:space="preserve"> </w:t>
        </w:r>
        <w:r w:rsidRPr="00657BA1">
          <w:rPr>
            <w:rStyle w:val="Hyperlink"/>
            <w:i/>
            <w:noProof/>
          </w:rPr>
          <w:t xml:space="preserve">Test Case </w:t>
        </w:r>
        <w:r w:rsidRPr="00657BA1">
          <w:rPr>
            <w:rStyle w:val="Hyperlink"/>
            <w:noProof/>
          </w:rPr>
          <w:t>Halaman Tambah</w:t>
        </w:r>
        <w:r w:rsidRPr="00657BA1">
          <w:rPr>
            <w:rStyle w:val="Hyperlink"/>
            <w:i/>
            <w:noProof/>
          </w:rPr>
          <w:t xml:space="preserve"> </w:t>
        </w:r>
        <w:r w:rsidRPr="00657BA1">
          <w:rPr>
            <w:rStyle w:val="Hyperlink"/>
            <w:noProof/>
          </w:rPr>
          <w:t>Proforma</w:t>
        </w:r>
        <w:r>
          <w:rPr>
            <w:noProof/>
            <w:webHidden/>
          </w:rPr>
          <w:tab/>
        </w:r>
        <w:r>
          <w:rPr>
            <w:noProof/>
            <w:webHidden/>
          </w:rPr>
          <w:fldChar w:fldCharType="begin"/>
        </w:r>
        <w:r>
          <w:rPr>
            <w:noProof/>
            <w:webHidden/>
          </w:rPr>
          <w:instrText xml:space="preserve"> PAGEREF _Toc75886328 \h </w:instrText>
        </w:r>
        <w:r>
          <w:rPr>
            <w:noProof/>
            <w:webHidden/>
          </w:rPr>
        </w:r>
        <w:r>
          <w:rPr>
            <w:noProof/>
            <w:webHidden/>
          </w:rPr>
          <w:fldChar w:fldCharType="separate"/>
        </w:r>
        <w:r>
          <w:rPr>
            <w:noProof/>
            <w:webHidden/>
          </w:rPr>
          <w:t>57</w:t>
        </w:r>
        <w:r>
          <w:rPr>
            <w:noProof/>
            <w:webHidden/>
          </w:rPr>
          <w:fldChar w:fldCharType="end"/>
        </w:r>
      </w:hyperlink>
    </w:p>
    <w:p w14:paraId="405A981D" w14:textId="37874872"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29" w:history="1">
        <w:r w:rsidRPr="00657BA1">
          <w:rPr>
            <w:rStyle w:val="Hyperlink"/>
            <w:noProof/>
          </w:rPr>
          <w:t>Tabel 3. 3</w:t>
        </w:r>
        <w:r w:rsidRPr="00657BA1">
          <w:rPr>
            <w:rStyle w:val="Hyperlink"/>
            <w:noProof/>
            <w:lang w:val="en-ID"/>
          </w:rPr>
          <w:t xml:space="preserve"> </w:t>
        </w:r>
        <w:r w:rsidRPr="00657BA1">
          <w:rPr>
            <w:rStyle w:val="Hyperlink"/>
            <w:i/>
            <w:noProof/>
          </w:rPr>
          <w:t xml:space="preserve">Test Case </w:t>
        </w:r>
        <w:r w:rsidRPr="00657BA1">
          <w:rPr>
            <w:rStyle w:val="Hyperlink"/>
            <w:noProof/>
          </w:rPr>
          <w:t>Halaman Detail</w:t>
        </w:r>
        <w:r w:rsidRPr="00657BA1">
          <w:rPr>
            <w:rStyle w:val="Hyperlink"/>
            <w:i/>
            <w:noProof/>
          </w:rPr>
          <w:t xml:space="preserve"> </w:t>
        </w:r>
        <w:r w:rsidRPr="00657BA1">
          <w:rPr>
            <w:rStyle w:val="Hyperlink"/>
            <w:noProof/>
          </w:rPr>
          <w:t>Proforma</w:t>
        </w:r>
        <w:r>
          <w:rPr>
            <w:noProof/>
            <w:webHidden/>
          </w:rPr>
          <w:tab/>
        </w:r>
        <w:r>
          <w:rPr>
            <w:noProof/>
            <w:webHidden/>
          </w:rPr>
          <w:fldChar w:fldCharType="begin"/>
        </w:r>
        <w:r>
          <w:rPr>
            <w:noProof/>
            <w:webHidden/>
          </w:rPr>
          <w:instrText xml:space="preserve"> PAGEREF _Toc75886329 \h </w:instrText>
        </w:r>
        <w:r>
          <w:rPr>
            <w:noProof/>
            <w:webHidden/>
          </w:rPr>
        </w:r>
        <w:r>
          <w:rPr>
            <w:noProof/>
            <w:webHidden/>
          </w:rPr>
          <w:fldChar w:fldCharType="separate"/>
        </w:r>
        <w:r>
          <w:rPr>
            <w:noProof/>
            <w:webHidden/>
          </w:rPr>
          <w:t>58</w:t>
        </w:r>
        <w:r>
          <w:rPr>
            <w:noProof/>
            <w:webHidden/>
          </w:rPr>
          <w:fldChar w:fldCharType="end"/>
        </w:r>
      </w:hyperlink>
    </w:p>
    <w:p w14:paraId="6E8A747D" w14:textId="64AD140A"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30" w:history="1">
        <w:r w:rsidRPr="00657BA1">
          <w:rPr>
            <w:rStyle w:val="Hyperlink"/>
            <w:noProof/>
          </w:rPr>
          <w:t>Tabel 3. 4</w:t>
        </w:r>
        <w:r w:rsidRPr="00657BA1">
          <w:rPr>
            <w:rStyle w:val="Hyperlink"/>
            <w:noProof/>
            <w:lang w:val="en-ID"/>
          </w:rPr>
          <w:t xml:space="preserve"> </w:t>
        </w:r>
        <w:r w:rsidRPr="00657BA1">
          <w:rPr>
            <w:rStyle w:val="Hyperlink"/>
            <w:i/>
            <w:noProof/>
          </w:rPr>
          <w:t xml:space="preserve">Test Case </w:t>
        </w:r>
        <w:r w:rsidRPr="00657BA1">
          <w:rPr>
            <w:rStyle w:val="Hyperlink"/>
            <w:noProof/>
          </w:rPr>
          <w:t xml:space="preserve">Halaman </w:t>
        </w:r>
        <w:r w:rsidRPr="00657BA1">
          <w:rPr>
            <w:rStyle w:val="Hyperlink"/>
            <w:i/>
            <w:noProof/>
          </w:rPr>
          <w:t>Dashboard</w:t>
        </w:r>
        <w:r w:rsidRPr="00657BA1">
          <w:rPr>
            <w:rStyle w:val="Hyperlink"/>
            <w:noProof/>
          </w:rPr>
          <w:t xml:space="preserve"> </w:t>
        </w:r>
        <w:r w:rsidRPr="00657BA1">
          <w:rPr>
            <w:rStyle w:val="Hyperlink"/>
            <w:noProof/>
            <w:lang w:val="en-ID"/>
          </w:rPr>
          <w:t xml:space="preserve"> </w:t>
        </w:r>
        <w:r w:rsidRPr="00657BA1">
          <w:rPr>
            <w:rStyle w:val="Hyperlink"/>
            <w:noProof/>
          </w:rPr>
          <w:t>Faktur</w:t>
        </w:r>
        <w:r>
          <w:rPr>
            <w:noProof/>
            <w:webHidden/>
          </w:rPr>
          <w:tab/>
        </w:r>
        <w:r>
          <w:rPr>
            <w:noProof/>
            <w:webHidden/>
          </w:rPr>
          <w:fldChar w:fldCharType="begin"/>
        </w:r>
        <w:r>
          <w:rPr>
            <w:noProof/>
            <w:webHidden/>
          </w:rPr>
          <w:instrText xml:space="preserve"> PAGEREF _Toc75886330 \h </w:instrText>
        </w:r>
        <w:r>
          <w:rPr>
            <w:noProof/>
            <w:webHidden/>
          </w:rPr>
        </w:r>
        <w:r>
          <w:rPr>
            <w:noProof/>
            <w:webHidden/>
          </w:rPr>
          <w:fldChar w:fldCharType="separate"/>
        </w:r>
        <w:r>
          <w:rPr>
            <w:noProof/>
            <w:webHidden/>
          </w:rPr>
          <w:t>59</w:t>
        </w:r>
        <w:r>
          <w:rPr>
            <w:noProof/>
            <w:webHidden/>
          </w:rPr>
          <w:fldChar w:fldCharType="end"/>
        </w:r>
      </w:hyperlink>
    </w:p>
    <w:p w14:paraId="50A3C516" w14:textId="70A3C38F"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31" w:history="1">
        <w:r w:rsidRPr="00657BA1">
          <w:rPr>
            <w:rStyle w:val="Hyperlink"/>
            <w:noProof/>
          </w:rPr>
          <w:t>Tabel 3. 5</w:t>
        </w:r>
        <w:r w:rsidRPr="00657BA1">
          <w:rPr>
            <w:rStyle w:val="Hyperlink"/>
            <w:noProof/>
            <w:lang w:val="en-ID"/>
          </w:rPr>
          <w:t xml:space="preserve"> </w:t>
        </w:r>
        <w:r w:rsidRPr="00657BA1">
          <w:rPr>
            <w:rStyle w:val="Hyperlink"/>
            <w:i/>
            <w:noProof/>
          </w:rPr>
          <w:t xml:space="preserve">Test Case </w:t>
        </w:r>
        <w:r w:rsidRPr="00657BA1">
          <w:rPr>
            <w:rStyle w:val="Hyperlink"/>
            <w:noProof/>
          </w:rPr>
          <w:t>Halaman Tambah Faktur</w:t>
        </w:r>
        <w:r>
          <w:rPr>
            <w:noProof/>
            <w:webHidden/>
          </w:rPr>
          <w:tab/>
        </w:r>
        <w:r>
          <w:rPr>
            <w:noProof/>
            <w:webHidden/>
          </w:rPr>
          <w:fldChar w:fldCharType="begin"/>
        </w:r>
        <w:r>
          <w:rPr>
            <w:noProof/>
            <w:webHidden/>
          </w:rPr>
          <w:instrText xml:space="preserve"> PAGEREF _Toc75886331 \h </w:instrText>
        </w:r>
        <w:r>
          <w:rPr>
            <w:noProof/>
            <w:webHidden/>
          </w:rPr>
        </w:r>
        <w:r>
          <w:rPr>
            <w:noProof/>
            <w:webHidden/>
          </w:rPr>
          <w:fldChar w:fldCharType="separate"/>
        </w:r>
        <w:r>
          <w:rPr>
            <w:noProof/>
            <w:webHidden/>
          </w:rPr>
          <w:t>61</w:t>
        </w:r>
        <w:r>
          <w:rPr>
            <w:noProof/>
            <w:webHidden/>
          </w:rPr>
          <w:fldChar w:fldCharType="end"/>
        </w:r>
      </w:hyperlink>
    </w:p>
    <w:p w14:paraId="35CCC990" w14:textId="1ED8D077"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32" w:history="1">
        <w:r w:rsidRPr="00657BA1">
          <w:rPr>
            <w:rStyle w:val="Hyperlink"/>
            <w:noProof/>
          </w:rPr>
          <w:t>Tabel 3. 6</w:t>
        </w:r>
        <w:r w:rsidRPr="00657BA1">
          <w:rPr>
            <w:rStyle w:val="Hyperlink"/>
            <w:noProof/>
            <w:lang w:val="en-ID"/>
          </w:rPr>
          <w:t xml:space="preserve"> </w:t>
        </w:r>
        <w:r w:rsidRPr="00657BA1">
          <w:rPr>
            <w:rStyle w:val="Hyperlink"/>
            <w:i/>
            <w:noProof/>
          </w:rPr>
          <w:t xml:space="preserve">Test Case </w:t>
        </w:r>
        <w:r w:rsidRPr="00657BA1">
          <w:rPr>
            <w:rStyle w:val="Hyperlink"/>
            <w:noProof/>
          </w:rPr>
          <w:t>Halaman Edit Faktur</w:t>
        </w:r>
        <w:r>
          <w:rPr>
            <w:noProof/>
            <w:webHidden/>
          </w:rPr>
          <w:tab/>
        </w:r>
        <w:r>
          <w:rPr>
            <w:noProof/>
            <w:webHidden/>
          </w:rPr>
          <w:fldChar w:fldCharType="begin"/>
        </w:r>
        <w:r>
          <w:rPr>
            <w:noProof/>
            <w:webHidden/>
          </w:rPr>
          <w:instrText xml:space="preserve"> PAGEREF _Toc75886332 \h </w:instrText>
        </w:r>
        <w:r>
          <w:rPr>
            <w:noProof/>
            <w:webHidden/>
          </w:rPr>
        </w:r>
        <w:r>
          <w:rPr>
            <w:noProof/>
            <w:webHidden/>
          </w:rPr>
          <w:fldChar w:fldCharType="separate"/>
        </w:r>
        <w:r>
          <w:rPr>
            <w:noProof/>
            <w:webHidden/>
          </w:rPr>
          <w:t>62</w:t>
        </w:r>
        <w:r>
          <w:rPr>
            <w:noProof/>
            <w:webHidden/>
          </w:rPr>
          <w:fldChar w:fldCharType="end"/>
        </w:r>
      </w:hyperlink>
    </w:p>
    <w:p w14:paraId="0C5D7AB9" w14:textId="7A6B011E"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33" w:history="1">
        <w:r w:rsidRPr="00657BA1">
          <w:rPr>
            <w:rStyle w:val="Hyperlink"/>
            <w:noProof/>
          </w:rPr>
          <w:t>Tabel 3. 7</w:t>
        </w:r>
        <w:r w:rsidRPr="00657BA1">
          <w:rPr>
            <w:rStyle w:val="Hyperlink"/>
            <w:noProof/>
            <w:lang w:val="en-ID"/>
          </w:rPr>
          <w:t xml:space="preserve"> </w:t>
        </w:r>
        <w:r w:rsidRPr="00657BA1">
          <w:rPr>
            <w:rStyle w:val="Hyperlink"/>
            <w:i/>
            <w:noProof/>
          </w:rPr>
          <w:t xml:space="preserve">Test Case </w:t>
        </w:r>
        <w:r w:rsidRPr="00657BA1">
          <w:rPr>
            <w:rStyle w:val="Hyperlink"/>
            <w:noProof/>
          </w:rPr>
          <w:t>Halaman Detail Faktur</w:t>
        </w:r>
        <w:r>
          <w:rPr>
            <w:noProof/>
            <w:webHidden/>
          </w:rPr>
          <w:tab/>
        </w:r>
        <w:r>
          <w:rPr>
            <w:noProof/>
            <w:webHidden/>
          </w:rPr>
          <w:fldChar w:fldCharType="begin"/>
        </w:r>
        <w:r>
          <w:rPr>
            <w:noProof/>
            <w:webHidden/>
          </w:rPr>
          <w:instrText xml:space="preserve"> PAGEREF _Toc75886333 \h </w:instrText>
        </w:r>
        <w:r>
          <w:rPr>
            <w:noProof/>
            <w:webHidden/>
          </w:rPr>
        </w:r>
        <w:r>
          <w:rPr>
            <w:noProof/>
            <w:webHidden/>
          </w:rPr>
          <w:fldChar w:fldCharType="separate"/>
        </w:r>
        <w:r>
          <w:rPr>
            <w:noProof/>
            <w:webHidden/>
          </w:rPr>
          <w:t>63</w:t>
        </w:r>
        <w:r>
          <w:rPr>
            <w:noProof/>
            <w:webHidden/>
          </w:rPr>
          <w:fldChar w:fldCharType="end"/>
        </w:r>
      </w:hyperlink>
    </w:p>
    <w:p w14:paraId="7939C3C6" w14:textId="38DDB126"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34" w:history="1">
        <w:r w:rsidRPr="00657BA1">
          <w:rPr>
            <w:rStyle w:val="Hyperlink"/>
            <w:noProof/>
          </w:rPr>
          <w:t>Tabel 3. 8</w:t>
        </w:r>
        <w:r w:rsidRPr="00657BA1">
          <w:rPr>
            <w:rStyle w:val="Hyperlink"/>
            <w:noProof/>
            <w:lang w:val="en-ID"/>
          </w:rPr>
          <w:t xml:space="preserve"> </w:t>
        </w:r>
        <w:r w:rsidRPr="00657BA1">
          <w:rPr>
            <w:rStyle w:val="Hyperlink"/>
            <w:i/>
            <w:noProof/>
          </w:rPr>
          <w:t xml:space="preserve">Test Case </w:t>
        </w:r>
        <w:r w:rsidRPr="00657BA1">
          <w:rPr>
            <w:rStyle w:val="Hyperlink"/>
            <w:noProof/>
          </w:rPr>
          <w:t xml:space="preserve">Halaman </w:t>
        </w:r>
        <w:r w:rsidRPr="00657BA1">
          <w:rPr>
            <w:rStyle w:val="Hyperlink"/>
            <w:i/>
            <w:noProof/>
          </w:rPr>
          <w:t>Showroom</w:t>
        </w:r>
        <w:r>
          <w:rPr>
            <w:noProof/>
            <w:webHidden/>
          </w:rPr>
          <w:tab/>
        </w:r>
        <w:r>
          <w:rPr>
            <w:noProof/>
            <w:webHidden/>
          </w:rPr>
          <w:fldChar w:fldCharType="begin"/>
        </w:r>
        <w:r>
          <w:rPr>
            <w:noProof/>
            <w:webHidden/>
          </w:rPr>
          <w:instrText xml:space="preserve"> PAGEREF _Toc75886334 \h </w:instrText>
        </w:r>
        <w:r>
          <w:rPr>
            <w:noProof/>
            <w:webHidden/>
          </w:rPr>
        </w:r>
        <w:r>
          <w:rPr>
            <w:noProof/>
            <w:webHidden/>
          </w:rPr>
          <w:fldChar w:fldCharType="separate"/>
        </w:r>
        <w:r>
          <w:rPr>
            <w:noProof/>
            <w:webHidden/>
          </w:rPr>
          <w:t>65</w:t>
        </w:r>
        <w:r>
          <w:rPr>
            <w:noProof/>
            <w:webHidden/>
          </w:rPr>
          <w:fldChar w:fldCharType="end"/>
        </w:r>
      </w:hyperlink>
    </w:p>
    <w:p w14:paraId="38188874" w14:textId="68881ABF"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35" w:history="1">
        <w:r w:rsidRPr="00657BA1">
          <w:rPr>
            <w:rStyle w:val="Hyperlink"/>
            <w:noProof/>
          </w:rPr>
          <w:t>Tabel 3. 9</w:t>
        </w:r>
        <w:r w:rsidRPr="00657BA1">
          <w:rPr>
            <w:rStyle w:val="Hyperlink"/>
            <w:noProof/>
            <w:lang w:val="en-ID"/>
          </w:rPr>
          <w:t xml:space="preserve"> </w:t>
        </w:r>
        <w:r w:rsidRPr="00657BA1">
          <w:rPr>
            <w:rStyle w:val="Hyperlink"/>
            <w:i/>
            <w:noProof/>
          </w:rPr>
          <w:t xml:space="preserve">Test Case </w:t>
        </w:r>
        <w:r w:rsidRPr="00657BA1">
          <w:rPr>
            <w:rStyle w:val="Hyperlink"/>
            <w:noProof/>
          </w:rPr>
          <w:t xml:space="preserve">Halaman Pendapatan </w:t>
        </w:r>
        <w:r w:rsidRPr="00657BA1">
          <w:rPr>
            <w:rStyle w:val="Hyperlink"/>
            <w:i/>
            <w:noProof/>
          </w:rPr>
          <w:t xml:space="preserve">Tab </w:t>
        </w:r>
        <w:r w:rsidRPr="00657BA1">
          <w:rPr>
            <w:rStyle w:val="Hyperlink"/>
            <w:noProof/>
          </w:rPr>
          <w:t>Pendapatan Faktur</w:t>
        </w:r>
        <w:r>
          <w:rPr>
            <w:noProof/>
            <w:webHidden/>
          </w:rPr>
          <w:tab/>
        </w:r>
        <w:r>
          <w:rPr>
            <w:noProof/>
            <w:webHidden/>
          </w:rPr>
          <w:fldChar w:fldCharType="begin"/>
        </w:r>
        <w:r>
          <w:rPr>
            <w:noProof/>
            <w:webHidden/>
          </w:rPr>
          <w:instrText xml:space="preserve"> PAGEREF _Toc75886335 \h </w:instrText>
        </w:r>
        <w:r>
          <w:rPr>
            <w:noProof/>
            <w:webHidden/>
          </w:rPr>
        </w:r>
        <w:r>
          <w:rPr>
            <w:noProof/>
            <w:webHidden/>
          </w:rPr>
          <w:fldChar w:fldCharType="separate"/>
        </w:r>
        <w:r>
          <w:rPr>
            <w:noProof/>
            <w:webHidden/>
          </w:rPr>
          <w:t>66</w:t>
        </w:r>
        <w:r>
          <w:rPr>
            <w:noProof/>
            <w:webHidden/>
          </w:rPr>
          <w:fldChar w:fldCharType="end"/>
        </w:r>
      </w:hyperlink>
    </w:p>
    <w:p w14:paraId="203797FE" w14:textId="51389F96"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36" w:history="1">
        <w:r w:rsidRPr="00657BA1">
          <w:rPr>
            <w:rStyle w:val="Hyperlink"/>
            <w:noProof/>
          </w:rPr>
          <w:t>Tabel 3. 10</w:t>
        </w:r>
        <w:r w:rsidRPr="00657BA1">
          <w:rPr>
            <w:rStyle w:val="Hyperlink"/>
            <w:noProof/>
            <w:lang w:val="en-ID"/>
          </w:rPr>
          <w:t xml:space="preserve"> </w:t>
        </w:r>
        <w:r w:rsidRPr="00657BA1">
          <w:rPr>
            <w:rStyle w:val="Hyperlink"/>
            <w:i/>
            <w:noProof/>
          </w:rPr>
          <w:t xml:space="preserve">Test Case </w:t>
        </w:r>
        <w:r w:rsidRPr="00657BA1">
          <w:rPr>
            <w:rStyle w:val="Hyperlink"/>
            <w:noProof/>
          </w:rPr>
          <w:t xml:space="preserve">Halaman Pendapatan </w:t>
        </w:r>
        <w:r w:rsidRPr="00657BA1">
          <w:rPr>
            <w:rStyle w:val="Hyperlink"/>
            <w:i/>
            <w:noProof/>
          </w:rPr>
          <w:t xml:space="preserve">Tab </w:t>
        </w:r>
        <w:r w:rsidRPr="00657BA1">
          <w:rPr>
            <w:rStyle w:val="Hyperlink"/>
            <w:noProof/>
          </w:rPr>
          <w:t>Detail Pendapatan</w:t>
        </w:r>
        <w:r>
          <w:rPr>
            <w:noProof/>
            <w:webHidden/>
          </w:rPr>
          <w:tab/>
        </w:r>
        <w:r>
          <w:rPr>
            <w:noProof/>
            <w:webHidden/>
          </w:rPr>
          <w:fldChar w:fldCharType="begin"/>
        </w:r>
        <w:r>
          <w:rPr>
            <w:noProof/>
            <w:webHidden/>
          </w:rPr>
          <w:instrText xml:space="preserve"> PAGEREF _Toc75886336 \h </w:instrText>
        </w:r>
        <w:r>
          <w:rPr>
            <w:noProof/>
            <w:webHidden/>
          </w:rPr>
        </w:r>
        <w:r>
          <w:rPr>
            <w:noProof/>
            <w:webHidden/>
          </w:rPr>
          <w:fldChar w:fldCharType="separate"/>
        </w:r>
        <w:r>
          <w:rPr>
            <w:noProof/>
            <w:webHidden/>
          </w:rPr>
          <w:t>68</w:t>
        </w:r>
        <w:r>
          <w:rPr>
            <w:noProof/>
            <w:webHidden/>
          </w:rPr>
          <w:fldChar w:fldCharType="end"/>
        </w:r>
      </w:hyperlink>
    </w:p>
    <w:p w14:paraId="0FCEBA8D" w14:textId="6846F807"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37" w:history="1">
        <w:r w:rsidRPr="00657BA1">
          <w:rPr>
            <w:rStyle w:val="Hyperlink"/>
            <w:noProof/>
          </w:rPr>
          <w:t>Tabel 3. 11</w:t>
        </w:r>
        <w:r w:rsidRPr="00657BA1">
          <w:rPr>
            <w:rStyle w:val="Hyperlink"/>
            <w:noProof/>
            <w:lang w:val="en-ID"/>
          </w:rPr>
          <w:t xml:space="preserve"> </w:t>
        </w:r>
        <w:r w:rsidRPr="00657BA1">
          <w:rPr>
            <w:rStyle w:val="Hyperlink"/>
            <w:i/>
            <w:noProof/>
          </w:rPr>
          <w:t xml:space="preserve">Test Case </w:t>
        </w:r>
        <w:r w:rsidRPr="00657BA1">
          <w:rPr>
            <w:rStyle w:val="Hyperlink"/>
            <w:noProof/>
          </w:rPr>
          <w:t xml:space="preserve">Halaman Royalti </w:t>
        </w:r>
        <w:r w:rsidRPr="00657BA1">
          <w:rPr>
            <w:rStyle w:val="Hyperlink"/>
            <w:i/>
            <w:noProof/>
          </w:rPr>
          <w:t xml:space="preserve">Tab </w:t>
        </w:r>
        <w:r w:rsidRPr="00657BA1">
          <w:rPr>
            <w:rStyle w:val="Hyperlink"/>
            <w:noProof/>
          </w:rPr>
          <w:t>Tagihan Royalti</w:t>
        </w:r>
        <w:r>
          <w:rPr>
            <w:noProof/>
            <w:webHidden/>
          </w:rPr>
          <w:tab/>
        </w:r>
        <w:r>
          <w:rPr>
            <w:noProof/>
            <w:webHidden/>
          </w:rPr>
          <w:fldChar w:fldCharType="begin"/>
        </w:r>
        <w:r>
          <w:rPr>
            <w:noProof/>
            <w:webHidden/>
          </w:rPr>
          <w:instrText xml:space="preserve"> PAGEREF _Toc75886337 \h </w:instrText>
        </w:r>
        <w:r>
          <w:rPr>
            <w:noProof/>
            <w:webHidden/>
          </w:rPr>
        </w:r>
        <w:r>
          <w:rPr>
            <w:noProof/>
            <w:webHidden/>
          </w:rPr>
          <w:fldChar w:fldCharType="separate"/>
        </w:r>
        <w:r>
          <w:rPr>
            <w:noProof/>
            <w:webHidden/>
          </w:rPr>
          <w:t>69</w:t>
        </w:r>
        <w:r>
          <w:rPr>
            <w:noProof/>
            <w:webHidden/>
          </w:rPr>
          <w:fldChar w:fldCharType="end"/>
        </w:r>
      </w:hyperlink>
    </w:p>
    <w:p w14:paraId="08D76D72" w14:textId="65AB7FE2"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38" w:history="1">
        <w:r w:rsidRPr="00657BA1">
          <w:rPr>
            <w:rStyle w:val="Hyperlink"/>
            <w:noProof/>
          </w:rPr>
          <w:t>Tabel 3. 12</w:t>
        </w:r>
        <w:r w:rsidRPr="00657BA1">
          <w:rPr>
            <w:rStyle w:val="Hyperlink"/>
            <w:noProof/>
            <w:lang w:val="en-ID"/>
          </w:rPr>
          <w:t xml:space="preserve"> </w:t>
        </w:r>
        <w:r w:rsidRPr="00657BA1">
          <w:rPr>
            <w:rStyle w:val="Hyperlink"/>
            <w:i/>
            <w:noProof/>
          </w:rPr>
          <w:t xml:space="preserve">Test Case </w:t>
        </w:r>
        <w:r w:rsidRPr="00657BA1">
          <w:rPr>
            <w:rStyle w:val="Hyperlink"/>
            <w:noProof/>
          </w:rPr>
          <w:t>Halaman Pengajuan dan Pembayaran Royalti Penulis</w:t>
        </w:r>
        <w:r>
          <w:rPr>
            <w:noProof/>
            <w:webHidden/>
          </w:rPr>
          <w:tab/>
        </w:r>
        <w:r>
          <w:rPr>
            <w:noProof/>
            <w:webHidden/>
          </w:rPr>
          <w:fldChar w:fldCharType="begin"/>
        </w:r>
        <w:r>
          <w:rPr>
            <w:noProof/>
            <w:webHidden/>
          </w:rPr>
          <w:instrText xml:space="preserve"> PAGEREF _Toc75886338 \h </w:instrText>
        </w:r>
        <w:r>
          <w:rPr>
            <w:noProof/>
            <w:webHidden/>
          </w:rPr>
        </w:r>
        <w:r>
          <w:rPr>
            <w:noProof/>
            <w:webHidden/>
          </w:rPr>
          <w:fldChar w:fldCharType="separate"/>
        </w:r>
        <w:r>
          <w:rPr>
            <w:noProof/>
            <w:webHidden/>
          </w:rPr>
          <w:t>71</w:t>
        </w:r>
        <w:r>
          <w:rPr>
            <w:noProof/>
            <w:webHidden/>
          </w:rPr>
          <w:fldChar w:fldCharType="end"/>
        </w:r>
      </w:hyperlink>
    </w:p>
    <w:p w14:paraId="4B8E670F" w14:textId="4815DD02"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39" w:history="1">
        <w:r w:rsidRPr="00657BA1">
          <w:rPr>
            <w:rStyle w:val="Hyperlink"/>
            <w:noProof/>
          </w:rPr>
          <w:t>Tabel 3. 13</w:t>
        </w:r>
        <w:r w:rsidRPr="00657BA1">
          <w:rPr>
            <w:rStyle w:val="Hyperlink"/>
            <w:noProof/>
            <w:lang w:val="en-ID"/>
          </w:rPr>
          <w:t xml:space="preserve"> </w:t>
        </w:r>
        <w:r w:rsidRPr="00657BA1">
          <w:rPr>
            <w:rStyle w:val="Hyperlink"/>
            <w:i/>
            <w:noProof/>
          </w:rPr>
          <w:t xml:space="preserve">Test Case </w:t>
        </w:r>
        <w:r w:rsidRPr="00657BA1">
          <w:rPr>
            <w:rStyle w:val="Hyperlink"/>
            <w:noProof/>
          </w:rPr>
          <w:t xml:space="preserve">Halaman Royalti </w:t>
        </w:r>
        <w:r w:rsidRPr="00657BA1">
          <w:rPr>
            <w:rStyle w:val="Hyperlink"/>
            <w:i/>
            <w:noProof/>
          </w:rPr>
          <w:t xml:space="preserve">Tab </w:t>
        </w:r>
        <w:r w:rsidRPr="00657BA1">
          <w:rPr>
            <w:rStyle w:val="Hyperlink"/>
            <w:noProof/>
          </w:rPr>
          <w:t>Riwayat Royalti</w:t>
        </w:r>
        <w:r>
          <w:rPr>
            <w:noProof/>
            <w:webHidden/>
          </w:rPr>
          <w:tab/>
        </w:r>
        <w:r>
          <w:rPr>
            <w:noProof/>
            <w:webHidden/>
          </w:rPr>
          <w:fldChar w:fldCharType="begin"/>
        </w:r>
        <w:r>
          <w:rPr>
            <w:noProof/>
            <w:webHidden/>
          </w:rPr>
          <w:instrText xml:space="preserve"> PAGEREF _Toc75886339 \h </w:instrText>
        </w:r>
        <w:r>
          <w:rPr>
            <w:noProof/>
            <w:webHidden/>
          </w:rPr>
        </w:r>
        <w:r>
          <w:rPr>
            <w:noProof/>
            <w:webHidden/>
          </w:rPr>
          <w:fldChar w:fldCharType="separate"/>
        </w:r>
        <w:r>
          <w:rPr>
            <w:noProof/>
            <w:webHidden/>
          </w:rPr>
          <w:t>72</w:t>
        </w:r>
        <w:r>
          <w:rPr>
            <w:noProof/>
            <w:webHidden/>
          </w:rPr>
          <w:fldChar w:fldCharType="end"/>
        </w:r>
      </w:hyperlink>
    </w:p>
    <w:p w14:paraId="31149094" w14:textId="6FD718CC"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40" w:history="1">
        <w:r w:rsidRPr="00657BA1">
          <w:rPr>
            <w:rStyle w:val="Hyperlink"/>
            <w:noProof/>
          </w:rPr>
          <w:t>Tabel 3. 14</w:t>
        </w:r>
        <w:r w:rsidRPr="00657BA1">
          <w:rPr>
            <w:rStyle w:val="Hyperlink"/>
            <w:noProof/>
            <w:lang w:val="en-ID"/>
          </w:rPr>
          <w:t xml:space="preserve"> </w:t>
        </w:r>
        <w:r w:rsidRPr="00657BA1">
          <w:rPr>
            <w:rStyle w:val="Hyperlink"/>
            <w:i/>
            <w:noProof/>
          </w:rPr>
          <w:t xml:space="preserve">Test Case </w:t>
        </w:r>
        <w:r w:rsidRPr="00657BA1">
          <w:rPr>
            <w:rStyle w:val="Hyperlink"/>
            <w:noProof/>
          </w:rPr>
          <w:t>Halaman Detail Penerimaan Royalti Penulis</w:t>
        </w:r>
        <w:r>
          <w:rPr>
            <w:noProof/>
            <w:webHidden/>
          </w:rPr>
          <w:tab/>
        </w:r>
        <w:r>
          <w:rPr>
            <w:noProof/>
            <w:webHidden/>
          </w:rPr>
          <w:fldChar w:fldCharType="begin"/>
        </w:r>
        <w:r>
          <w:rPr>
            <w:noProof/>
            <w:webHidden/>
          </w:rPr>
          <w:instrText xml:space="preserve"> PAGEREF _Toc75886340 \h </w:instrText>
        </w:r>
        <w:r>
          <w:rPr>
            <w:noProof/>
            <w:webHidden/>
          </w:rPr>
        </w:r>
        <w:r>
          <w:rPr>
            <w:noProof/>
            <w:webHidden/>
          </w:rPr>
          <w:fldChar w:fldCharType="separate"/>
        </w:r>
        <w:r>
          <w:rPr>
            <w:noProof/>
            <w:webHidden/>
          </w:rPr>
          <w:t>74</w:t>
        </w:r>
        <w:r>
          <w:rPr>
            <w:noProof/>
            <w:webHidden/>
          </w:rPr>
          <w:fldChar w:fldCharType="end"/>
        </w:r>
      </w:hyperlink>
    </w:p>
    <w:p w14:paraId="7CFB4758" w14:textId="7FFCBA87"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41" w:history="1">
        <w:r w:rsidRPr="00657BA1">
          <w:rPr>
            <w:rStyle w:val="Hyperlink"/>
            <w:noProof/>
          </w:rPr>
          <w:t>Tabel 3. 15</w:t>
        </w:r>
        <w:r w:rsidRPr="00657BA1">
          <w:rPr>
            <w:rStyle w:val="Hyperlink"/>
            <w:noProof/>
            <w:lang w:val="en-ID"/>
          </w:rPr>
          <w:t xml:space="preserve"> </w:t>
        </w:r>
        <w:r w:rsidRPr="00657BA1">
          <w:rPr>
            <w:rStyle w:val="Hyperlink"/>
            <w:i/>
            <w:noProof/>
          </w:rPr>
          <w:t xml:space="preserve">Test Case </w:t>
        </w:r>
        <w:r w:rsidRPr="00657BA1">
          <w:rPr>
            <w:rStyle w:val="Hyperlink"/>
            <w:noProof/>
          </w:rPr>
          <w:t xml:space="preserve">Halaman </w:t>
        </w:r>
        <w:r w:rsidRPr="00657BA1">
          <w:rPr>
            <w:rStyle w:val="Hyperlink"/>
            <w:i/>
            <w:noProof/>
          </w:rPr>
          <w:t>Customer</w:t>
        </w:r>
        <w:r>
          <w:rPr>
            <w:noProof/>
            <w:webHidden/>
          </w:rPr>
          <w:tab/>
        </w:r>
        <w:r>
          <w:rPr>
            <w:noProof/>
            <w:webHidden/>
          </w:rPr>
          <w:fldChar w:fldCharType="begin"/>
        </w:r>
        <w:r>
          <w:rPr>
            <w:noProof/>
            <w:webHidden/>
          </w:rPr>
          <w:instrText xml:space="preserve"> PAGEREF _Toc75886341 \h </w:instrText>
        </w:r>
        <w:r>
          <w:rPr>
            <w:noProof/>
            <w:webHidden/>
          </w:rPr>
        </w:r>
        <w:r>
          <w:rPr>
            <w:noProof/>
            <w:webHidden/>
          </w:rPr>
          <w:fldChar w:fldCharType="separate"/>
        </w:r>
        <w:r>
          <w:rPr>
            <w:noProof/>
            <w:webHidden/>
          </w:rPr>
          <w:t>75</w:t>
        </w:r>
        <w:r>
          <w:rPr>
            <w:noProof/>
            <w:webHidden/>
          </w:rPr>
          <w:fldChar w:fldCharType="end"/>
        </w:r>
      </w:hyperlink>
    </w:p>
    <w:p w14:paraId="4EECE30B" w14:textId="1E8A2731"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42" w:history="1">
        <w:r w:rsidRPr="00657BA1">
          <w:rPr>
            <w:rStyle w:val="Hyperlink"/>
            <w:noProof/>
          </w:rPr>
          <w:t>Tabel 3. 16</w:t>
        </w:r>
        <w:r w:rsidRPr="00657BA1">
          <w:rPr>
            <w:rStyle w:val="Hyperlink"/>
            <w:noProof/>
            <w:lang w:val="en-ID"/>
          </w:rPr>
          <w:t xml:space="preserve"> </w:t>
        </w:r>
        <w:r w:rsidRPr="00657BA1">
          <w:rPr>
            <w:rStyle w:val="Hyperlink"/>
            <w:noProof/>
          </w:rPr>
          <w:t>Skor Nilai Pengujian menggunakan Metode SUS</w:t>
        </w:r>
        <w:r>
          <w:rPr>
            <w:noProof/>
            <w:webHidden/>
          </w:rPr>
          <w:tab/>
        </w:r>
        <w:r>
          <w:rPr>
            <w:noProof/>
            <w:webHidden/>
          </w:rPr>
          <w:fldChar w:fldCharType="begin"/>
        </w:r>
        <w:r>
          <w:rPr>
            <w:noProof/>
            <w:webHidden/>
          </w:rPr>
          <w:instrText xml:space="preserve"> PAGEREF _Toc75886342 \h </w:instrText>
        </w:r>
        <w:r>
          <w:rPr>
            <w:noProof/>
            <w:webHidden/>
          </w:rPr>
        </w:r>
        <w:r>
          <w:rPr>
            <w:noProof/>
            <w:webHidden/>
          </w:rPr>
          <w:fldChar w:fldCharType="separate"/>
        </w:r>
        <w:r>
          <w:rPr>
            <w:noProof/>
            <w:webHidden/>
          </w:rPr>
          <w:t>77</w:t>
        </w:r>
        <w:r>
          <w:rPr>
            <w:noProof/>
            <w:webHidden/>
          </w:rPr>
          <w:fldChar w:fldCharType="end"/>
        </w:r>
      </w:hyperlink>
    </w:p>
    <w:p w14:paraId="70CF025F" w14:textId="520D5898"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43" w:history="1">
        <w:r w:rsidRPr="00657BA1">
          <w:rPr>
            <w:rStyle w:val="Hyperlink"/>
            <w:noProof/>
          </w:rPr>
          <w:t>Tabel 3. 17</w:t>
        </w:r>
        <w:r w:rsidRPr="00657BA1">
          <w:rPr>
            <w:rStyle w:val="Hyperlink"/>
            <w:noProof/>
            <w:lang w:val="en-ID"/>
          </w:rPr>
          <w:t xml:space="preserve"> Analisis Skor Nilai Pengujian menggunakan Metode SUS</w:t>
        </w:r>
        <w:r>
          <w:rPr>
            <w:noProof/>
            <w:webHidden/>
          </w:rPr>
          <w:tab/>
        </w:r>
        <w:r>
          <w:rPr>
            <w:noProof/>
            <w:webHidden/>
          </w:rPr>
          <w:fldChar w:fldCharType="begin"/>
        </w:r>
        <w:r>
          <w:rPr>
            <w:noProof/>
            <w:webHidden/>
          </w:rPr>
          <w:instrText xml:space="preserve"> PAGEREF _Toc75886343 \h </w:instrText>
        </w:r>
        <w:r>
          <w:rPr>
            <w:noProof/>
            <w:webHidden/>
          </w:rPr>
        </w:r>
        <w:r>
          <w:rPr>
            <w:noProof/>
            <w:webHidden/>
          </w:rPr>
          <w:fldChar w:fldCharType="separate"/>
        </w:r>
        <w:r>
          <w:rPr>
            <w:noProof/>
            <w:webHidden/>
          </w:rPr>
          <w:t>80</w:t>
        </w:r>
        <w:r>
          <w:rPr>
            <w:noProof/>
            <w:webHidden/>
          </w:rPr>
          <w:fldChar w:fldCharType="end"/>
        </w:r>
      </w:hyperlink>
    </w:p>
    <w:p w14:paraId="509AED7F" w14:textId="25B21519" w:rsidR="00507224" w:rsidRDefault="00507224" w:rsidP="00F05523">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6344" w:history="1">
        <w:r w:rsidRPr="00657BA1">
          <w:rPr>
            <w:rStyle w:val="Hyperlink"/>
            <w:noProof/>
          </w:rPr>
          <w:t>Tabel 3. 18</w:t>
        </w:r>
        <w:r w:rsidRPr="00657BA1">
          <w:rPr>
            <w:rStyle w:val="Hyperlink"/>
            <w:noProof/>
            <w:lang w:val="en-ID"/>
          </w:rPr>
          <w:t xml:space="preserve"> Interpretasi SUS </w:t>
        </w:r>
        <w:r w:rsidRPr="00657BA1">
          <w:rPr>
            <w:rStyle w:val="Hyperlink"/>
            <w:i/>
            <w:noProof/>
            <w:lang w:val="en-ID"/>
          </w:rPr>
          <w:t>Score</w:t>
        </w:r>
        <w:r>
          <w:rPr>
            <w:noProof/>
            <w:webHidden/>
          </w:rPr>
          <w:tab/>
        </w:r>
        <w:r>
          <w:rPr>
            <w:noProof/>
            <w:webHidden/>
          </w:rPr>
          <w:fldChar w:fldCharType="begin"/>
        </w:r>
        <w:r>
          <w:rPr>
            <w:noProof/>
            <w:webHidden/>
          </w:rPr>
          <w:instrText xml:space="preserve"> PAGEREF _Toc75886344 \h </w:instrText>
        </w:r>
        <w:r>
          <w:rPr>
            <w:noProof/>
            <w:webHidden/>
          </w:rPr>
        </w:r>
        <w:r>
          <w:rPr>
            <w:noProof/>
            <w:webHidden/>
          </w:rPr>
          <w:fldChar w:fldCharType="separate"/>
        </w:r>
        <w:r>
          <w:rPr>
            <w:noProof/>
            <w:webHidden/>
          </w:rPr>
          <w:t>81</w:t>
        </w:r>
        <w:r>
          <w:rPr>
            <w:noProof/>
            <w:webHidden/>
          </w:rPr>
          <w:fldChar w:fldCharType="end"/>
        </w:r>
      </w:hyperlink>
    </w:p>
    <w:p w14:paraId="6EC699F9" w14:textId="07608927" w:rsidR="00262D3D" w:rsidRDefault="00507224" w:rsidP="00F05523">
      <w:pPr>
        <w:ind w:firstLine="0"/>
        <w:rPr>
          <w:b/>
          <w:lang w:val="en-ID"/>
        </w:rPr>
      </w:pPr>
      <w:r>
        <w:rPr>
          <w:lang w:val="en-ID"/>
        </w:rPr>
        <w:fldChar w:fldCharType="end"/>
      </w:r>
      <w:r w:rsidR="00262D3D">
        <w:rPr>
          <w:lang w:val="en-ID"/>
        </w:rPr>
        <w:br w:type="page"/>
      </w:r>
    </w:p>
    <w:p w14:paraId="128D1A3A" w14:textId="21249B26" w:rsidR="00AA227D" w:rsidRPr="00262D3D" w:rsidRDefault="00262D3D" w:rsidP="00507224">
      <w:pPr>
        <w:pStyle w:val="Heading1"/>
        <w:rPr>
          <w:lang w:val="en-ID"/>
        </w:rPr>
      </w:pPr>
      <w:bookmarkStart w:id="4" w:name="_Toc75886867"/>
      <w:r>
        <w:rPr>
          <w:lang w:val="en-ID"/>
        </w:rPr>
        <w:lastRenderedPageBreak/>
        <w:t>DAFTAR LAMPIRAN</w:t>
      </w:r>
      <w:bookmarkEnd w:id="4"/>
    </w:p>
    <w:p w14:paraId="4E528F19" w14:textId="35A0CD0F"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r>
        <w:fldChar w:fldCharType="begin"/>
      </w:r>
      <w:r>
        <w:instrText xml:space="preserve"> TOC \h \z \c "Lampiran" </w:instrText>
      </w:r>
      <w:r>
        <w:fldChar w:fldCharType="separate"/>
      </w:r>
      <w:hyperlink w:anchor="_Toc75885253" w:history="1">
        <w:r w:rsidRPr="00287177">
          <w:rPr>
            <w:rStyle w:val="Hyperlink"/>
            <w:noProof/>
          </w:rPr>
          <w:t>Lampiran 1</w:t>
        </w:r>
        <w:r w:rsidRPr="00287177">
          <w:rPr>
            <w:rStyle w:val="Hyperlink"/>
            <w:noProof/>
            <w:lang w:val="en-ID"/>
          </w:rPr>
          <w:t xml:space="preserve"> Halaman Proforma</w:t>
        </w:r>
        <w:r>
          <w:rPr>
            <w:noProof/>
            <w:webHidden/>
          </w:rPr>
          <w:tab/>
        </w:r>
        <w:r>
          <w:rPr>
            <w:noProof/>
            <w:webHidden/>
          </w:rPr>
          <w:fldChar w:fldCharType="begin"/>
        </w:r>
        <w:r>
          <w:rPr>
            <w:noProof/>
            <w:webHidden/>
          </w:rPr>
          <w:instrText xml:space="preserve"> PAGEREF _Toc75885253 \h </w:instrText>
        </w:r>
        <w:r>
          <w:rPr>
            <w:noProof/>
            <w:webHidden/>
          </w:rPr>
        </w:r>
        <w:r>
          <w:rPr>
            <w:noProof/>
            <w:webHidden/>
          </w:rPr>
          <w:fldChar w:fldCharType="separate"/>
        </w:r>
        <w:r>
          <w:rPr>
            <w:noProof/>
            <w:webHidden/>
          </w:rPr>
          <w:t>86</w:t>
        </w:r>
        <w:r>
          <w:rPr>
            <w:noProof/>
            <w:webHidden/>
          </w:rPr>
          <w:fldChar w:fldCharType="end"/>
        </w:r>
      </w:hyperlink>
    </w:p>
    <w:p w14:paraId="50488507" w14:textId="745EFA2F"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54" w:history="1">
        <w:r w:rsidRPr="00287177">
          <w:rPr>
            <w:rStyle w:val="Hyperlink"/>
            <w:noProof/>
          </w:rPr>
          <w:t>Lampiran 2</w:t>
        </w:r>
        <w:r w:rsidRPr="00287177">
          <w:rPr>
            <w:rStyle w:val="Hyperlink"/>
            <w:noProof/>
            <w:lang w:val="en-ID"/>
          </w:rPr>
          <w:t xml:space="preserve"> Halaman Tambah Proforma jika Memilih </w:t>
        </w:r>
        <w:r w:rsidRPr="00287177">
          <w:rPr>
            <w:rStyle w:val="Hyperlink"/>
            <w:i/>
            <w:noProof/>
            <w:lang w:val="en-ID"/>
          </w:rPr>
          <w:t>Customer</w:t>
        </w:r>
        <w:r w:rsidRPr="00287177">
          <w:rPr>
            <w:rStyle w:val="Hyperlink"/>
            <w:noProof/>
            <w:lang w:val="en-ID"/>
          </w:rPr>
          <w:t xml:space="preserve"> dari </w:t>
        </w:r>
        <w:r w:rsidRPr="00287177">
          <w:rPr>
            <w:rStyle w:val="Hyperlink"/>
            <w:i/>
            <w:noProof/>
            <w:lang w:val="en-ID"/>
          </w:rPr>
          <w:t>Database</w:t>
        </w:r>
        <w:r>
          <w:rPr>
            <w:noProof/>
            <w:webHidden/>
          </w:rPr>
          <w:tab/>
        </w:r>
        <w:r>
          <w:rPr>
            <w:noProof/>
            <w:webHidden/>
          </w:rPr>
          <w:fldChar w:fldCharType="begin"/>
        </w:r>
        <w:r>
          <w:rPr>
            <w:noProof/>
            <w:webHidden/>
          </w:rPr>
          <w:instrText xml:space="preserve"> PAGEREF _Toc75885254 \h </w:instrText>
        </w:r>
        <w:r>
          <w:rPr>
            <w:noProof/>
            <w:webHidden/>
          </w:rPr>
        </w:r>
        <w:r>
          <w:rPr>
            <w:noProof/>
            <w:webHidden/>
          </w:rPr>
          <w:fldChar w:fldCharType="separate"/>
        </w:r>
        <w:r>
          <w:rPr>
            <w:noProof/>
            <w:webHidden/>
          </w:rPr>
          <w:t>87</w:t>
        </w:r>
        <w:r>
          <w:rPr>
            <w:noProof/>
            <w:webHidden/>
          </w:rPr>
          <w:fldChar w:fldCharType="end"/>
        </w:r>
      </w:hyperlink>
    </w:p>
    <w:p w14:paraId="09243A4F" w14:textId="31F1146A"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55" w:history="1">
        <w:r w:rsidRPr="00287177">
          <w:rPr>
            <w:rStyle w:val="Hyperlink"/>
            <w:noProof/>
          </w:rPr>
          <w:t>Lampiran 3</w:t>
        </w:r>
        <w:r w:rsidRPr="00287177">
          <w:rPr>
            <w:rStyle w:val="Hyperlink"/>
            <w:noProof/>
            <w:lang w:val="en-ID"/>
          </w:rPr>
          <w:t xml:space="preserve"> Halaman Tambah Proforma jika ingin Memasukkan dan Memilih </w:t>
        </w:r>
        <w:r w:rsidRPr="00287177">
          <w:rPr>
            <w:rStyle w:val="Hyperlink"/>
            <w:i/>
            <w:noProof/>
            <w:lang w:val="en-ID"/>
          </w:rPr>
          <w:t>Customer</w:t>
        </w:r>
        <w:r w:rsidRPr="00287177">
          <w:rPr>
            <w:rStyle w:val="Hyperlink"/>
            <w:noProof/>
            <w:lang w:val="en-ID"/>
          </w:rPr>
          <w:t xml:space="preserve"> Baru</w:t>
        </w:r>
        <w:r>
          <w:rPr>
            <w:noProof/>
            <w:webHidden/>
          </w:rPr>
          <w:tab/>
        </w:r>
        <w:r>
          <w:rPr>
            <w:noProof/>
            <w:webHidden/>
          </w:rPr>
          <w:fldChar w:fldCharType="begin"/>
        </w:r>
        <w:r>
          <w:rPr>
            <w:noProof/>
            <w:webHidden/>
          </w:rPr>
          <w:instrText xml:space="preserve"> PAGEREF _Toc75885255 \h </w:instrText>
        </w:r>
        <w:r>
          <w:rPr>
            <w:noProof/>
            <w:webHidden/>
          </w:rPr>
        </w:r>
        <w:r>
          <w:rPr>
            <w:noProof/>
            <w:webHidden/>
          </w:rPr>
          <w:fldChar w:fldCharType="separate"/>
        </w:r>
        <w:r>
          <w:rPr>
            <w:noProof/>
            <w:webHidden/>
          </w:rPr>
          <w:t>88</w:t>
        </w:r>
        <w:r>
          <w:rPr>
            <w:noProof/>
            <w:webHidden/>
          </w:rPr>
          <w:fldChar w:fldCharType="end"/>
        </w:r>
      </w:hyperlink>
    </w:p>
    <w:p w14:paraId="4DDD973B" w14:textId="6784105D"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56" w:history="1">
        <w:r w:rsidRPr="00287177">
          <w:rPr>
            <w:rStyle w:val="Hyperlink"/>
            <w:noProof/>
          </w:rPr>
          <w:t>Lampiran 4</w:t>
        </w:r>
        <w:r w:rsidRPr="00287177">
          <w:rPr>
            <w:rStyle w:val="Hyperlink"/>
            <w:noProof/>
            <w:lang w:val="en-ID"/>
          </w:rPr>
          <w:t xml:space="preserve"> Halaman Detail Suatu Proforma</w:t>
        </w:r>
        <w:r>
          <w:rPr>
            <w:noProof/>
            <w:webHidden/>
          </w:rPr>
          <w:tab/>
        </w:r>
        <w:r>
          <w:rPr>
            <w:noProof/>
            <w:webHidden/>
          </w:rPr>
          <w:fldChar w:fldCharType="begin"/>
        </w:r>
        <w:r>
          <w:rPr>
            <w:noProof/>
            <w:webHidden/>
          </w:rPr>
          <w:instrText xml:space="preserve"> PAGEREF _Toc75885256 \h </w:instrText>
        </w:r>
        <w:r>
          <w:rPr>
            <w:noProof/>
            <w:webHidden/>
          </w:rPr>
        </w:r>
        <w:r>
          <w:rPr>
            <w:noProof/>
            <w:webHidden/>
          </w:rPr>
          <w:fldChar w:fldCharType="separate"/>
        </w:r>
        <w:r>
          <w:rPr>
            <w:noProof/>
            <w:webHidden/>
          </w:rPr>
          <w:t>89</w:t>
        </w:r>
        <w:r>
          <w:rPr>
            <w:noProof/>
            <w:webHidden/>
          </w:rPr>
          <w:fldChar w:fldCharType="end"/>
        </w:r>
      </w:hyperlink>
    </w:p>
    <w:p w14:paraId="48FF848E" w14:textId="502D2843"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57" w:history="1">
        <w:r w:rsidRPr="00287177">
          <w:rPr>
            <w:rStyle w:val="Hyperlink"/>
            <w:noProof/>
          </w:rPr>
          <w:t>Lampiran 5</w:t>
        </w:r>
        <w:r w:rsidRPr="00287177">
          <w:rPr>
            <w:rStyle w:val="Hyperlink"/>
            <w:noProof/>
            <w:lang w:val="en-ID"/>
          </w:rPr>
          <w:t xml:space="preserve"> Halaman ketika Proforma diubah menjadi Faktur Tunai</w:t>
        </w:r>
        <w:r>
          <w:rPr>
            <w:noProof/>
            <w:webHidden/>
          </w:rPr>
          <w:tab/>
        </w:r>
        <w:r>
          <w:rPr>
            <w:noProof/>
            <w:webHidden/>
          </w:rPr>
          <w:fldChar w:fldCharType="begin"/>
        </w:r>
        <w:r>
          <w:rPr>
            <w:noProof/>
            <w:webHidden/>
          </w:rPr>
          <w:instrText xml:space="preserve"> PAGEREF _Toc75885257 \h </w:instrText>
        </w:r>
        <w:r>
          <w:rPr>
            <w:noProof/>
            <w:webHidden/>
          </w:rPr>
        </w:r>
        <w:r>
          <w:rPr>
            <w:noProof/>
            <w:webHidden/>
          </w:rPr>
          <w:fldChar w:fldCharType="separate"/>
        </w:r>
        <w:r>
          <w:rPr>
            <w:noProof/>
            <w:webHidden/>
          </w:rPr>
          <w:t>89</w:t>
        </w:r>
        <w:r>
          <w:rPr>
            <w:noProof/>
            <w:webHidden/>
          </w:rPr>
          <w:fldChar w:fldCharType="end"/>
        </w:r>
      </w:hyperlink>
    </w:p>
    <w:p w14:paraId="0D8D186D" w14:textId="40F14041"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58" w:history="1">
        <w:r w:rsidRPr="00287177">
          <w:rPr>
            <w:rStyle w:val="Hyperlink"/>
            <w:noProof/>
          </w:rPr>
          <w:t>Lampiran 6</w:t>
        </w:r>
        <w:r w:rsidRPr="00287177">
          <w:rPr>
            <w:rStyle w:val="Hyperlink"/>
            <w:noProof/>
            <w:lang w:val="en-ID"/>
          </w:rPr>
          <w:t xml:space="preserve"> Tampilan PDF Proforma</w:t>
        </w:r>
        <w:r>
          <w:rPr>
            <w:noProof/>
            <w:webHidden/>
          </w:rPr>
          <w:tab/>
        </w:r>
        <w:r>
          <w:rPr>
            <w:noProof/>
            <w:webHidden/>
          </w:rPr>
          <w:fldChar w:fldCharType="begin"/>
        </w:r>
        <w:r>
          <w:rPr>
            <w:noProof/>
            <w:webHidden/>
          </w:rPr>
          <w:instrText xml:space="preserve"> PAGEREF _Toc75885258 \h </w:instrText>
        </w:r>
        <w:r>
          <w:rPr>
            <w:noProof/>
            <w:webHidden/>
          </w:rPr>
        </w:r>
        <w:r>
          <w:rPr>
            <w:noProof/>
            <w:webHidden/>
          </w:rPr>
          <w:fldChar w:fldCharType="separate"/>
        </w:r>
        <w:r>
          <w:rPr>
            <w:noProof/>
            <w:webHidden/>
          </w:rPr>
          <w:t>90</w:t>
        </w:r>
        <w:r>
          <w:rPr>
            <w:noProof/>
            <w:webHidden/>
          </w:rPr>
          <w:fldChar w:fldCharType="end"/>
        </w:r>
      </w:hyperlink>
    </w:p>
    <w:p w14:paraId="78EEC318" w14:textId="74CB308F"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59" w:history="1">
        <w:r w:rsidRPr="00287177">
          <w:rPr>
            <w:rStyle w:val="Hyperlink"/>
            <w:noProof/>
          </w:rPr>
          <w:t>Lampiran 7</w:t>
        </w:r>
        <w:r w:rsidRPr="00287177">
          <w:rPr>
            <w:rStyle w:val="Hyperlink"/>
            <w:noProof/>
            <w:lang w:val="en-ID"/>
          </w:rPr>
          <w:t xml:space="preserve"> Halaman </w:t>
        </w:r>
        <w:r w:rsidRPr="00287177">
          <w:rPr>
            <w:rStyle w:val="Hyperlink"/>
            <w:i/>
            <w:noProof/>
            <w:lang w:val="en-ID"/>
          </w:rPr>
          <w:t>Dashboard</w:t>
        </w:r>
        <w:r w:rsidRPr="00287177">
          <w:rPr>
            <w:rStyle w:val="Hyperlink"/>
            <w:noProof/>
            <w:lang w:val="en-ID"/>
          </w:rPr>
          <w:t xml:space="preserve">  Faktur</w:t>
        </w:r>
        <w:r>
          <w:rPr>
            <w:noProof/>
            <w:webHidden/>
          </w:rPr>
          <w:tab/>
        </w:r>
        <w:r>
          <w:rPr>
            <w:noProof/>
            <w:webHidden/>
          </w:rPr>
          <w:fldChar w:fldCharType="begin"/>
        </w:r>
        <w:r>
          <w:rPr>
            <w:noProof/>
            <w:webHidden/>
          </w:rPr>
          <w:instrText xml:space="preserve"> PAGEREF _Toc75885259 \h </w:instrText>
        </w:r>
        <w:r>
          <w:rPr>
            <w:noProof/>
            <w:webHidden/>
          </w:rPr>
        </w:r>
        <w:r>
          <w:rPr>
            <w:noProof/>
            <w:webHidden/>
          </w:rPr>
          <w:fldChar w:fldCharType="separate"/>
        </w:r>
        <w:r>
          <w:rPr>
            <w:noProof/>
            <w:webHidden/>
          </w:rPr>
          <w:t>91</w:t>
        </w:r>
        <w:r>
          <w:rPr>
            <w:noProof/>
            <w:webHidden/>
          </w:rPr>
          <w:fldChar w:fldCharType="end"/>
        </w:r>
      </w:hyperlink>
    </w:p>
    <w:p w14:paraId="7ABF6414" w14:textId="41978757"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60" w:history="1">
        <w:r w:rsidRPr="00287177">
          <w:rPr>
            <w:rStyle w:val="Hyperlink"/>
            <w:noProof/>
          </w:rPr>
          <w:t>Lampiran 8</w:t>
        </w:r>
        <w:r w:rsidRPr="00287177">
          <w:rPr>
            <w:rStyle w:val="Hyperlink"/>
            <w:noProof/>
            <w:lang w:val="en-ID"/>
          </w:rPr>
          <w:t xml:space="preserve"> Halaman Tambah Faktur Ketika Memilih </w:t>
        </w:r>
        <w:r w:rsidRPr="00287177">
          <w:rPr>
            <w:rStyle w:val="Hyperlink"/>
            <w:i/>
            <w:noProof/>
            <w:lang w:val="en-ID"/>
          </w:rPr>
          <w:t>Customer</w:t>
        </w:r>
        <w:r w:rsidRPr="00287177">
          <w:rPr>
            <w:rStyle w:val="Hyperlink"/>
            <w:noProof/>
            <w:lang w:val="en-ID"/>
          </w:rPr>
          <w:t xml:space="preserve"> dari </w:t>
        </w:r>
        <w:r w:rsidRPr="00287177">
          <w:rPr>
            <w:rStyle w:val="Hyperlink"/>
            <w:i/>
            <w:noProof/>
            <w:lang w:val="en-ID"/>
          </w:rPr>
          <w:t>Database</w:t>
        </w:r>
        <w:r>
          <w:rPr>
            <w:noProof/>
            <w:webHidden/>
          </w:rPr>
          <w:tab/>
        </w:r>
        <w:r>
          <w:rPr>
            <w:noProof/>
            <w:webHidden/>
          </w:rPr>
          <w:fldChar w:fldCharType="begin"/>
        </w:r>
        <w:r>
          <w:rPr>
            <w:noProof/>
            <w:webHidden/>
          </w:rPr>
          <w:instrText xml:space="preserve"> PAGEREF _Toc75885260 \h </w:instrText>
        </w:r>
        <w:r>
          <w:rPr>
            <w:noProof/>
            <w:webHidden/>
          </w:rPr>
        </w:r>
        <w:r>
          <w:rPr>
            <w:noProof/>
            <w:webHidden/>
          </w:rPr>
          <w:fldChar w:fldCharType="separate"/>
        </w:r>
        <w:r>
          <w:rPr>
            <w:noProof/>
            <w:webHidden/>
          </w:rPr>
          <w:t>92</w:t>
        </w:r>
        <w:r>
          <w:rPr>
            <w:noProof/>
            <w:webHidden/>
          </w:rPr>
          <w:fldChar w:fldCharType="end"/>
        </w:r>
      </w:hyperlink>
    </w:p>
    <w:p w14:paraId="1B6F56EB" w14:textId="3110280B"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61" w:history="1">
        <w:r w:rsidRPr="00287177">
          <w:rPr>
            <w:rStyle w:val="Hyperlink"/>
            <w:noProof/>
          </w:rPr>
          <w:t>Lampiran 9</w:t>
        </w:r>
        <w:r w:rsidRPr="00287177">
          <w:rPr>
            <w:rStyle w:val="Hyperlink"/>
            <w:noProof/>
            <w:lang w:val="en-ID"/>
          </w:rPr>
          <w:t xml:space="preserve"> Halaman Tambah Faktur jika ingin Memasukkan dan Memilih </w:t>
        </w:r>
        <w:r w:rsidRPr="00287177">
          <w:rPr>
            <w:rStyle w:val="Hyperlink"/>
            <w:i/>
            <w:noProof/>
            <w:lang w:val="en-ID"/>
          </w:rPr>
          <w:t>Customer</w:t>
        </w:r>
        <w:r w:rsidRPr="00287177">
          <w:rPr>
            <w:rStyle w:val="Hyperlink"/>
            <w:noProof/>
            <w:lang w:val="en-ID"/>
          </w:rPr>
          <w:t xml:space="preserve"> Baru</w:t>
        </w:r>
        <w:r>
          <w:rPr>
            <w:noProof/>
            <w:webHidden/>
          </w:rPr>
          <w:tab/>
        </w:r>
        <w:r>
          <w:rPr>
            <w:noProof/>
            <w:webHidden/>
          </w:rPr>
          <w:fldChar w:fldCharType="begin"/>
        </w:r>
        <w:r>
          <w:rPr>
            <w:noProof/>
            <w:webHidden/>
          </w:rPr>
          <w:instrText xml:space="preserve"> PAGEREF _Toc75885261 \h </w:instrText>
        </w:r>
        <w:r>
          <w:rPr>
            <w:noProof/>
            <w:webHidden/>
          </w:rPr>
        </w:r>
        <w:r>
          <w:rPr>
            <w:noProof/>
            <w:webHidden/>
          </w:rPr>
          <w:fldChar w:fldCharType="separate"/>
        </w:r>
        <w:r>
          <w:rPr>
            <w:noProof/>
            <w:webHidden/>
          </w:rPr>
          <w:t>93</w:t>
        </w:r>
        <w:r>
          <w:rPr>
            <w:noProof/>
            <w:webHidden/>
          </w:rPr>
          <w:fldChar w:fldCharType="end"/>
        </w:r>
      </w:hyperlink>
    </w:p>
    <w:p w14:paraId="19662E65" w14:textId="566A9196"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62" w:history="1">
        <w:r w:rsidRPr="00287177">
          <w:rPr>
            <w:rStyle w:val="Hyperlink"/>
            <w:noProof/>
          </w:rPr>
          <w:t>Lampiran 10</w:t>
        </w:r>
        <w:r w:rsidRPr="00287177">
          <w:rPr>
            <w:rStyle w:val="Hyperlink"/>
            <w:noProof/>
            <w:lang w:val="en-ID"/>
          </w:rPr>
          <w:t xml:space="preserve"> Aksi Ketika akan Menyetujui atau Menolak Faktur</w:t>
        </w:r>
        <w:r>
          <w:rPr>
            <w:noProof/>
            <w:webHidden/>
          </w:rPr>
          <w:tab/>
        </w:r>
        <w:r>
          <w:rPr>
            <w:noProof/>
            <w:webHidden/>
          </w:rPr>
          <w:fldChar w:fldCharType="begin"/>
        </w:r>
        <w:r>
          <w:rPr>
            <w:noProof/>
            <w:webHidden/>
          </w:rPr>
          <w:instrText xml:space="preserve"> PAGEREF _Toc75885262 \h </w:instrText>
        </w:r>
        <w:r>
          <w:rPr>
            <w:noProof/>
            <w:webHidden/>
          </w:rPr>
        </w:r>
        <w:r>
          <w:rPr>
            <w:noProof/>
            <w:webHidden/>
          </w:rPr>
          <w:fldChar w:fldCharType="separate"/>
        </w:r>
        <w:r>
          <w:rPr>
            <w:noProof/>
            <w:webHidden/>
          </w:rPr>
          <w:t>94</w:t>
        </w:r>
        <w:r>
          <w:rPr>
            <w:noProof/>
            <w:webHidden/>
          </w:rPr>
          <w:fldChar w:fldCharType="end"/>
        </w:r>
      </w:hyperlink>
    </w:p>
    <w:p w14:paraId="000E94F0" w14:textId="59B993DB"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63" w:history="1">
        <w:r w:rsidRPr="00287177">
          <w:rPr>
            <w:rStyle w:val="Hyperlink"/>
            <w:noProof/>
          </w:rPr>
          <w:t>Lampiran 11</w:t>
        </w:r>
        <w:r w:rsidRPr="00287177">
          <w:rPr>
            <w:rStyle w:val="Hyperlink"/>
            <w:noProof/>
            <w:lang w:val="en-ID"/>
          </w:rPr>
          <w:t xml:space="preserve"> Halaman </w:t>
        </w:r>
        <w:r w:rsidRPr="00287177">
          <w:rPr>
            <w:rStyle w:val="Hyperlink"/>
            <w:i/>
            <w:noProof/>
            <w:lang w:val="en-ID"/>
          </w:rPr>
          <w:t xml:space="preserve">Edit </w:t>
        </w:r>
        <w:r w:rsidRPr="00287177">
          <w:rPr>
            <w:rStyle w:val="Hyperlink"/>
            <w:noProof/>
            <w:lang w:val="en-ID"/>
          </w:rPr>
          <w:t>Faktur</w:t>
        </w:r>
        <w:r>
          <w:rPr>
            <w:noProof/>
            <w:webHidden/>
          </w:rPr>
          <w:tab/>
        </w:r>
        <w:r>
          <w:rPr>
            <w:noProof/>
            <w:webHidden/>
          </w:rPr>
          <w:fldChar w:fldCharType="begin"/>
        </w:r>
        <w:r>
          <w:rPr>
            <w:noProof/>
            <w:webHidden/>
          </w:rPr>
          <w:instrText xml:space="preserve"> PAGEREF _Toc75885263 \h </w:instrText>
        </w:r>
        <w:r>
          <w:rPr>
            <w:noProof/>
            <w:webHidden/>
          </w:rPr>
        </w:r>
        <w:r>
          <w:rPr>
            <w:noProof/>
            <w:webHidden/>
          </w:rPr>
          <w:fldChar w:fldCharType="separate"/>
        </w:r>
        <w:r>
          <w:rPr>
            <w:noProof/>
            <w:webHidden/>
          </w:rPr>
          <w:t>95</w:t>
        </w:r>
        <w:r>
          <w:rPr>
            <w:noProof/>
            <w:webHidden/>
          </w:rPr>
          <w:fldChar w:fldCharType="end"/>
        </w:r>
      </w:hyperlink>
    </w:p>
    <w:p w14:paraId="4A747029" w14:textId="430A25A1"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64" w:history="1">
        <w:r w:rsidRPr="00287177">
          <w:rPr>
            <w:rStyle w:val="Hyperlink"/>
            <w:noProof/>
          </w:rPr>
          <w:t>Lampiran 12</w:t>
        </w:r>
        <w:r w:rsidRPr="00287177">
          <w:rPr>
            <w:rStyle w:val="Hyperlink"/>
            <w:noProof/>
            <w:lang w:val="en-ID"/>
          </w:rPr>
          <w:t xml:space="preserve"> Halaman Detail Suatu Faktur Ketika Status “Belum Konfirmasi”</w:t>
        </w:r>
        <w:r>
          <w:rPr>
            <w:noProof/>
            <w:webHidden/>
          </w:rPr>
          <w:tab/>
        </w:r>
        <w:r>
          <w:rPr>
            <w:noProof/>
            <w:webHidden/>
          </w:rPr>
          <w:fldChar w:fldCharType="begin"/>
        </w:r>
        <w:r>
          <w:rPr>
            <w:noProof/>
            <w:webHidden/>
          </w:rPr>
          <w:instrText xml:space="preserve"> PAGEREF _Toc75885264 \h </w:instrText>
        </w:r>
        <w:r>
          <w:rPr>
            <w:noProof/>
            <w:webHidden/>
          </w:rPr>
        </w:r>
        <w:r>
          <w:rPr>
            <w:noProof/>
            <w:webHidden/>
          </w:rPr>
          <w:fldChar w:fldCharType="separate"/>
        </w:r>
        <w:r>
          <w:rPr>
            <w:noProof/>
            <w:webHidden/>
          </w:rPr>
          <w:t>96</w:t>
        </w:r>
        <w:r>
          <w:rPr>
            <w:noProof/>
            <w:webHidden/>
          </w:rPr>
          <w:fldChar w:fldCharType="end"/>
        </w:r>
      </w:hyperlink>
    </w:p>
    <w:p w14:paraId="6FFFBED8" w14:textId="77321CED"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65" w:history="1">
        <w:r w:rsidRPr="00287177">
          <w:rPr>
            <w:rStyle w:val="Hyperlink"/>
            <w:noProof/>
          </w:rPr>
          <w:t>Lampiran 13</w:t>
        </w:r>
        <w:r w:rsidRPr="00287177">
          <w:rPr>
            <w:rStyle w:val="Hyperlink"/>
            <w:noProof/>
            <w:lang w:val="en-ID"/>
          </w:rPr>
          <w:t xml:space="preserve"> Halaman Detail Suatu Faktur Ketika Status “Sudah Konfirmasi”</w:t>
        </w:r>
        <w:r>
          <w:rPr>
            <w:noProof/>
            <w:webHidden/>
          </w:rPr>
          <w:tab/>
        </w:r>
        <w:r>
          <w:rPr>
            <w:noProof/>
            <w:webHidden/>
          </w:rPr>
          <w:fldChar w:fldCharType="begin"/>
        </w:r>
        <w:r>
          <w:rPr>
            <w:noProof/>
            <w:webHidden/>
          </w:rPr>
          <w:instrText xml:space="preserve"> PAGEREF _Toc75885265 \h </w:instrText>
        </w:r>
        <w:r>
          <w:rPr>
            <w:noProof/>
            <w:webHidden/>
          </w:rPr>
        </w:r>
        <w:r>
          <w:rPr>
            <w:noProof/>
            <w:webHidden/>
          </w:rPr>
          <w:fldChar w:fldCharType="separate"/>
        </w:r>
        <w:r>
          <w:rPr>
            <w:noProof/>
            <w:webHidden/>
          </w:rPr>
          <w:t>97</w:t>
        </w:r>
        <w:r>
          <w:rPr>
            <w:noProof/>
            <w:webHidden/>
          </w:rPr>
          <w:fldChar w:fldCharType="end"/>
        </w:r>
      </w:hyperlink>
    </w:p>
    <w:p w14:paraId="414945CD" w14:textId="4E4139F0"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66" w:history="1">
        <w:r w:rsidRPr="00287177">
          <w:rPr>
            <w:rStyle w:val="Hyperlink"/>
            <w:noProof/>
          </w:rPr>
          <w:t>Lampiran 14</w:t>
        </w:r>
        <w:r w:rsidRPr="00287177">
          <w:rPr>
            <w:rStyle w:val="Hyperlink"/>
            <w:noProof/>
            <w:lang w:val="en-ID"/>
          </w:rPr>
          <w:t xml:space="preserve"> </w:t>
        </w:r>
        <w:r w:rsidRPr="00287177">
          <w:rPr>
            <w:rStyle w:val="Hyperlink"/>
            <w:i/>
            <w:noProof/>
            <w:lang w:val="en-ID"/>
          </w:rPr>
          <w:t>Modal</w:t>
        </w:r>
        <w:r w:rsidRPr="00287177">
          <w:rPr>
            <w:rStyle w:val="Hyperlink"/>
            <w:noProof/>
            <w:lang w:val="en-ID"/>
          </w:rPr>
          <w:t xml:space="preserve"> untuk Memasukkan Ongkos Kirim dan Bukti Bayar Ketika Faktur Jenis </w:t>
        </w:r>
        <w:r w:rsidRPr="00287177">
          <w:rPr>
            <w:rStyle w:val="Hyperlink"/>
            <w:i/>
            <w:noProof/>
            <w:lang w:val="en-ID"/>
          </w:rPr>
          <w:t>Online</w:t>
        </w:r>
        <w:r>
          <w:rPr>
            <w:noProof/>
            <w:webHidden/>
          </w:rPr>
          <w:tab/>
        </w:r>
        <w:r>
          <w:rPr>
            <w:noProof/>
            <w:webHidden/>
          </w:rPr>
          <w:fldChar w:fldCharType="begin"/>
        </w:r>
        <w:r>
          <w:rPr>
            <w:noProof/>
            <w:webHidden/>
          </w:rPr>
          <w:instrText xml:space="preserve"> PAGEREF _Toc75885266 \h </w:instrText>
        </w:r>
        <w:r>
          <w:rPr>
            <w:noProof/>
            <w:webHidden/>
          </w:rPr>
        </w:r>
        <w:r>
          <w:rPr>
            <w:noProof/>
            <w:webHidden/>
          </w:rPr>
          <w:fldChar w:fldCharType="separate"/>
        </w:r>
        <w:r>
          <w:rPr>
            <w:noProof/>
            <w:webHidden/>
          </w:rPr>
          <w:t>98</w:t>
        </w:r>
        <w:r>
          <w:rPr>
            <w:noProof/>
            <w:webHidden/>
          </w:rPr>
          <w:fldChar w:fldCharType="end"/>
        </w:r>
      </w:hyperlink>
    </w:p>
    <w:p w14:paraId="3307A184" w14:textId="56374ED6"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67" w:history="1">
        <w:r w:rsidRPr="00287177">
          <w:rPr>
            <w:rStyle w:val="Hyperlink"/>
            <w:noProof/>
          </w:rPr>
          <w:t>Lampiran 15</w:t>
        </w:r>
        <w:r w:rsidRPr="00287177">
          <w:rPr>
            <w:rStyle w:val="Hyperlink"/>
            <w:noProof/>
            <w:lang w:val="en-ID"/>
          </w:rPr>
          <w:t xml:space="preserve"> </w:t>
        </w:r>
        <w:r w:rsidRPr="00287177">
          <w:rPr>
            <w:rStyle w:val="Hyperlink"/>
            <w:i/>
            <w:noProof/>
            <w:lang w:val="en-ID"/>
          </w:rPr>
          <w:t>Modal</w:t>
        </w:r>
        <w:r w:rsidRPr="00287177">
          <w:rPr>
            <w:rStyle w:val="Hyperlink"/>
            <w:noProof/>
            <w:lang w:val="en-ID"/>
          </w:rPr>
          <w:t xml:space="preserve"> untuk Memasukkan Ongkos Kirim dan Bukti Bayar Ketika Faktur Jenis Tunai dan Kredit</w:t>
        </w:r>
        <w:r>
          <w:rPr>
            <w:noProof/>
            <w:webHidden/>
          </w:rPr>
          <w:tab/>
        </w:r>
        <w:r>
          <w:rPr>
            <w:noProof/>
            <w:webHidden/>
          </w:rPr>
          <w:fldChar w:fldCharType="begin"/>
        </w:r>
        <w:r>
          <w:rPr>
            <w:noProof/>
            <w:webHidden/>
          </w:rPr>
          <w:instrText xml:space="preserve"> PAGEREF _Toc75885267 \h </w:instrText>
        </w:r>
        <w:r>
          <w:rPr>
            <w:noProof/>
            <w:webHidden/>
          </w:rPr>
        </w:r>
        <w:r>
          <w:rPr>
            <w:noProof/>
            <w:webHidden/>
          </w:rPr>
          <w:fldChar w:fldCharType="separate"/>
        </w:r>
        <w:r>
          <w:rPr>
            <w:noProof/>
            <w:webHidden/>
          </w:rPr>
          <w:t>98</w:t>
        </w:r>
        <w:r>
          <w:rPr>
            <w:noProof/>
            <w:webHidden/>
          </w:rPr>
          <w:fldChar w:fldCharType="end"/>
        </w:r>
      </w:hyperlink>
    </w:p>
    <w:p w14:paraId="46CC08D7" w14:textId="0CE59BD0"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68" w:history="1">
        <w:r w:rsidRPr="00287177">
          <w:rPr>
            <w:rStyle w:val="Hyperlink"/>
            <w:noProof/>
          </w:rPr>
          <w:t>Lampiran 16</w:t>
        </w:r>
        <w:r w:rsidRPr="00287177">
          <w:rPr>
            <w:rStyle w:val="Hyperlink"/>
            <w:noProof/>
            <w:lang w:val="en-ID"/>
          </w:rPr>
          <w:t xml:space="preserve"> </w:t>
        </w:r>
        <w:r w:rsidRPr="00287177">
          <w:rPr>
            <w:rStyle w:val="Hyperlink"/>
            <w:i/>
            <w:noProof/>
            <w:lang w:val="en-ID"/>
          </w:rPr>
          <w:t>Modal</w:t>
        </w:r>
        <w:r w:rsidRPr="00287177">
          <w:rPr>
            <w:rStyle w:val="Hyperlink"/>
            <w:noProof/>
            <w:lang w:val="en-ID"/>
          </w:rPr>
          <w:t xml:space="preserve"> untuk Menyelesaikan Transaksi Faktur</w:t>
        </w:r>
        <w:r>
          <w:rPr>
            <w:noProof/>
            <w:webHidden/>
          </w:rPr>
          <w:tab/>
        </w:r>
        <w:r>
          <w:rPr>
            <w:noProof/>
            <w:webHidden/>
          </w:rPr>
          <w:fldChar w:fldCharType="begin"/>
        </w:r>
        <w:r>
          <w:rPr>
            <w:noProof/>
            <w:webHidden/>
          </w:rPr>
          <w:instrText xml:space="preserve"> PAGEREF _Toc75885268 \h </w:instrText>
        </w:r>
        <w:r>
          <w:rPr>
            <w:noProof/>
            <w:webHidden/>
          </w:rPr>
        </w:r>
        <w:r>
          <w:rPr>
            <w:noProof/>
            <w:webHidden/>
          </w:rPr>
          <w:fldChar w:fldCharType="separate"/>
        </w:r>
        <w:r>
          <w:rPr>
            <w:noProof/>
            <w:webHidden/>
          </w:rPr>
          <w:t>99</w:t>
        </w:r>
        <w:r>
          <w:rPr>
            <w:noProof/>
            <w:webHidden/>
          </w:rPr>
          <w:fldChar w:fldCharType="end"/>
        </w:r>
      </w:hyperlink>
    </w:p>
    <w:p w14:paraId="1C7BE950" w14:textId="00707865"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69" w:history="1">
        <w:r w:rsidRPr="00287177">
          <w:rPr>
            <w:rStyle w:val="Hyperlink"/>
            <w:noProof/>
          </w:rPr>
          <w:t>Lampiran 17</w:t>
        </w:r>
        <w:r w:rsidRPr="00287177">
          <w:rPr>
            <w:rStyle w:val="Hyperlink"/>
            <w:noProof/>
            <w:lang w:val="en-ID"/>
          </w:rPr>
          <w:t xml:space="preserve"> Tampilan PDF Faktur</w:t>
        </w:r>
        <w:r>
          <w:rPr>
            <w:noProof/>
            <w:webHidden/>
          </w:rPr>
          <w:tab/>
        </w:r>
        <w:r>
          <w:rPr>
            <w:noProof/>
            <w:webHidden/>
          </w:rPr>
          <w:fldChar w:fldCharType="begin"/>
        </w:r>
        <w:r>
          <w:rPr>
            <w:noProof/>
            <w:webHidden/>
          </w:rPr>
          <w:instrText xml:space="preserve"> PAGEREF _Toc75885269 \h </w:instrText>
        </w:r>
        <w:r>
          <w:rPr>
            <w:noProof/>
            <w:webHidden/>
          </w:rPr>
        </w:r>
        <w:r>
          <w:rPr>
            <w:noProof/>
            <w:webHidden/>
          </w:rPr>
          <w:fldChar w:fldCharType="separate"/>
        </w:r>
        <w:r>
          <w:rPr>
            <w:noProof/>
            <w:webHidden/>
          </w:rPr>
          <w:t>100</w:t>
        </w:r>
        <w:r>
          <w:rPr>
            <w:noProof/>
            <w:webHidden/>
          </w:rPr>
          <w:fldChar w:fldCharType="end"/>
        </w:r>
      </w:hyperlink>
    </w:p>
    <w:p w14:paraId="58B2674C" w14:textId="2C3D138A"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70" w:history="1">
        <w:r w:rsidRPr="00287177">
          <w:rPr>
            <w:rStyle w:val="Hyperlink"/>
            <w:noProof/>
          </w:rPr>
          <w:t>Lampiran 18</w:t>
        </w:r>
        <w:r w:rsidRPr="00287177">
          <w:rPr>
            <w:rStyle w:val="Hyperlink"/>
            <w:noProof/>
            <w:lang w:val="en-ID"/>
          </w:rPr>
          <w:t xml:space="preserve"> Tampilan Excel Tabel Faktur</w:t>
        </w:r>
        <w:r>
          <w:rPr>
            <w:noProof/>
            <w:webHidden/>
          </w:rPr>
          <w:tab/>
        </w:r>
        <w:r>
          <w:rPr>
            <w:noProof/>
            <w:webHidden/>
          </w:rPr>
          <w:fldChar w:fldCharType="begin"/>
        </w:r>
        <w:r>
          <w:rPr>
            <w:noProof/>
            <w:webHidden/>
          </w:rPr>
          <w:instrText xml:space="preserve"> PAGEREF _Toc75885270 \h </w:instrText>
        </w:r>
        <w:r>
          <w:rPr>
            <w:noProof/>
            <w:webHidden/>
          </w:rPr>
        </w:r>
        <w:r>
          <w:rPr>
            <w:noProof/>
            <w:webHidden/>
          </w:rPr>
          <w:fldChar w:fldCharType="separate"/>
        </w:r>
        <w:r>
          <w:rPr>
            <w:noProof/>
            <w:webHidden/>
          </w:rPr>
          <w:t>101</w:t>
        </w:r>
        <w:r>
          <w:rPr>
            <w:noProof/>
            <w:webHidden/>
          </w:rPr>
          <w:fldChar w:fldCharType="end"/>
        </w:r>
      </w:hyperlink>
    </w:p>
    <w:p w14:paraId="4F31A227" w14:textId="49555F23"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71" w:history="1">
        <w:r w:rsidRPr="00287177">
          <w:rPr>
            <w:rStyle w:val="Hyperlink"/>
            <w:noProof/>
          </w:rPr>
          <w:t>Lampiran 19</w:t>
        </w:r>
        <w:r w:rsidRPr="00287177">
          <w:rPr>
            <w:rStyle w:val="Hyperlink"/>
            <w:noProof/>
            <w:lang w:val="en-ID"/>
          </w:rPr>
          <w:t xml:space="preserve"> Halaman Tambah Faktur </w:t>
        </w:r>
        <w:r w:rsidRPr="00287177">
          <w:rPr>
            <w:rStyle w:val="Hyperlink"/>
            <w:i/>
            <w:noProof/>
            <w:lang w:val="en-ID"/>
          </w:rPr>
          <w:t>Showroom</w:t>
        </w:r>
        <w:r w:rsidRPr="00287177">
          <w:rPr>
            <w:rStyle w:val="Hyperlink"/>
            <w:noProof/>
            <w:lang w:val="en-ID"/>
          </w:rPr>
          <w:t xml:space="preserve"> Ketika Memilih </w:t>
        </w:r>
        <w:r w:rsidRPr="00287177">
          <w:rPr>
            <w:rStyle w:val="Hyperlink"/>
            <w:i/>
            <w:noProof/>
            <w:lang w:val="en-ID"/>
          </w:rPr>
          <w:t xml:space="preserve">Customer </w:t>
        </w:r>
        <w:r w:rsidRPr="00287177">
          <w:rPr>
            <w:rStyle w:val="Hyperlink"/>
            <w:noProof/>
            <w:lang w:val="en-ID"/>
          </w:rPr>
          <w:t>Umum</w:t>
        </w:r>
        <w:r>
          <w:rPr>
            <w:noProof/>
            <w:webHidden/>
          </w:rPr>
          <w:tab/>
        </w:r>
        <w:r>
          <w:rPr>
            <w:noProof/>
            <w:webHidden/>
          </w:rPr>
          <w:fldChar w:fldCharType="begin"/>
        </w:r>
        <w:r>
          <w:rPr>
            <w:noProof/>
            <w:webHidden/>
          </w:rPr>
          <w:instrText xml:space="preserve"> PAGEREF _Toc75885271 \h </w:instrText>
        </w:r>
        <w:r>
          <w:rPr>
            <w:noProof/>
            <w:webHidden/>
          </w:rPr>
        </w:r>
        <w:r>
          <w:rPr>
            <w:noProof/>
            <w:webHidden/>
          </w:rPr>
          <w:fldChar w:fldCharType="separate"/>
        </w:r>
        <w:r>
          <w:rPr>
            <w:noProof/>
            <w:webHidden/>
          </w:rPr>
          <w:t>101</w:t>
        </w:r>
        <w:r>
          <w:rPr>
            <w:noProof/>
            <w:webHidden/>
          </w:rPr>
          <w:fldChar w:fldCharType="end"/>
        </w:r>
      </w:hyperlink>
    </w:p>
    <w:p w14:paraId="3E26A050" w14:textId="258DDA43"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72" w:history="1">
        <w:r w:rsidRPr="00287177">
          <w:rPr>
            <w:rStyle w:val="Hyperlink"/>
            <w:noProof/>
          </w:rPr>
          <w:t>Lampiran 20</w:t>
        </w:r>
        <w:r w:rsidRPr="00287177">
          <w:rPr>
            <w:rStyle w:val="Hyperlink"/>
            <w:noProof/>
            <w:lang w:val="en-ID"/>
          </w:rPr>
          <w:t xml:space="preserve"> Halaman Tambah Faktur </w:t>
        </w:r>
        <w:r w:rsidRPr="00287177">
          <w:rPr>
            <w:rStyle w:val="Hyperlink"/>
            <w:i/>
            <w:noProof/>
            <w:lang w:val="en-ID"/>
          </w:rPr>
          <w:t>Showroom</w:t>
        </w:r>
        <w:r w:rsidRPr="00287177">
          <w:rPr>
            <w:rStyle w:val="Hyperlink"/>
            <w:noProof/>
            <w:lang w:val="en-ID"/>
          </w:rPr>
          <w:t xml:space="preserve"> Ketika Memilih </w:t>
        </w:r>
        <w:r w:rsidRPr="00287177">
          <w:rPr>
            <w:rStyle w:val="Hyperlink"/>
            <w:i/>
            <w:noProof/>
            <w:lang w:val="en-ID"/>
          </w:rPr>
          <w:t>Customer</w:t>
        </w:r>
        <w:r w:rsidRPr="00287177">
          <w:rPr>
            <w:rStyle w:val="Hyperlink"/>
            <w:noProof/>
            <w:lang w:val="en-ID"/>
          </w:rPr>
          <w:t xml:space="preserve"> dari </w:t>
        </w:r>
        <w:r w:rsidRPr="00287177">
          <w:rPr>
            <w:rStyle w:val="Hyperlink"/>
            <w:i/>
            <w:noProof/>
            <w:lang w:val="en-ID"/>
          </w:rPr>
          <w:t>Database</w:t>
        </w:r>
        <w:r>
          <w:rPr>
            <w:noProof/>
            <w:webHidden/>
          </w:rPr>
          <w:tab/>
        </w:r>
        <w:r>
          <w:rPr>
            <w:noProof/>
            <w:webHidden/>
          </w:rPr>
          <w:fldChar w:fldCharType="begin"/>
        </w:r>
        <w:r>
          <w:rPr>
            <w:noProof/>
            <w:webHidden/>
          </w:rPr>
          <w:instrText xml:space="preserve"> PAGEREF _Toc75885272 \h </w:instrText>
        </w:r>
        <w:r>
          <w:rPr>
            <w:noProof/>
            <w:webHidden/>
          </w:rPr>
        </w:r>
        <w:r>
          <w:rPr>
            <w:noProof/>
            <w:webHidden/>
          </w:rPr>
          <w:fldChar w:fldCharType="separate"/>
        </w:r>
        <w:r>
          <w:rPr>
            <w:noProof/>
            <w:webHidden/>
          </w:rPr>
          <w:t>102</w:t>
        </w:r>
        <w:r>
          <w:rPr>
            <w:noProof/>
            <w:webHidden/>
          </w:rPr>
          <w:fldChar w:fldCharType="end"/>
        </w:r>
      </w:hyperlink>
    </w:p>
    <w:p w14:paraId="6AE0F759" w14:textId="0B4A134F"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73" w:history="1">
        <w:r w:rsidRPr="00287177">
          <w:rPr>
            <w:rStyle w:val="Hyperlink"/>
            <w:noProof/>
          </w:rPr>
          <w:t>Lampiran 21</w:t>
        </w:r>
        <w:r w:rsidRPr="00287177">
          <w:rPr>
            <w:rStyle w:val="Hyperlink"/>
            <w:noProof/>
            <w:lang w:val="en-ID"/>
          </w:rPr>
          <w:t xml:space="preserve"> Halaman Tambah Faktur </w:t>
        </w:r>
        <w:r w:rsidRPr="00287177">
          <w:rPr>
            <w:rStyle w:val="Hyperlink"/>
            <w:i/>
            <w:noProof/>
            <w:lang w:val="en-ID"/>
          </w:rPr>
          <w:t>Showroom</w:t>
        </w:r>
        <w:r w:rsidRPr="00287177">
          <w:rPr>
            <w:rStyle w:val="Hyperlink"/>
            <w:noProof/>
            <w:lang w:val="en-ID"/>
          </w:rPr>
          <w:t xml:space="preserve"> Ketika Memilih dan Memasukkan </w:t>
        </w:r>
        <w:r w:rsidRPr="00287177">
          <w:rPr>
            <w:rStyle w:val="Hyperlink"/>
            <w:i/>
            <w:noProof/>
            <w:lang w:val="en-ID"/>
          </w:rPr>
          <w:t>Customer</w:t>
        </w:r>
        <w:r w:rsidRPr="00287177">
          <w:rPr>
            <w:rStyle w:val="Hyperlink"/>
            <w:noProof/>
            <w:lang w:val="en-ID"/>
          </w:rPr>
          <w:t xml:space="preserve"> Baru</w:t>
        </w:r>
        <w:r>
          <w:rPr>
            <w:noProof/>
            <w:webHidden/>
          </w:rPr>
          <w:tab/>
        </w:r>
        <w:r>
          <w:rPr>
            <w:noProof/>
            <w:webHidden/>
          </w:rPr>
          <w:fldChar w:fldCharType="begin"/>
        </w:r>
        <w:r>
          <w:rPr>
            <w:noProof/>
            <w:webHidden/>
          </w:rPr>
          <w:instrText xml:space="preserve"> PAGEREF _Toc75885273 \h </w:instrText>
        </w:r>
        <w:r>
          <w:rPr>
            <w:noProof/>
            <w:webHidden/>
          </w:rPr>
        </w:r>
        <w:r>
          <w:rPr>
            <w:noProof/>
            <w:webHidden/>
          </w:rPr>
          <w:fldChar w:fldCharType="separate"/>
        </w:r>
        <w:r>
          <w:rPr>
            <w:noProof/>
            <w:webHidden/>
          </w:rPr>
          <w:t>103</w:t>
        </w:r>
        <w:r>
          <w:rPr>
            <w:noProof/>
            <w:webHidden/>
          </w:rPr>
          <w:fldChar w:fldCharType="end"/>
        </w:r>
      </w:hyperlink>
    </w:p>
    <w:p w14:paraId="537E0CD0" w14:textId="52AAF4D1"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74" w:history="1">
        <w:r w:rsidRPr="00287177">
          <w:rPr>
            <w:rStyle w:val="Hyperlink"/>
            <w:noProof/>
          </w:rPr>
          <w:t>Lampiran 22</w:t>
        </w:r>
        <w:r w:rsidRPr="00287177">
          <w:rPr>
            <w:rStyle w:val="Hyperlink"/>
            <w:noProof/>
            <w:lang w:val="en-ID"/>
          </w:rPr>
          <w:t xml:space="preserve"> Tampilan </w:t>
        </w:r>
        <w:r w:rsidRPr="00287177">
          <w:rPr>
            <w:rStyle w:val="Hyperlink"/>
            <w:i/>
            <w:noProof/>
            <w:lang w:val="en-ID"/>
          </w:rPr>
          <w:t>Receipt Showroom</w:t>
        </w:r>
        <w:r>
          <w:rPr>
            <w:noProof/>
            <w:webHidden/>
          </w:rPr>
          <w:tab/>
        </w:r>
        <w:r>
          <w:rPr>
            <w:noProof/>
            <w:webHidden/>
          </w:rPr>
          <w:fldChar w:fldCharType="begin"/>
        </w:r>
        <w:r>
          <w:rPr>
            <w:noProof/>
            <w:webHidden/>
          </w:rPr>
          <w:instrText xml:space="preserve"> PAGEREF _Toc75885274 \h </w:instrText>
        </w:r>
        <w:r>
          <w:rPr>
            <w:noProof/>
            <w:webHidden/>
          </w:rPr>
        </w:r>
        <w:r>
          <w:rPr>
            <w:noProof/>
            <w:webHidden/>
          </w:rPr>
          <w:fldChar w:fldCharType="separate"/>
        </w:r>
        <w:r>
          <w:rPr>
            <w:noProof/>
            <w:webHidden/>
          </w:rPr>
          <w:t>104</w:t>
        </w:r>
        <w:r>
          <w:rPr>
            <w:noProof/>
            <w:webHidden/>
          </w:rPr>
          <w:fldChar w:fldCharType="end"/>
        </w:r>
      </w:hyperlink>
    </w:p>
    <w:p w14:paraId="25BE6E97" w14:textId="49F8A60F"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75" w:history="1">
        <w:r w:rsidRPr="00287177">
          <w:rPr>
            <w:rStyle w:val="Hyperlink"/>
            <w:noProof/>
          </w:rPr>
          <w:t>Lampiran 23</w:t>
        </w:r>
        <w:r w:rsidRPr="00287177">
          <w:rPr>
            <w:rStyle w:val="Hyperlink"/>
            <w:noProof/>
            <w:lang w:val="en-ID"/>
          </w:rPr>
          <w:t xml:space="preserve"> Halaman Pendapatan Faktur</w:t>
        </w:r>
        <w:r>
          <w:rPr>
            <w:noProof/>
            <w:webHidden/>
          </w:rPr>
          <w:tab/>
        </w:r>
        <w:r>
          <w:rPr>
            <w:noProof/>
            <w:webHidden/>
          </w:rPr>
          <w:fldChar w:fldCharType="begin"/>
        </w:r>
        <w:r>
          <w:rPr>
            <w:noProof/>
            <w:webHidden/>
          </w:rPr>
          <w:instrText xml:space="preserve"> PAGEREF _Toc75885275 \h </w:instrText>
        </w:r>
        <w:r>
          <w:rPr>
            <w:noProof/>
            <w:webHidden/>
          </w:rPr>
        </w:r>
        <w:r>
          <w:rPr>
            <w:noProof/>
            <w:webHidden/>
          </w:rPr>
          <w:fldChar w:fldCharType="separate"/>
        </w:r>
        <w:r>
          <w:rPr>
            <w:noProof/>
            <w:webHidden/>
          </w:rPr>
          <w:t>105</w:t>
        </w:r>
        <w:r>
          <w:rPr>
            <w:noProof/>
            <w:webHidden/>
          </w:rPr>
          <w:fldChar w:fldCharType="end"/>
        </w:r>
      </w:hyperlink>
    </w:p>
    <w:p w14:paraId="15A56755" w14:textId="605BE5FE"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76" w:history="1">
        <w:r w:rsidRPr="00287177">
          <w:rPr>
            <w:rStyle w:val="Hyperlink"/>
            <w:noProof/>
          </w:rPr>
          <w:t>Lampiran 24</w:t>
        </w:r>
        <w:r w:rsidRPr="00287177">
          <w:rPr>
            <w:rStyle w:val="Hyperlink"/>
            <w:noProof/>
            <w:lang w:val="en-ID"/>
          </w:rPr>
          <w:t xml:space="preserve"> Tampilan Tabel Detail Pendapatan suatu Jenis Faktur</w:t>
        </w:r>
        <w:r>
          <w:rPr>
            <w:noProof/>
            <w:webHidden/>
          </w:rPr>
          <w:tab/>
        </w:r>
        <w:r>
          <w:rPr>
            <w:noProof/>
            <w:webHidden/>
          </w:rPr>
          <w:fldChar w:fldCharType="begin"/>
        </w:r>
        <w:r>
          <w:rPr>
            <w:noProof/>
            <w:webHidden/>
          </w:rPr>
          <w:instrText xml:space="preserve"> PAGEREF _Toc75885276 \h </w:instrText>
        </w:r>
        <w:r>
          <w:rPr>
            <w:noProof/>
            <w:webHidden/>
          </w:rPr>
        </w:r>
        <w:r>
          <w:rPr>
            <w:noProof/>
            <w:webHidden/>
          </w:rPr>
          <w:fldChar w:fldCharType="separate"/>
        </w:r>
        <w:r>
          <w:rPr>
            <w:noProof/>
            <w:webHidden/>
          </w:rPr>
          <w:t>106</w:t>
        </w:r>
        <w:r>
          <w:rPr>
            <w:noProof/>
            <w:webHidden/>
          </w:rPr>
          <w:fldChar w:fldCharType="end"/>
        </w:r>
      </w:hyperlink>
    </w:p>
    <w:p w14:paraId="0579DE81" w14:textId="3ADA215A"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77" w:history="1">
        <w:r w:rsidRPr="00287177">
          <w:rPr>
            <w:rStyle w:val="Hyperlink"/>
            <w:noProof/>
          </w:rPr>
          <w:t>Lampiran 25</w:t>
        </w:r>
        <w:r w:rsidRPr="00287177">
          <w:rPr>
            <w:rStyle w:val="Hyperlink"/>
            <w:noProof/>
            <w:lang w:val="en-ID"/>
          </w:rPr>
          <w:t xml:space="preserve"> Halaman Detail Pendapatan</w:t>
        </w:r>
        <w:r>
          <w:rPr>
            <w:noProof/>
            <w:webHidden/>
          </w:rPr>
          <w:tab/>
        </w:r>
        <w:r>
          <w:rPr>
            <w:noProof/>
            <w:webHidden/>
          </w:rPr>
          <w:fldChar w:fldCharType="begin"/>
        </w:r>
        <w:r>
          <w:rPr>
            <w:noProof/>
            <w:webHidden/>
          </w:rPr>
          <w:instrText xml:space="preserve"> PAGEREF _Toc75885277 \h </w:instrText>
        </w:r>
        <w:r>
          <w:rPr>
            <w:noProof/>
            <w:webHidden/>
          </w:rPr>
        </w:r>
        <w:r>
          <w:rPr>
            <w:noProof/>
            <w:webHidden/>
          </w:rPr>
          <w:fldChar w:fldCharType="separate"/>
        </w:r>
        <w:r>
          <w:rPr>
            <w:noProof/>
            <w:webHidden/>
          </w:rPr>
          <w:t>107</w:t>
        </w:r>
        <w:r>
          <w:rPr>
            <w:noProof/>
            <w:webHidden/>
          </w:rPr>
          <w:fldChar w:fldCharType="end"/>
        </w:r>
      </w:hyperlink>
    </w:p>
    <w:p w14:paraId="2F59BE4D" w14:textId="2617E49C"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78" w:history="1">
        <w:r w:rsidRPr="00287177">
          <w:rPr>
            <w:rStyle w:val="Hyperlink"/>
            <w:noProof/>
          </w:rPr>
          <w:t>Lampiran 26</w:t>
        </w:r>
        <w:r w:rsidRPr="00287177">
          <w:rPr>
            <w:rStyle w:val="Hyperlink"/>
            <w:noProof/>
            <w:lang w:val="en-ID"/>
          </w:rPr>
          <w:t xml:space="preserve"> Tampilan Excel Laporan Pendapatan Faktur</w:t>
        </w:r>
        <w:r>
          <w:rPr>
            <w:noProof/>
            <w:webHidden/>
          </w:rPr>
          <w:tab/>
        </w:r>
        <w:r>
          <w:rPr>
            <w:noProof/>
            <w:webHidden/>
          </w:rPr>
          <w:fldChar w:fldCharType="begin"/>
        </w:r>
        <w:r>
          <w:rPr>
            <w:noProof/>
            <w:webHidden/>
          </w:rPr>
          <w:instrText xml:space="preserve"> PAGEREF _Toc75885278 \h </w:instrText>
        </w:r>
        <w:r>
          <w:rPr>
            <w:noProof/>
            <w:webHidden/>
          </w:rPr>
        </w:r>
        <w:r>
          <w:rPr>
            <w:noProof/>
            <w:webHidden/>
          </w:rPr>
          <w:fldChar w:fldCharType="separate"/>
        </w:r>
        <w:r>
          <w:rPr>
            <w:noProof/>
            <w:webHidden/>
          </w:rPr>
          <w:t>108</w:t>
        </w:r>
        <w:r>
          <w:rPr>
            <w:noProof/>
            <w:webHidden/>
          </w:rPr>
          <w:fldChar w:fldCharType="end"/>
        </w:r>
      </w:hyperlink>
    </w:p>
    <w:p w14:paraId="20E655BC" w14:textId="78D714B9"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79" w:history="1">
        <w:r w:rsidRPr="00287177">
          <w:rPr>
            <w:rStyle w:val="Hyperlink"/>
            <w:noProof/>
          </w:rPr>
          <w:t>Lampiran 27</w:t>
        </w:r>
        <w:r w:rsidRPr="00287177">
          <w:rPr>
            <w:rStyle w:val="Hyperlink"/>
            <w:noProof/>
            <w:lang w:val="en-ID"/>
          </w:rPr>
          <w:t xml:space="preserve"> Halaman Royalti </w:t>
        </w:r>
        <w:r w:rsidRPr="00287177">
          <w:rPr>
            <w:rStyle w:val="Hyperlink"/>
            <w:i/>
            <w:noProof/>
            <w:lang w:val="en-ID"/>
          </w:rPr>
          <w:t>Tab</w:t>
        </w:r>
        <w:r w:rsidRPr="00287177">
          <w:rPr>
            <w:rStyle w:val="Hyperlink"/>
            <w:noProof/>
            <w:lang w:val="en-ID"/>
          </w:rPr>
          <w:t xml:space="preserve"> “Tagihan Royalti”</w:t>
        </w:r>
        <w:r>
          <w:rPr>
            <w:noProof/>
            <w:webHidden/>
          </w:rPr>
          <w:tab/>
        </w:r>
        <w:r>
          <w:rPr>
            <w:noProof/>
            <w:webHidden/>
          </w:rPr>
          <w:fldChar w:fldCharType="begin"/>
        </w:r>
        <w:r>
          <w:rPr>
            <w:noProof/>
            <w:webHidden/>
          </w:rPr>
          <w:instrText xml:space="preserve"> PAGEREF _Toc75885279 \h </w:instrText>
        </w:r>
        <w:r>
          <w:rPr>
            <w:noProof/>
            <w:webHidden/>
          </w:rPr>
        </w:r>
        <w:r>
          <w:rPr>
            <w:noProof/>
            <w:webHidden/>
          </w:rPr>
          <w:fldChar w:fldCharType="separate"/>
        </w:r>
        <w:r>
          <w:rPr>
            <w:noProof/>
            <w:webHidden/>
          </w:rPr>
          <w:t>108</w:t>
        </w:r>
        <w:r>
          <w:rPr>
            <w:noProof/>
            <w:webHidden/>
          </w:rPr>
          <w:fldChar w:fldCharType="end"/>
        </w:r>
      </w:hyperlink>
    </w:p>
    <w:p w14:paraId="3F73C4E5" w14:textId="46FAD049"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80" w:history="1">
        <w:r w:rsidRPr="00287177">
          <w:rPr>
            <w:rStyle w:val="Hyperlink"/>
            <w:noProof/>
          </w:rPr>
          <w:t>Lampiran 28</w:t>
        </w:r>
        <w:r w:rsidRPr="00287177">
          <w:rPr>
            <w:rStyle w:val="Hyperlink"/>
            <w:noProof/>
            <w:lang w:val="en-ID"/>
          </w:rPr>
          <w:t xml:space="preserve"> Halaman Pengajuan Royalti akan Mengajukan Pembayaran Royalti</w:t>
        </w:r>
        <w:r>
          <w:rPr>
            <w:noProof/>
            <w:webHidden/>
          </w:rPr>
          <w:tab/>
        </w:r>
        <w:r>
          <w:rPr>
            <w:noProof/>
            <w:webHidden/>
          </w:rPr>
          <w:fldChar w:fldCharType="begin"/>
        </w:r>
        <w:r>
          <w:rPr>
            <w:noProof/>
            <w:webHidden/>
          </w:rPr>
          <w:instrText xml:space="preserve"> PAGEREF _Toc75885280 \h </w:instrText>
        </w:r>
        <w:r>
          <w:rPr>
            <w:noProof/>
            <w:webHidden/>
          </w:rPr>
        </w:r>
        <w:r>
          <w:rPr>
            <w:noProof/>
            <w:webHidden/>
          </w:rPr>
          <w:fldChar w:fldCharType="separate"/>
        </w:r>
        <w:r>
          <w:rPr>
            <w:noProof/>
            <w:webHidden/>
          </w:rPr>
          <w:t>109</w:t>
        </w:r>
        <w:r>
          <w:rPr>
            <w:noProof/>
            <w:webHidden/>
          </w:rPr>
          <w:fldChar w:fldCharType="end"/>
        </w:r>
      </w:hyperlink>
    </w:p>
    <w:p w14:paraId="5755567D" w14:textId="4FF4A6E1"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81" w:history="1">
        <w:r w:rsidRPr="00287177">
          <w:rPr>
            <w:rStyle w:val="Hyperlink"/>
            <w:noProof/>
          </w:rPr>
          <w:t>Lampiran 29</w:t>
        </w:r>
        <w:r w:rsidRPr="00287177">
          <w:rPr>
            <w:rStyle w:val="Hyperlink"/>
            <w:noProof/>
            <w:lang w:val="en-ID"/>
          </w:rPr>
          <w:t xml:space="preserve"> Halaman Pengajuan Royalti Ketika Sudah Memilih Periode Royalti</w:t>
        </w:r>
        <w:r>
          <w:rPr>
            <w:noProof/>
            <w:webHidden/>
          </w:rPr>
          <w:tab/>
        </w:r>
        <w:r>
          <w:rPr>
            <w:noProof/>
            <w:webHidden/>
          </w:rPr>
          <w:fldChar w:fldCharType="begin"/>
        </w:r>
        <w:r>
          <w:rPr>
            <w:noProof/>
            <w:webHidden/>
          </w:rPr>
          <w:instrText xml:space="preserve"> PAGEREF _Toc75885281 \h </w:instrText>
        </w:r>
        <w:r>
          <w:rPr>
            <w:noProof/>
            <w:webHidden/>
          </w:rPr>
        </w:r>
        <w:r>
          <w:rPr>
            <w:noProof/>
            <w:webHidden/>
          </w:rPr>
          <w:fldChar w:fldCharType="separate"/>
        </w:r>
        <w:r>
          <w:rPr>
            <w:noProof/>
            <w:webHidden/>
          </w:rPr>
          <w:t>109</w:t>
        </w:r>
        <w:r>
          <w:rPr>
            <w:noProof/>
            <w:webHidden/>
          </w:rPr>
          <w:fldChar w:fldCharType="end"/>
        </w:r>
      </w:hyperlink>
    </w:p>
    <w:p w14:paraId="7FE3D651" w14:textId="6E033A8A"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82" w:history="1">
        <w:r w:rsidRPr="00287177">
          <w:rPr>
            <w:rStyle w:val="Hyperlink"/>
            <w:noProof/>
          </w:rPr>
          <w:t>Lampiran 30</w:t>
        </w:r>
        <w:r w:rsidRPr="00287177">
          <w:rPr>
            <w:rStyle w:val="Hyperlink"/>
            <w:noProof/>
            <w:lang w:val="en-ID"/>
          </w:rPr>
          <w:t xml:space="preserve"> Halaman Pembayaran Royalti</w:t>
        </w:r>
        <w:r>
          <w:rPr>
            <w:noProof/>
            <w:webHidden/>
          </w:rPr>
          <w:tab/>
        </w:r>
        <w:r>
          <w:rPr>
            <w:noProof/>
            <w:webHidden/>
          </w:rPr>
          <w:fldChar w:fldCharType="begin"/>
        </w:r>
        <w:r>
          <w:rPr>
            <w:noProof/>
            <w:webHidden/>
          </w:rPr>
          <w:instrText xml:space="preserve"> PAGEREF _Toc75885282 \h </w:instrText>
        </w:r>
        <w:r>
          <w:rPr>
            <w:noProof/>
            <w:webHidden/>
          </w:rPr>
        </w:r>
        <w:r>
          <w:rPr>
            <w:noProof/>
            <w:webHidden/>
          </w:rPr>
          <w:fldChar w:fldCharType="separate"/>
        </w:r>
        <w:r>
          <w:rPr>
            <w:noProof/>
            <w:webHidden/>
          </w:rPr>
          <w:t>110</w:t>
        </w:r>
        <w:r>
          <w:rPr>
            <w:noProof/>
            <w:webHidden/>
          </w:rPr>
          <w:fldChar w:fldCharType="end"/>
        </w:r>
      </w:hyperlink>
    </w:p>
    <w:p w14:paraId="62A1EA9E" w14:textId="537D9E72"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83" w:history="1">
        <w:r w:rsidRPr="00287177">
          <w:rPr>
            <w:rStyle w:val="Hyperlink"/>
            <w:noProof/>
          </w:rPr>
          <w:t>Lampiran 31</w:t>
        </w:r>
        <w:r w:rsidRPr="00287177">
          <w:rPr>
            <w:rStyle w:val="Hyperlink"/>
            <w:noProof/>
            <w:lang w:val="en-ID"/>
          </w:rPr>
          <w:t xml:space="preserve"> Modal Konfirmasi Bukti Bayar Pembayaran Royalti</w:t>
        </w:r>
        <w:r>
          <w:rPr>
            <w:noProof/>
            <w:webHidden/>
          </w:rPr>
          <w:tab/>
        </w:r>
        <w:r>
          <w:rPr>
            <w:noProof/>
            <w:webHidden/>
          </w:rPr>
          <w:fldChar w:fldCharType="begin"/>
        </w:r>
        <w:r>
          <w:rPr>
            <w:noProof/>
            <w:webHidden/>
          </w:rPr>
          <w:instrText xml:space="preserve"> PAGEREF _Toc75885283 \h </w:instrText>
        </w:r>
        <w:r>
          <w:rPr>
            <w:noProof/>
            <w:webHidden/>
          </w:rPr>
        </w:r>
        <w:r>
          <w:rPr>
            <w:noProof/>
            <w:webHidden/>
          </w:rPr>
          <w:fldChar w:fldCharType="separate"/>
        </w:r>
        <w:r>
          <w:rPr>
            <w:noProof/>
            <w:webHidden/>
          </w:rPr>
          <w:t>110</w:t>
        </w:r>
        <w:r>
          <w:rPr>
            <w:noProof/>
            <w:webHidden/>
          </w:rPr>
          <w:fldChar w:fldCharType="end"/>
        </w:r>
      </w:hyperlink>
    </w:p>
    <w:p w14:paraId="78B29FB6" w14:textId="463ADFE5"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84" w:history="1">
        <w:r w:rsidRPr="00287177">
          <w:rPr>
            <w:rStyle w:val="Hyperlink"/>
            <w:noProof/>
          </w:rPr>
          <w:t>Lampiran 32</w:t>
        </w:r>
        <w:r w:rsidRPr="00287177">
          <w:rPr>
            <w:rStyle w:val="Hyperlink"/>
            <w:noProof/>
            <w:lang w:val="en-ID"/>
          </w:rPr>
          <w:t xml:space="preserve"> Halaman Pengajuan Royalti Ketika Sudah Tidak Ada Royalti yang Dapat Diajukan / Dibayar</w:t>
        </w:r>
        <w:r>
          <w:rPr>
            <w:noProof/>
            <w:webHidden/>
          </w:rPr>
          <w:tab/>
        </w:r>
        <w:r>
          <w:rPr>
            <w:noProof/>
            <w:webHidden/>
          </w:rPr>
          <w:fldChar w:fldCharType="begin"/>
        </w:r>
        <w:r>
          <w:rPr>
            <w:noProof/>
            <w:webHidden/>
          </w:rPr>
          <w:instrText xml:space="preserve"> PAGEREF _Toc75885284 \h </w:instrText>
        </w:r>
        <w:r>
          <w:rPr>
            <w:noProof/>
            <w:webHidden/>
          </w:rPr>
        </w:r>
        <w:r>
          <w:rPr>
            <w:noProof/>
            <w:webHidden/>
          </w:rPr>
          <w:fldChar w:fldCharType="separate"/>
        </w:r>
        <w:r>
          <w:rPr>
            <w:noProof/>
            <w:webHidden/>
          </w:rPr>
          <w:t>111</w:t>
        </w:r>
        <w:r>
          <w:rPr>
            <w:noProof/>
            <w:webHidden/>
          </w:rPr>
          <w:fldChar w:fldCharType="end"/>
        </w:r>
      </w:hyperlink>
    </w:p>
    <w:p w14:paraId="77A61408" w14:textId="1E97A9CF"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85" w:history="1">
        <w:r w:rsidRPr="00287177">
          <w:rPr>
            <w:rStyle w:val="Hyperlink"/>
            <w:noProof/>
          </w:rPr>
          <w:t>Lampiran 33</w:t>
        </w:r>
        <w:r w:rsidRPr="00287177">
          <w:rPr>
            <w:rStyle w:val="Hyperlink"/>
            <w:noProof/>
            <w:lang w:val="en-ID"/>
          </w:rPr>
          <w:t xml:space="preserve"> Halaman Detail Royalti Penulis</w:t>
        </w:r>
        <w:r>
          <w:rPr>
            <w:noProof/>
            <w:webHidden/>
          </w:rPr>
          <w:tab/>
        </w:r>
        <w:r>
          <w:rPr>
            <w:noProof/>
            <w:webHidden/>
          </w:rPr>
          <w:fldChar w:fldCharType="begin"/>
        </w:r>
        <w:r>
          <w:rPr>
            <w:noProof/>
            <w:webHidden/>
          </w:rPr>
          <w:instrText xml:space="preserve"> PAGEREF _Toc75885285 \h </w:instrText>
        </w:r>
        <w:r>
          <w:rPr>
            <w:noProof/>
            <w:webHidden/>
          </w:rPr>
        </w:r>
        <w:r>
          <w:rPr>
            <w:noProof/>
            <w:webHidden/>
          </w:rPr>
          <w:fldChar w:fldCharType="separate"/>
        </w:r>
        <w:r>
          <w:rPr>
            <w:noProof/>
            <w:webHidden/>
          </w:rPr>
          <w:t>111</w:t>
        </w:r>
        <w:r>
          <w:rPr>
            <w:noProof/>
            <w:webHidden/>
          </w:rPr>
          <w:fldChar w:fldCharType="end"/>
        </w:r>
      </w:hyperlink>
    </w:p>
    <w:p w14:paraId="395B6E1E" w14:textId="33FF3DFF"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86" w:history="1">
        <w:r w:rsidRPr="00287177">
          <w:rPr>
            <w:rStyle w:val="Hyperlink"/>
            <w:noProof/>
          </w:rPr>
          <w:t>Lampiran 34</w:t>
        </w:r>
        <w:r w:rsidRPr="00287177">
          <w:rPr>
            <w:rStyle w:val="Hyperlink"/>
            <w:noProof/>
            <w:lang w:val="en-ID"/>
          </w:rPr>
          <w:t xml:space="preserve"> Halaman Royalti </w:t>
        </w:r>
        <w:r w:rsidRPr="00287177">
          <w:rPr>
            <w:rStyle w:val="Hyperlink"/>
            <w:i/>
            <w:noProof/>
            <w:lang w:val="en-ID"/>
          </w:rPr>
          <w:t>Tab</w:t>
        </w:r>
        <w:r w:rsidRPr="00287177">
          <w:rPr>
            <w:rStyle w:val="Hyperlink"/>
            <w:noProof/>
            <w:lang w:val="en-ID"/>
          </w:rPr>
          <w:t xml:space="preserve"> “Riwayat Royalti”</w:t>
        </w:r>
        <w:r>
          <w:rPr>
            <w:noProof/>
            <w:webHidden/>
          </w:rPr>
          <w:tab/>
        </w:r>
        <w:r>
          <w:rPr>
            <w:noProof/>
            <w:webHidden/>
          </w:rPr>
          <w:fldChar w:fldCharType="begin"/>
        </w:r>
        <w:r>
          <w:rPr>
            <w:noProof/>
            <w:webHidden/>
          </w:rPr>
          <w:instrText xml:space="preserve"> PAGEREF _Toc75885286 \h </w:instrText>
        </w:r>
        <w:r>
          <w:rPr>
            <w:noProof/>
            <w:webHidden/>
          </w:rPr>
        </w:r>
        <w:r>
          <w:rPr>
            <w:noProof/>
            <w:webHidden/>
          </w:rPr>
          <w:fldChar w:fldCharType="separate"/>
        </w:r>
        <w:r>
          <w:rPr>
            <w:noProof/>
            <w:webHidden/>
          </w:rPr>
          <w:t>112</w:t>
        </w:r>
        <w:r>
          <w:rPr>
            <w:noProof/>
            <w:webHidden/>
          </w:rPr>
          <w:fldChar w:fldCharType="end"/>
        </w:r>
      </w:hyperlink>
    </w:p>
    <w:p w14:paraId="039C4E71" w14:textId="703368BD"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87" w:history="1">
        <w:r w:rsidRPr="00287177">
          <w:rPr>
            <w:rStyle w:val="Hyperlink"/>
            <w:noProof/>
          </w:rPr>
          <w:t>Lampiran 35</w:t>
        </w:r>
        <w:r w:rsidRPr="00287177">
          <w:rPr>
            <w:rStyle w:val="Hyperlink"/>
            <w:noProof/>
            <w:lang w:val="en-ID"/>
          </w:rPr>
          <w:t xml:space="preserve"> Halaman Penulis </w:t>
        </w:r>
        <w:r w:rsidRPr="00287177">
          <w:rPr>
            <w:rStyle w:val="Hyperlink"/>
            <w:i/>
            <w:noProof/>
            <w:lang w:val="en-ID"/>
          </w:rPr>
          <w:t>Tab</w:t>
        </w:r>
        <w:r w:rsidRPr="00287177">
          <w:rPr>
            <w:rStyle w:val="Hyperlink"/>
            <w:noProof/>
            <w:lang w:val="en-ID"/>
          </w:rPr>
          <w:t xml:space="preserve"> Riwayat Royalti</w:t>
        </w:r>
        <w:r>
          <w:rPr>
            <w:noProof/>
            <w:webHidden/>
          </w:rPr>
          <w:tab/>
        </w:r>
        <w:r>
          <w:rPr>
            <w:noProof/>
            <w:webHidden/>
          </w:rPr>
          <w:fldChar w:fldCharType="begin"/>
        </w:r>
        <w:r>
          <w:rPr>
            <w:noProof/>
            <w:webHidden/>
          </w:rPr>
          <w:instrText xml:space="preserve"> PAGEREF _Toc75885287 \h </w:instrText>
        </w:r>
        <w:r>
          <w:rPr>
            <w:noProof/>
            <w:webHidden/>
          </w:rPr>
        </w:r>
        <w:r>
          <w:rPr>
            <w:noProof/>
            <w:webHidden/>
          </w:rPr>
          <w:fldChar w:fldCharType="separate"/>
        </w:r>
        <w:r>
          <w:rPr>
            <w:noProof/>
            <w:webHidden/>
          </w:rPr>
          <w:t>112</w:t>
        </w:r>
        <w:r>
          <w:rPr>
            <w:noProof/>
            <w:webHidden/>
          </w:rPr>
          <w:fldChar w:fldCharType="end"/>
        </w:r>
      </w:hyperlink>
    </w:p>
    <w:p w14:paraId="1E79FADA" w14:textId="2BFA2D72"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88" w:history="1">
        <w:r w:rsidRPr="00287177">
          <w:rPr>
            <w:rStyle w:val="Hyperlink"/>
            <w:noProof/>
          </w:rPr>
          <w:t>Lampiran 36</w:t>
        </w:r>
        <w:r w:rsidRPr="00287177">
          <w:rPr>
            <w:rStyle w:val="Hyperlink"/>
            <w:noProof/>
            <w:lang w:val="en-ID"/>
          </w:rPr>
          <w:t xml:space="preserve"> Tampilan PDF Laporan Penerimaan Royalti Penulis</w:t>
        </w:r>
        <w:r>
          <w:rPr>
            <w:noProof/>
            <w:webHidden/>
          </w:rPr>
          <w:tab/>
        </w:r>
        <w:r>
          <w:rPr>
            <w:noProof/>
            <w:webHidden/>
          </w:rPr>
          <w:fldChar w:fldCharType="begin"/>
        </w:r>
        <w:r>
          <w:rPr>
            <w:noProof/>
            <w:webHidden/>
          </w:rPr>
          <w:instrText xml:space="preserve"> PAGEREF _Toc75885288 \h </w:instrText>
        </w:r>
        <w:r>
          <w:rPr>
            <w:noProof/>
            <w:webHidden/>
          </w:rPr>
        </w:r>
        <w:r>
          <w:rPr>
            <w:noProof/>
            <w:webHidden/>
          </w:rPr>
          <w:fldChar w:fldCharType="separate"/>
        </w:r>
        <w:r>
          <w:rPr>
            <w:noProof/>
            <w:webHidden/>
          </w:rPr>
          <w:t>113</w:t>
        </w:r>
        <w:r>
          <w:rPr>
            <w:noProof/>
            <w:webHidden/>
          </w:rPr>
          <w:fldChar w:fldCharType="end"/>
        </w:r>
      </w:hyperlink>
    </w:p>
    <w:p w14:paraId="489940B5" w14:textId="54E8DFB4"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89" w:history="1">
        <w:r w:rsidRPr="00287177">
          <w:rPr>
            <w:rStyle w:val="Hyperlink"/>
            <w:noProof/>
          </w:rPr>
          <w:t>Lampiran 37</w:t>
        </w:r>
        <w:r w:rsidRPr="00287177">
          <w:rPr>
            <w:rStyle w:val="Hyperlink"/>
            <w:noProof/>
            <w:lang w:val="en-ID"/>
          </w:rPr>
          <w:t xml:space="preserve"> Google Formulir untuk Pengisian Formulir SUS</w:t>
        </w:r>
        <w:r>
          <w:rPr>
            <w:noProof/>
            <w:webHidden/>
          </w:rPr>
          <w:tab/>
        </w:r>
        <w:r>
          <w:rPr>
            <w:noProof/>
            <w:webHidden/>
          </w:rPr>
          <w:fldChar w:fldCharType="begin"/>
        </w:r>
        <w:r>
          <w:rPr>
            <w:noProof/>
            <w:webHidden/>
          </w:rPr>
          <w:instrText xml:space="preserve"> PAGEREF _Toc75885289 \h </w:instrText>
        </w:r>
        <w:r>
          <w:rPr>
            <w:noProof/>
            <w:webHidden/>
          </w:rPr>
        </w:r>
        <w:r>
          <w:rPr>
            <w:noProof/>
            <w:webHidden/>
          </w:rPr>
          <w:fldChar w:fldCharType="separate"/>
        </w:r>
        <w:r>
          <w:rPr>
            <w:noProof/>
            <w:webHidden/>
          </w:rPr>
          <w:t>114</w:t>
        </w:r>
        <w:r>
          <w:rPr>
            <w:noProof/>
            <w:webHidden/>
          </w:rPr>
          <w:fldChar w:fldCharType="end"/>
        </w:r>
      </w:hyperlink>
    </w:p>
    <w:p w14:paraId="3A542C7B" w14:textId="61A90E48" w:rsidR="00232A79" w:rsidRDefault="00232A79" w:rsidP="00F2615E">
      <w:pPr>
        <w:pStyle w:val="TableofFigures"/>
        <w:tabs>
          <w:tab w:val="right" w:leader="dot" w:pos="9678"/>
        </w:tabs>
        <w:ind w:firstLine="0"/>
        <w:rPr>
          <w:rFonts w:asciiTheme="minorHAnsi" w:eastAsiaTheme="minorEastAsia" w:hAnsiTheme="minorHAnsi" w:cstheme="minorBidi"/>
          <w:noProof/>
          <w:sz w:val="22"/>
          <w:szCs w:val="22"/>
          <w:lang w:val="en-ID" w:eastAsia="en-ID"/>
        </w:rPr>
      </w:pPr>
      <w:hyperlink w:anchor="_Toc75885290" w:history="1">
        <w:r w:rsidRPr="00287177">
          <w:rPr>
            <w:rStyle w:val="Hyperlink"/>
            <w:noProof/>
          </w:rPr>
          <w:t>Lampiran 38</w:t>
        </w:r>
        <w:r w:rsidRPr="00287177">
          <w:rPr>
            <w:rStyle w:val="Hyperlink"/>
            <w:noProof/>
            <w:lang w:val="en-ID"/>
          </w:rPr>
          <w:t xml:space="preserve"> Hasil Pengujian SUS</w:t>
        </w:r>
        <w:r>
          <w:rPr>
            <w:noProof/>
            <w:webHidden/>
          </w:rPr>
          <w:tab/>
        </w:r>
        <w:r>
          <w:rPr>
            <w:noProof/>
            <w:webHidden/>
          </w:rPr>
          <w:fldChar w:fldCharType="begin"/>
        </w:r>
        <w:r>
          <w:rPr>
            <w:noProof/>
            <w:webHidden/>
          </w:rPr>
          <w:instrText xml:space="preserve"> PAGEREF _Toc75885290 \h </w:instrText>
        </w:r>
        <w:r>
          <w:rPr>
            <w:noProof/>
            <w:webHidden/>
          </w:rPr>
        </w:r>
        <w:r>
          <w:rPr>
            <w:noProof/>
            <w:webHidden/>
          </w:rPr>
          <w:fldChar w:fldCharType="separate"/>
        </w:r>
        <w:r>
          <w:rPr>
            <w:noProof/>
            <w:webHidden/>
          </w:rPr>
          <w:t>115</w:t>
        </w:r>
        <w:r>
          <w:rPr>
            <w:noProof/>
            <w:webHidden/>
          </w:rPr>
          <w:fldChar w:fldCharType="end"/>
        </w:r>
      </w:hyperlink>
    </w:p>
    <w:p w14:paraId="4A33E635" w14:textId="4A3B4486" w:rsidR="00AA227D" w:rsidRDefault="00232A79" w:rsidP="00232A79">
      <w:pPr>
        <w:ind w:firstLine="0"/>
        <w:jc w:val="center"/>
      </w:pPr>
      <w:r>
        <w:fldChar w:fldCharType="end"/>
      </w:r>
    </w:p>
    <w:p w14:paraId="44134F81" w14:textId="77777777" w:rsidR="00AA227D" w:rsidRDefault="00425617" w:rsidP="004F06EF">
      <w:pPr>
        <w:pStyle w:val="Heading1"/>
      </w:pPr>
      <w:r>
        <w:br w:type="page"/>
      </w:r>
    </w:p>
    <w:p w14:paraId="33DDCFF2" w14:textId="6E2A8FEC" w:rsidR="00AA227D" w:rsidRDefault="00425617" w:rsidP="004F06EF">
      <w:pPr>
        <w:pStyle w:val="Heading1"/>
      </w:pPr>
      <w:bookmarkStart w:id="5" w:name="_1y753a1m5p8" w:colFirst="0" w:colLast="0"/>
      <w:bookmarkStart w:id="6" w:name="_Toc75886868"/>
      <w:bookmarkEnd w:id="5"/>
      <w:r>
        <w:lastRenderedPageBreak/>
        <w:t>CATATAN REVISI DOKUMEN</w:t>
      </w:r>
      <w:bookmarkEnd w:id="6"/>
    </w:p>
    <w:tbl>
      <w:tblPr>
        <w:tblStyle w:val="a0"/>
        <w:tblW w:w="102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4"/>
        <w:gridCol w:w="1440"/>
        <w:gridCol w:w="3510"/>
        <w:gridCol w:w="4022"/>
      </w:tblGrid>
      <w:tr w:rsidR="00AA227D" w:rsidRPr="004F06EF" w14:paraId="442E6E38" w14:textId="77777777">
        <w:trPr>
          <w:trHeight w:val="266"/>
          <w:jc w:val="center"/>
        </w:trPr>
        <w:tc>
          <w:tcPr>
            <w:tcW w:w="1264" w:type="dxa"/>
            <w:tcBorders>
              <w:top w:val="single" w:sz="6" w:space="0" w:color="000000"/>
              <w:left w:val="single" w:sz="6" w:space="0" w:color="000000"/>
              <w:bottom w:val="single" w:sz="6" w:space="0" w:color="000000"/>
              <w:right w:val="single" w:sz="6" w:space="0" w:color="000000"/>
            </w:tcBorders>
          </w:tcPr>
          <w:p w14:paraId="30C89F1E" w14:textId="03BDD82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Versi</w:t>
            </w:r>
          </w:p>
        </w:tc>
        <w:tc>
          <w:tcPr>
            <w:tcW w:w="1440" w:type="dxa"/>
            <w:tcBorders>
              <w:top w:val="single" w:sz="6" w:space="0" w:color="000000"/>
              <w:left w:val="single" w:sz="6" w:space="0" w:color="000000"/>
              <w:bottom w:val="single" w:sz="6" w:space="0" w:color="000000"/>
              <w:right w:val="single" w:sz="6" w:space="0" w:color="000000"/>
            </w:tcBorders>
          </w:tcPr>
          <w:p w14:paraId="1B8D0410" w14:textId="1ECC5F1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Tanggal</w:t>
            </w:r>
          </w:p>
        </w:tc>
        <w:tc>
          <w:tcPr>
            <w:tcW w:w="3510" w:type="dxa"/>
            <w:tcBorders>
              <w:top w:val="single" w:sz="6" w:space="0" w:color="000000"/>
              <w:left w:val="single" w:sz="6" w:space="0" w:color="000000"/>
              <w:bottom w:val="single" w:sz="6" w:space="0" w:color="000000"/>
              <w:right w:val="single" w:sz="6" w:space="0" w:color="000000"/>
            </w:tcBorders>
          </w:tcPr>
          <w:p w14:paraId="0BE19C34" w14:textId="686671AB" w:rsidR="00AA227D" w:rsidRPr="00FC3329" w:rsidRDefault="00FC3329" w:rsidP="004F06EF">
            <w:pPr>
              <w:pStyle w:val="TableHead"/>
              <w:rPr>
                <w:bCs/>
                <w:i/>
                <w:iCs/>
                <w:lang w:val="en-US"/>
              </w:rPr>
            </w:pPr>
            <w:r>
              <w:rPr>
                <w:bCs/>
                <w:iCs/>
                <w:smallCaps/>
                <w:color w:val="000000"/>
                <w:lang w:val="en-US"/>
              </w:rPr>
              <w:t>Oleh</w:t>
            </w:r>
          </w:p>
        </w:tc>
        <w:tc>
          <w:tcPr>
            <w:tcW w:w="4022" w:type="dxa"/>
            <w:tcBorders>
              <w:top w:val="single" w:sz="6" w:space="0" w:color="000000"/>
              <w:left w:val="single" w:sz="6" w:space="0" w:color="000000"/>
              <w:bottom w:val="single" w:sz="6" w:space="0" w:color="000000"/>
              <w:right w:val="single" w:sz="6" w:space="0" w:color="000000"/>
            </w:tcBorders>
          </w:tcPr>
          <w:p w14:paraId="693227D1" w14:textId="788241E7"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Perbaikan</w:t>
            </w:r>
          </w:p>
        </w:tc>
      </w:tr>
      <w:tr w:rsidR="00AA227D" w14:paraId="463CE60B" w14:textId="77777777">
        <w:trPr>
          <w:trHeight w:val="308"/>
          <w:jc w:val="center"/>
        </w:trPr>
        <w:tc>
          <w:tcPr>
            <w:tcW w:w="1264" w:type="dxa"/>
            <w:tcBorders>
              <w:top w:val="single" w:sz="6" w:space="0" w:color="000000"/>
              <w:left w:val="single" w:sz="6" w:space="0" w:color="000000"/>
              <w:bottom w:val="single" w:sz="6" w:space="0" w:color="000000"/>
              <w:right w:val="single" w:sz="6" w:space="0" w:color="000000"/>
            </w:tcBorders>
          </w:tcPr>
          <w:p w14:paraId="44472665" w14:textId="56B0A821" w:rsidR="00AA227D" w:rsidRPr="00CB66D1" w:rsidRDefault="00AA227D">
            <w:pPr>
              <w:pBdr>
                <w:top w:val="nil"/>
                <w:left w:val="nil"/>
                <w:bottom w:val="nil"/>
                <w:right w:val="nil"/>
                <w:between w:val="nil"/>
              </w:pBdr>
              <w:spacing w:line="276" w:lineRule="auto"/>
              <w:jc w:val="center"/>
              <w:rPr>
                <w:color w:val="000000"/>
                <w:lang w:val="en-US"/>
              </w:rPr>
            </w:pPr>
          </w:p>
        </w:tc>
        <w:tc>
          <w:tcPr>
            <w:tcW w:w="1440" w:type="dxa"/>
            <w:tcBorders>
              <w:top w:val="single" w:sz="6" w:space="0" w:color="000000"/>
              <w:left w:val="single" w:sz="6" w:space="0" w:color="000000"/>
              <w:bottom w:val="single" w:sz="6" w:space="0" w:color="000000"/>
              <w:right w:val="single" w:sz="6" w:space="0" w:color="000000"/>
            </w:tcBorders>
          </w:tcPr>
          <w:p w14:paraId="7898D88A" w14:textId="77777777" w:rsidR="00AA227D" w:rsidRDefault="00AA227D">
            <w:pPr>
              <w:pBdr>
                <w:top w:val="nil"/>
                <w:left w:val="nil"/>
                <w:bottom w:val="nil"/>
                <w:right w:val="nil"/>
                <w:between w:val="nil"/>
              </w:pBdr>
              <w:spacing w:line="276" w:lineRule="auto"/>
              <w:jc w:val="center"/>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AB81CE6"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24395349" w14:textId="77777777" w:rsidR="00AA227D" w:rsidRDefault="00AA227D">
            <w:pPr>
              <w:pBdr>
                <w:top w:val="nil"/>
                <w:left w:val="nil"/>
                <w:bottom w:val="nil"/>
                <w:right w:val="nil"/>
                <w:between w:val="nil"/>
              </w:pBdr>
              <w:spacing w:line="276" w:lineRule="auto"/>
              <w:jc w:val="left"/>
              <w:rPr>
                <w:color w:val="000000"/>
              </w:rPr>
            </w:pPr>
          </w:p>
        </w:tc>
      </w:tr>
      <w:tr w:rsidR="00AA227D" w14:paraId="593D804E"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9521BA0" w14:textId="77777777" w:rsidR="00AA227D" w:rsidRDefault="00AA227D">
            <w:pPr>
              <w:pBdr>
                <w:top w:val="nil"/>
                <w:left w:val="nil"/>
                <w:bottom w:val="nil"/>
                <w:right w:val="nil"/>
                <w:between w:val="nil"/>
              </w:pBdr>
              <w:spacing w:line="276" w:lineRule="auto"/>
              <w:jc w:val="center"/>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4DFA849E"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EBE83C8"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0DD25618" w14:textId="77777777" w:rsidR="00AA227D" w:rsidRDefault="00AA227D">
            <w:pPr>
              <w:pBdr>
                <w:top w:val="nil"/>
                <w:left w:val="nil"/>
                <w:bottom w:val="nil"/>
                <w:right w:val="nil"/>
                <w:between w:val="nil"/>
              </w:pBdr>
              <w:spacing w:line="276" w:lineRule="auto"/>
              <w:jc w:val="left"/>
              <w:rPr>
                <w:color w:val="000000"/>
              </w:rPr>
            </w:pPr>
          </w:p>
        </w:tc>
      </w:tr>
      <w:tr w:rsidR="00AA227D" w14:paraId="78131DA4"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77002E9"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0F2C5E91"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3434A3D0"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627D32CF" w14:textId="77777777" w:rsidR="00AA227D" w:rsidRDefault="00AA227D">
            <w:pPr>
              <w:pBdr>
                <w:top w:val="nil"/>
                <w:left w:val="nil"/>
                <w:bottom w:val="nil"/>
                <w:right w:val="nil"/>
                <w:between w:val="nil"/>
              </w:pBdr>
              <w:spacing w:line="276" w:lineRule="auto"/>
              <w:jc w:val="left"/>
              <w:rPr>
                <w:color w:val="000000"/>
              </w:rPr>
            </w:pPr>
          </w:p>
        </w:tc>
      </w:tr>
      <w:tr w:rsidR="00AA227D" w14:paraId="7990DABC"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106512BE"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108CC7BC"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03D7406E"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73CF7A39" w14:textId="77777777" w:rsidR="00AA227D" w:rsidRDefault="00AA227D">
            <w:pPr>
              <w:pBdr>
                <w:top w:val="nil"/>
                <w:left w:val="nil"/>
                <w:bottom w:val="nil"/>
                <w:right w:val="nil"/>
                <w:between w:val="nil"/>
              </w:pBdr>
              <w:spacing w:line="276" w:lineRule="auto"/>
              <w:jc w:val="left"/>
              <w:rPr>
                <w:color w:val="000000"/>
              </w:rPr>
            </w:pPr>
          </w:p>
        </w:tc>
      </w:tr>
    </w:tbl>
    <w:p w14:paraId="45244C37" w14:textId="77777777" w:rsidR="00AA227D" w:rsidRDefault="00AA227D"/>
    <w:p w14:paraId="1C8CC5CE" w14:textId="77777777" w:rsidR="00AA227D" w:rsidRDefault="00AA227D"/>
    <w:p w14:paraId="5F8D31EC" w14:textId="77777777" w:rsidR="00AA227D" w:rsidRDefault="00AA227D"/>
    <w:p w14:paraId="46C10C84" w14:textId="77777777" w:rsidR="00AA227D" w:rsidRDefault="00AA227D"/>
    <w:p w14:paraId="7709FF5D" w14:textId="77777777" w:rsidR="00AA227D" w:rsidRDefault="00AA227D"/>
    <w:p w14:paraId="559683B3" w14:textId="77777777" w:rsidR="00AA227D" w:rsidRDefault="00AA227D"/>
    <w:p w14:paraId="0A47600B" w14:textId="77777777" w:rsidR="00AA227D" w:rsidRDefault="00AA227D"/>
    <w:p w14:paraId="6F3C3CB1" w14:textId="77777777" w:rsidR="00AA227D" w:rsidRDefault="00AA227D"/>
    <w:p w14:paraId="74F14311" w14:textId="77777777" w:rsidR="00AA227D" w:rsidRDefault="00AA227D"/>
    <w:p w14:paraId="66A6CB40" w14:textId="77777777" w:rsidR="00AA227D" w:rsidRDefault="00AA227D"/>
    <w:p w14:paraId="27D03BA1" w14:textId="77777777" w:rsidR="00AA227D" w:rsidRDefault="00AA227D"/>
    <w:p w14:paraId="7A8C601C" w14:textId="77777777" w:rsidR="00AA227D" w:rsidRDefault="00AA227D"/>
    <w:p w14:paraId="764FFD17" w14:textId="77777777" w:rsidR="00AA227D" w:rsidRDefault="00AA227D"/>
    <w:p w14:paraId="75AD6359" w14:textId="77777777" w:rsidR="00AA227D" w:rsidRDefault="00AA227D"/>
    <w:p w14:paraId="17C94140" w14:textId="77777777" w:rsidR="00AA227D" w:rsidRDefault="00AA227D"/>
    <w:p w14:paraId="1ED8E7BA" w14:textId="77777777" w:rsidR="00AA227D" w:rsidRDefault="00AA227D"/>
    <w:p w14:paraId="023E9C3F" w14:textId="77777777" w:rsidR="00AA227D" w:rsidRDefault="00AA227D"/>
    <w:p w14:paraId="36FCCFEA" w14:textId="77777777" w:rsidR="00AA227D" w:rsidRDefault="00AA227D"/>
    <w:p w14:paraId="1BC1123D" w14:textId="77777777" w:rsidR="00AA227D" w:rsidRDefault="00AA227D"/>
    <w:p w14:paraId="58E56A8D" w14:textId="77777777" w:rsidR="00AA227D" w:rsidRDefault="00AA227D"/>
    <w:p w14:paraId="74358C7E" w14:textId="77777777" w:rsidR="00AA227D" w:rsidRDefault="00AA227D"/>
    <w:p w14:paraId="455BC5D8" w14:textId="77777777" w:rsidR="00AA227D" w:rsidRDefault="00AA227D"/>
    <w:p w14:paraId="6CC1C3E9" w14:textId="77777777" w:rsidR="00AA227D" w:rsidRDefault="00AA227D"/>
    <w:p w14:paraId="0DE8134A" w14:textId="1A922626" w:rsidR="00AA227D" w:rsidRDefault="00425617" w:rsidP="004F06EF">
      <w:pPr>
        <w:pStyle w:val="Heading1"/>
      </w:pPr>
      <w:bookmarkStart w:id="7" w:name="_Toc75886869"/>
      <w:r>
        <w:lastRenderedPageBreak/>
        <w:t>INTISARI</w:t>
      </w:r>
      <w:bookmarkEnd w:id="7"/>
    </w:p>
    <w:p w14:paraId="1B38B269" w14:textId="77777777" w:rsidR="00AA227D" w:rsidRDefault="00AA227D">
      <w:pPr>
        <w:keepNext/>
      </w:pPr>
    </w:p>
    <w:p w14:paraId="69212648" w14:textId="77777777" w:rsidR="00AA227D" w:rsidRDefault="00425617" w:rsidP="004F06EF">
      <w:r w:rsidRPr="004F06EF">
        <w:t xml:space="preserve">UGM Press memiliki sistem informasi percetakan yang bernama SIGAP, yang digunakan oleh karyawan untuk keperluan operasional mereka. Namun dalam pelaksanaan proses bisnis UGM Press, proses pemasaran masih dilakukan secara konvensional. Proses pemasaran ini meliputi pembuatan faktur, perekapan penjualan, dan penghitungan royalti. Untuk mempermudah proses bisnis dalam pemasaran UGM Press agar menciptakan sistem yang terotomasi, dilakukan pengembangan SIGAP dengan menambahkan menu baru bernama Pemasaran yang meliputi fitur Proforma, Faktur, </w:t>
      </w:r>
      <w:r w:rsidRPr="009A55CF">
        <w:rPr>
          <w:i/>
          <w:iCs/>
        </w:rPr>
        <w:t>Showroom</w:t>
      </w:r>
      <w:r w:rsidRPr="004F06EF">
        <w:t xml:space="preserve">, Pendapatan, dan Royalti. Untuk menguji sistem pemasaran dalam SIGAP, dilakukan testing terhadap karyawan bagian pemasaran UGM Press sebagai calon pengguna sistem. Pengujian dilakukan dengan menggunakan metode </w:t>
      </w:r>
      <w:r w:rsidRPr="009A55CF">
        <w:rPr>
          <w:color w:val="FF0000"/>
        </w:rPr>
        <w:t xml:space="preserve">whitebox testing untuk bagian </w:t>
      </w:r>
      <w:r w:rsidRPr="009A55CF">
        <w:rPr>
          <w:i/>
          <w:iCs/>
          <w:color w:val="FF0000"/>
        </w:rPr>
        <w:t>back-end</w:t>
      </w:r>
      <w:r w:rsidRPr="004F06EF">
        <w:t xml:space="preserve">, </w:t>
      </w:r>
      <w:r w:rsidRPr="009A55CF">
        <w:rPr>
          <w:i/>
          <w:iCs/>
        </w:rPr>
        <w:t>blackbox testing</w:t>
      </w:r>
      <w:r w:rsidRPr="004F06EF">
        <w:t xml:space="preserve"> untuk bagian </w:t>
      </w:r>
      <w:r w:rsidRPr="009A55CF">
        <w:rPr>
          <w:i/>
          <w:iCs/>
        </w:rPr>
        <w:t>front-end</w:t>
      </w:r>
      <w:r w:rsidRPr="004F06EF">
        <w:t xml:space="preserve">, dan </w:t>
      </w:r>
      <w:r w:rsidRPr="009A55CF">
        <w:rPr>
          <w:i/>
          <w:iCs/>
        </w:rPr>
        <w:t>System Usability Scale</w:t>
      </w:r>
      <w:r w:rsidRPr="004F06EF">
        <w:t xml:space="preserve"> (SUS) untuk bagian </w:t>
      </w:r>
      <w:r w:rsidRPr="009A55CF">
        <w:rPr>
          <w:i/>
          <w:iCs/>
        </w:rPr>
        <w:t>user experience</w:t>
      </w:r>
      <w:r w:rsidRPr="004F06EF">
        <w:t xml:space="preserve"> sebagai tingkat acuan keberhasilan fungsionalitas sistem</w:t>
      </w:r>
      <w:r>
        <w:t>.</w:t>
      </w:r>
    </w:p>
    <w:p w14:paraId="37C68494" w14:textId="77777777" w:rsidR="00AA227D" w:rsidRDefault="00AA227D">
      <w:pPr>
        <w:keepNext/>
        <w:rPr>
          <w:color w:val="5B9BD5"/>
        </w:rPr>
      </w:pPr>
    </w:p>
    <w:p w14:paraId="55D8F53C" w14:textId="77777777" w:rsidR="00AA227D" w:rsidRDefault="00AA227D">
      <w:pPr>
        <w:keepNext/>
        <w:rPr>
          <w:color w:val="5B9BD5"/>
        </w:rPr>
      </w:pPr>
    </w:p>
    <w:p w14:paraId="7F44E5F8" w14:textId="77777777" w:rsidR="00AA227D" w:rsidRDefault="00AA227D">
      <w:pPr>
        <w:keepNext/>
        <w:rPr>
          <w:color w:val="5B9BD5"/>
        </w:rPr>
      </w:pPr>
    </w:p>
    <w:p w14:paraId="11375FDF" w14:textId="77777777" w:rsidR="00AA227D" w:rsidRDefault="00AA227D">
      <w:pPr>
        <w:keepNext/>
        <w:rPr>
          <w:color w:val="5B9BD5"/>
        </w:rPr>
      </w:pPr>
    </w:p>
    <w:p w14:paraId="14659C65" w14:textId="77777777" w:rsidR="00AA227D" w:rsidRDefault="00AA227D">
      <w:pPr>
        <w:keepNext/>
        <w:rPr>
          <w:color w:val="5B9BD5"/>
        </w:rPr>
      </w:pPr>
    </w:p>
    <w:p w14:paraId="192D92E1" w14:textId="77777777" w:rsidR="00AA227D" w:rsidRDefault="00AA227D">
      <w:pPr>
        <w:keepNext/>
        <w:rPr>
          <w:color w:val="5B9BD5"/>
        </w:rPr>
      </w:pPr>
    </w:p>
    <w:p w14:paraId="04688075" w14:textId="77777777" w:rsidR="00AA227D" w:rsidRDefault="00AA227D">
      <w:pPr>
        <w:keepNext/>
        <w:rPr>
          <w:color w:val="5B9BD5"/>
        </w:rPr>
      </w:pPr>
    </w:p>
    <w:p w14:paraId="3814BD41" w14:textId="77777777" w:rsidR="00AA227D" w:rsidRDefault="00AA227D">
      <w:pPr>
        <w:keepNext/>
        <w:rPr>
          <w:color w:val="5B9BD5"/>
        </w:rPr>
      </w:pPr>
    </w:p>
    <w:p w14:paraId="0EAD3BA9" w14:textId="77777777" w:rsidR="00AA227D" w:rsidRDefault="00AA227D">
      <w:pPr>
        <w:keepNext/>
        <w:rPr>
          <w:color w:val="5B9BD5"/>
        </w:rPr>
      </w:pPr>
    </w:p>
    <w:p w14:paraId="26D67C17" w14:textId="77777777" w:rsidR="00AA227D" w:rsidRDefault="00AA227D">
      <w:pPr>
        <w:keepNext/>
        <w:rPr>
          <w:color w:val="5B9BD5"/>
        </w:rPr>
      </w:pPr>
    </w:p>
    <w:p w14:paraId="0D6352F4" w14:textId="77777777" w:rsidR="00AA227D" w:rsidRDefault="00AA227D">
      <w:pPr>
        <w:keepNext/>
        <w:rPr>
          <w:color w:val="5B9BD5"/>
        </w:rPr>
      </w:pPr>
    </w:p>
    <w:p w14:paraId="367210E4" w14:textId="77777777" w:rsidR="00AA227D" w:rsidRDefault="00AA227D">
      <w:pPr>
        <w:keepNext/>
        <w:rPr>
          <w:color w:val="5B9BD5"/>
        </w:rPr>
      </w:pPr>
    </w:p>
    <w:p w14:paraId="50FEC1C9" w14:textId="77777777" w:rsidR="00AA227D" w:rsidRDefault="00AA227D">
      <w:pPr>
        <w:keepNext/>
        <w:rPr>
          <w:color w:val="5B9BD5"/>
        </w:rPr>
      </w:pPr>
    </w:p>
    <w:p w14:paraId="585D1662" w14:textId="77777777" w:rsidR="00AA227D" w:rsidRDefault="00425617" w:rsidP="004F06EF">
      <w:pPr>
        <w:pStyle w:val="Heading1"/>
      </w:pPr>
      <w:bookmarkStart w:id="8" w:name="_sknt25xxhu6o" w:colFirst="0" w:colLast="0"/>
      <w:bookmarkEnd w:id="8"/>
      <w:r>
        <w:br w:type="page"/>
      </w:r>
    </w:p>
    <w:p w14:paraId="063089B1" w14:textId="30AABFA2" w:rsidR="00AA227D" w:rsidRDefault="00425617" w:rsidP="004F06EF">
      <w:pPr>
        <w:pStyle w:val="Heading1"/>
      </w:pPr>
      <w:bookmarkStart w:id="9" w:name="_Toc75886870"/>
      <w:r>
        <w:lastRenderedPageBreak/>
        <w:t>RINGKASAN EKSEKUTIF</w:t>
      </w:r>
      <w:bookmarkEnd w:id="9"/>
    </w:p>
    <w:p w14:paraId="0F1F07D9" w14:textId="77777777" w:rsidR="00AA227D" w:rsidRDefault="00AA227D">
      <w:pPr>
        <w:keepNext/>
        <w:rPr>
          <w:color w:val="5B9BD5"/>
        </w:rPr>
      </w:pPr>
    </w:p>
    <w:p w14:paraId="347CBA51" w14:textId="378EE2D7" w:rsidR="00AA227D" w:rsidRDefault="00425617" w:rsidP="004F06EF">
      <w:r>
        <w:t>Universitas Gadjah Mada memiliki Unit Penunjang Universitas yang bergerak di bidang penerbitan dan percetakan yang bernama UGM Press. UGM Press memiliki sistem informasi yang bernama SIGAP (Sistem Informasi Gadjah Mada Press) untuk membantu melakukan proses bisnis di UGM Press, akan tetapi proses bisnis untuk bagian pemasaran belum terintegrasi oleh sistem.</w:t>
      </w:r>
    </w:p>
    <w:p w14:paraId="30048EE4" w14:textId="777751ED" w:rsidR="00AA227D" w:rsidRDefault="00425617" w:rsidP="004F06EF">
      <w:r>
        <w:t xml:space="preserve">Proses bisnis pemasaran meliputi pembuatan faktur, perekapan penjualan, dan penghitungan royalti. Untuk mengembangkan sistem informasi SIGAP, kami menambahkan beberapa fitur baru untuk memudahkan dalam menjalankan kegiatan pemasaran di UGM Press. Fitur baru yang dibuat meliputi Proforma, Faktur, </w:t>
      </w:r>
      <w:r>
        <w:rPr>
          <w:i/>
        </w:rPr>
        <w:t>Showroom</w:t>
      </w:r>
      <w:r>
        <w:t xml:space="preserve">, Pendapatan, dan Royalti, yang tergabung dalam satu menu yaitu Pemasaran. Proforma merupakan dokumen sementara sebagai alat untuk menunjukkan estimasi harga pembelian, dan proforma dapat berubah menjadi faktur oleh sistem apabila calon pembeli menyetujui dan membeli yang disepakati sebelumnya. Fitur faktur dan </w:t>
      </w:r>
      <w:r>
        <w:rPr>
          <w:i/>
        </w:rPr>
        <w:t xml:space="preserve">showroom </w:t>
      </w:r>
      <w:r>
        <w:t xml:space="preserve">berfungsi mengelola dan membuat dokumen yang sah sebagai bukti adanya transaksi jual beli di UGM Press. Fitur royalti memungkinkan adanya perhitungan pembagian keuntungan secara otomatis kepada pemilik buku yang bukunya terjual di UGM Press. Kemudian ditambahkan fitur menambah dan mengedit </w:t>
      </w:r>
      <w:r>
        <w:rPr>
          <w:i/>
        </w:rPr>
        <w:t>customer</w:t>
      </w:r>
      <w:r>
        <w:t xml:space="preserve"> guna keperluan pemasaran dalam proses pembuatan faktur.</w:t>
      </w:r>
    </w:p>
    <w:p w14:paraId="39EA9606" w14:textId="12CFEBC6" w:rsidR="00AA227D" w:rsidRDefault="00425617" w:rsidP="004F06EF">
      <w:r>
        <w:t xml:space="preserve">Sistem informasi SIGAP yang terbaru telah kami uji terhadap calon pengguna yaitu karyawan pemasaran UGM Press dan dilakukan sejumlah </w:t>
      </w:r>
      <w:r>
        <w:rPr>
          <w:i/>
        </w:rPr>
        <w:t>testing</w:t>
      </w:r>
      <w:r>
        <w:t xml:space="preserve"> untuk simulasi penggunaan sistem. Hasil dari uji coba tersebut bernilai memuaskan dan calon pengguna sistem mudah untuk mempelajari sistem dan tidak menemukan adanya kesulitan.</w:t>
      </w:r>
    </w:p>
    <w:p w14:paraId="778A2BCF" w14:textId="77777777" w:rsidR="00AA227D" w:rsidRDefault="00425617" w:rsidP="004F06EF">
      <w:pPr>
        <w:pStyle w:val="Heading1"/>
      </w:pPr>
      <w:r>
        <w:br w:type="page"/>
      </w:r>
    </w:p>
    <w:p w14:paraId="0ABF96EB" w14:textId="29786850" w:rsidR="00AA227D" w:rsidRPr="00517F18" w:rsidRDefault="00425617" w:rsidP="004F06EF">
      <w:pPr>
        <w:pStyle w:val="Heading1"/>
      </w:pPr>
      <w:bookmarkStart w:id="10" w:name="_Toc75886871"/>
      <w:r w:rsidRPr="00517F18">
        <w:lastRenderedPageBreak/>
        <w:t>PENDAHULUAN</w:t>
      </w:r>
      <w:bookmarkEnd w:id="10"/>
    </w:p>
    <w:p w14:paraId="730D6C71" w14:textId="77777777" w:rsidR="00AA227D" w:rsidRDefault="00AA227D">
      <w:pPr>
        <w:keepNext/>
        <w:rPr>
          <w:color w:val="5B9BD5"/>
        </w:rPr>
      </w:pPr>
    </w:p>
    <w:p w14:paraId="6506184B" w14:textId="77777777" w:rsidR="00AA227D" w:rsidRDefault="00425617">
      <w:pPr>
        <w:keepNext/>
      </w:pPr>
      <w:r>
        <w:t xml:space="preserve">UGM Press adalah salah satu Unit Penunjang Universitas yang berada di bawah Badan Penerbit dan Publikasi Universitas Gadjah Mada (BPP UGM). Melalui SK Rektor UGM No. UGM/40/P/C pada tanggal 30 Juni 1971. Percetakan yang didirikan oleh Fakultas Ilmu Sosial dan Politik UGM pada tahun 1960 ini diresmikan dengan nama Gadjah Mada </w:t>
      </w:r>
      <w:r>
        <w:rPr>
          <w:i/>
        </w:rPr>
        <w:t xml:space="preserve">University Press </w:t>
      </w:r>
      <w:r>
        <w:t xml:space="preserve">atau UGM Press. UGM Press bergerak di bidang penerbitan dan percetakan di wilayah UGM. Perkembangan UGM Press sangat pesat, terbukti dengan menjadi salah satu penerbit perguruan tinggi di Indonesia yang diakui oleh </w:t>
      </w:r>
      <w:r>
        <w:rPr>
          <w:i/>
        </w:rPr>
        <w:t>Southeast Asia University</w:t>
      </w:r>
      <w:r>
        <w:t xml:space="preserve"> dilihat dari jumlah buku yang diterbitkan. Terhitung dari tahun 1971 sampai 2015, sebanyak 2.000 judul buku telah diterbitkan UGM Press [1]. </w:t>
      </w:r>
    </w:p>
    <w:p w14:paraId="35DEEF28" w14:textId="77777777" w:rsidR="00AA227D" w:rsidRDefault="00425617">
      <w:pPr>
        <w:ind w:firstLine="720"/>
      </w:pPr>
      <w:r>
        <w:t xml:space="preserve">UGM Press mempunyai sistem informasi yang bernama Sistem Informasi Gadjah Mada Press (SIGAP). Sistem informasi ini digunakan untuk membantu proses bisnis UGM Press. SIGAP sendiri telah digunakan untuk mengotomatisasi proses bisnis pada tahap pra-produksi (pembuatan naskah, </w:t>
      </w:r>
      <w:r>
        <w:rPr>
          <w:i/>
        </w:rPr>
        <w:t>review</w:t>
      </w:r>
      <w:r>
        <w:t xml:space="preserve">, editorial, desain </w:t>
      </w:r>
      <w:r>
        <w:rPr>
          <w:i/>
        </w:rPr>
        <w:t>cover</w:t>
      </w:r>
      <w:r>
        <w:t xml:space="preserve">, dan </w:t>
      </w:r>
      <w:r>
        <w:rPr>
          <w:i/>
        </w:rPr>
        <w:t>layout</w:t>
      </w:r>
      <w:r>
        <w:t>), produksi (menerima order cetak, melakukan pencetakan, konfirmasi percetakan selesai), dan pasca-produksi (pemasaran) sehingga proses bisnis dapat dilakukan lebih cepat dan efisien.</w:t>
      </w:r>
    </w:p>
    <w:p w14:paraId="44899950" w14:textId="77777777" w:rsidR="00AA227D" w:rsidRDefault="00425617">
      <w:pPr>
        <w:ind w:firstLine="720"/>
        <w:rPr>
          <w:color w:val="5B9BD5"/>
        </w:rPr>
      </w:pPr>
      <w:r>
        <w:t xml:space="preserve">Namun, proses pemasaran di UGM Press masih dilakukan secara konvensional. Proses pemasaran meliputi pembuatan faktur, perekapan data penjualan, dan penghitungan royalti. Proses ini membutuhkan waktu yang cukup lama sehingga proses bisnis kurang efektif jika dilakukan secara manual. Untuk mengatasi masalah ini, tim capstone kami akan mengembangkan SIGAP dengan melakukan penambahan fitur pemasaran dan penghitungan royalti secara otomatis di SIGAP sehingga proses bisnis dapat berjalan lebih efektif. </w:t>
      </w:r>
    </w:p>
    <w:p w14:paraId="6DCB6C59" w14:textId="77777777" w:rsidR="00AA227D" w:rsidRDefault="00AA227D">
      <w:pPr>
        <w:keepNext/>
        <w:rPr>
          <w:color w:val="5B9BD5"/>
        </w:rPr>
      </w:pPr>
    </w:p>
    <w:p w14:paraId="30088DD1" w14:textId="77777777" w:rsidR="00AA227D" w:rsidRDefault="00AA227D">
      <w:pPr>
        <w:keepNext/>
      </w:pPr>
    </w:p>
    <w:p w14:paraId="53354B97" w14:textId="77777777" w:rsidR="00AA227D" w:rsidRDefault="00AA227D">
      <w:pPr>
        <w:keepNext/>
        <w:jc w:val="center"/>
        <w:rPr>
          <w:b/>
        </w:rPr>
      </w:pPr>
    </w:p>
    <w:p w14:paraId="3EA1B054" w14:textId="77777777" w:rsidR="00AA227D" w:rsidRDefault="00425617">
      <w:pPr>
        <w:keepNext/>
        <w:jc w:val="center"/>
        <w:rPr>
          <w:b/>
        </w:rPr>
      </w:pPr>
      <w:r>
        <w:br w:type="page"/>
      </w:r>
    </w:p>
    <w:p w14:paraId="5BF66380" w14:textId="77777777" w:rsidR="00AA227D" w:rsidRDefault="00425617" w:rsidP="004F06EF">
      <w:pPr>
        <w:keepNext/>
        <w:ind w:firstLine="0"/>
        <w:jc w:val="center"/>
        <w:rPr>
          <w:b/>
        </w:rPr>
      </w:pPr>
      <w:r>
        <w:rPr>
          <w:b/>
        </w:rPr>
        <w:lastRenderedPageBreak/>
        <w:t>BAB I</w:t>
      </w:r>
    </w:p>
    <w:p w14:paraId="16540F4D" w14:textId="24BEEC8F" w:rsidR="00AA227D" w:rsidRDefault="00425617" w:rsidP="004F06EF">
      <w:pPr>
        <w:pStyle w:val="Heading1"/>
      </w:pPr>
      <w:bookmarkStart w:id="11" w:name="_Toc75886872"/>
      <w:r>
        <w:t>PROSES DESAIN DAN IMPLEMENTASI</w:t>
      </w:r>
      <w:bookmarkEnd w:id="11"/>
    </w:p>
    <w:p w14:paraId="31DBC2BB" w14:textId="77777777" w:rsidR="00AA227D" w:rsidRDefault="00AA227D">
      <w:pPr>
        <w:keepNext/>
      </w:pPr>
    </w:p>
    <w:p w14:paraId="56CA5DE5" w14:textId="79C5C775" w:rsidR="00AA227D" w:rsidRDefault="00425617" w:rsidP="004F06EF">
      <w:r>
        <w:t xml:space="preserve">UGM Press sudah mempunyai sistem informasi untuk membantu proses bisnis mereka yang bernama Sistem Informasi Gadjah Mada Press (SIGAP). Sistem informasi ini mampu mengotomatisasi proses bisnis manual pada tahap pra-produksi (pembuatan naskah, </w:t>
      </w:r>
      <w:r>
        <w:rPr>
          <w:i/>
        </w:rPr>
        <w:t>review</w:t>
      </w:r>
      <w:r>
        <w:t xml:space="preserve">, editorial, desain </w:t>
      </w:r>
      <w:r>
        <w:rPr>
          <w:i/>
        </w:rPr>
        <w:t>cover</w:t>
      </w:r>
      <w:r>
        <w:t xml:space="preserve">, dan </w:t>
      </w:r>
      <w:r>
        <w:rPr>
          <w:i/>
        </w:rPr>
        <w:t>layout</w:t>
      </w:r>
      <w:r>
        <w:t>) dan produksi (menerima order cetak, melakukan percetakan, konfirmasi percetakan selesai). Namun pada bagian pasca-produksi (sistem pemasaran) proses bisnis masih dilakukan secara konvensional.</w:t>
      </w:r>
    </w:p>
    <w:p w14:paraId="2C80EB7D" w14:textId="77777777" w:rsidR="00AA227D" w:rsidRDefault="00425617" w:rsidP="004F06EF">
      <w:r>
        <w:t xml:space="preserve">UGM Press memiliki alur bisnis berupa tahap-tahap dalam melaksanakan operasionalnya. Alur ini diawali dengan penulis menyerahkan naskah yang akan diterbitkan. Naskah kemudian diulas oleh bagian redaksi. Jika bagian redaksi menyetujui, maka naskah akan dikirimkan ke bagian penerbitan. Di bagian penerbitan naskah melewati proses </w:t>
      </w:r>
      <w:r>
        <w:rPr>
          <w:i/>
        </w:rPr>
        <w:t xml:space="preserve">layouting. </w:t>
      </w:r>
      <w:r>
        <w:t xml:space="preserve">Setelah tahap ini selesai maka UGM Press akan meminta persetujuan pengarang untuk memulai proses pencetakan. Penulis akan mendapatkan royalti dari hasil penjualan buku setiap 6 bulan sekali. </w:t>
      </w:r>
    </w:p>
    <w:p w14:paraId="78F5A957" w14:textId="77777777" w:rsidR="004F06EF" w:rsidRDefault="00425617" w:rsidP="004F06EF">
      <w:r>
        <w:t xml:space="preserve">Alur proses pemasaran dan penghitungan royalti dimulai saat ada buku yang terjual dan teridentifikasi oleh sistem. Faktur akan dikeluarkan oleh sistem ketika terdapat buku yang terjual, yang kemudian faktur tersebut akan dikirimkan kepada bagian gudang agar dilakukan </w:t>
      </w:r>
      <w:r>
        <w:rPr>
          <w:i/>
        </w:rPr>
        <w:t xml:space="preserve">update </w:t>
      </w:r>
      <w:r>
        <w:t xml:space="preserve">stok buku. Faktur tersebut juga sebagai bukti untuk melakukan proses pencairan royalti kepada </w:t>
      </w:r>
      <w:r>
        <w:rPr>
          <w:i/>
        </w:rPr>
        <w:t>stakeholder</w:t>
      </w:r>
      <w:r>
        <w:t xml:space="preserve"> yang berkaitan. Kemudian staf akan membuat laporan pembagian atau perhitungan royalti menggunakan data yang diperoleh. </w:t>
      </w:r>
    </w:p>
    <w:p w14:paraId="3B06DAC7" w14:textId="77777777" w:rsidR="004F06EF" w:rsidRDefault="00425617" w:rsidP="004F06EF">
      <w:pPr>
        <w:rPr>
          <w:lang w:val="en-US"/>
        </w:rPr>
      </w:pPr>
      <w:r>
        <w:t>Akan tetapi, untuk proses penghitungan royalti di UGM Press masih dilakukan secara konvensional. Staf UGM Press akan menghitung royalti dari data penjualan dengan aplikasi Microsoft Excel.</w:t>
      </w:r>
      <w:r w:rsidR="004F06EF">
        <w:rPr>
          <w:lang w:val="en-US"/>
        </w:rPr>
        <w:t xml:space="preserve"> </w:t>
      </w:r>
    </w:p>
    <w:p w14:paraId="19DAE79F" w14:textId="788B4D4B" w:rsidR="004F06EF" w:rsidRDefault="00425617" w:rsidP="004F06EF">
      <w:r>
        <w:t xml:space="preserve">Sebagai gambaran hubungan fungsi sistem dengan pengguna, dapat dijelaskan oleh </w:t>
      </w:r>
      <w:r>
        <w:rPr>
          <w:i/>
        </w:rPr>
        <w:t>use case diagram</w:t>
      </w:r>
      <w:r>
        <w:t xml:space="preserve"> sebagai berikut :</w:t>
      </w:r>
    </w:p>
    <w:p w14:paraId="13212644" w14:textId="77777777" w:rsidR="004F06EF" w:rsidRDefault="004F06EF">
      <w:pPr>
        <w:ind w:firstLine="0"/>
      </w:pPr>
      <w:r>
        <w:br w:type="page"/>
      </w:r>
    </w:p>
    <w:p w14:paraId="59FDCC16" w14:textId="77777777" w:rsidR="00AA227D" w:rsidRDefault="00AA227D" w:rsidP="004F06EF">
      <w:pPr>
        <w:keepNext/>
        <w:ind w:firstLine="720"/>
      </w:pPr>
    </w:p>
    <w:p w14:paraId="614234DD" w14:textId="77777777" w:rsidR="00516E50" w:rsidRDefault="00425617" w:rsidP="00516E50">
      <w:pPr>
        <w:keepNext/>
        <w:jc w:val="center"/>
      </w:pPr>
      <w:r>
        <w:rPr>
          <w:noProof/>
        </w:rPr>
        <w:drawing>
          <wp:inline distT="114300" distB="114300" distL="114300" distR="114300" wp14:anchorId="11C7BC54" wp14:editId="36909C10">
            <wp:extent cx="2055955" cy="2580697"/>
            <wp:effectExtent l="0" t="0" r="0" b="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2055955" cy="2580697"/>
                    </a:xfrm>
                    <a:prstGeom prst="rect">
                      <a:avLst/>
                    </a:prstGeom>
                    <a:ln/>
                  </pic:spPr>
                </pic:pic>
              </a:graphicData>
            </a:graphic>
          </wp:inline>
        </w:drawing>
      </w:r>
    </w:p>
    <w:p w14:paraId="6BD9F526" w14:textId="1F8894D2" w:rsidR="00AA227D" w:rsidRPr="00516E50" w:rsidRDefault="00516E50" w:rsidP="00516E50">
      <w:pPr>
        <w:pStyle w:val="Caption"/>
        <w:rPr>
          <w:lang w:val="en-ID"/>
        </w:rPr>
      </w:pPr>
      <w:bookmarkStart w:id="12" w:name="_Toc75883719"/>
      <w:r>
        <w:t xml:space="preserve">Gambar 1. </w:t>
      </w:r>
      <w:r>
        <w:fldChar w:fldCharType="begin"/>
      </w:r>
      <w:r>
        <w:instrText xml:space="preserve"> SEQ Gambar_1. \* ARABIC </w:instrText>
      </w:r>
      <w:r>
        <w:fldChar w:fldCharType="separate"/>
      </w:r>
      <w:r w:rsidR="00B43C9D">
        <w:rPr>
          <w:noProof/>
        </w:rPr>
        <w:t>1</w:t>
      </w:r>
      <w:r>
        <w:fldChar w:fldCharType="end"/>
      </w:r>
      <w:r>
        <w:rPr>
          <w:lang w:val="en-ID"/>
        </w:rPr>
        <w:t xml:space="preserve"> </w:t>
      </w:r>
      <w:r w:rsidRPr="00516E50">
        <w:rPr>
          <w:i/>
          <w:iCs w:val="0"/>
        </w:rPr>
        <w:t>Use case diagram</w:t>
      </w:r>
      <w:r w:rsidRPr="00517F18">
        <w:t xml:space="preserve"> Sistem Royalti SIGAP</w:t>
      </w:r>
      <w:bookmarkEnd w:id="12"/>
    </w:p>
    <w:p w14:paraId="239EAB4B" w14:textId="77777777" w:rsidR="00AA227D" w:rsidRDefault="00425617">
      <w:r>
        <w:t>Untuk langkah pertama, admin sistem perlu memasukkan informasi yang diperlukan untuk melacak penjualan sebuah buku, yang meliputi nama buku, penulis, dan informasi royalti yang telah disepakati dengan penulis. Setiap kali penjualan berhasil dilakukan, maka sistem akan mencetak faktur dan memperbarui data di sistem. Kemudian admin dapat melihat informasi terbaru dari data penjualan sebuah buku. Admin juga dapat melihat rekap laporan penjualan, atau draft laporan hingga waktu tertentu. Secara periodis, admin perlu mencetak laporan royalti kepada penulis.</w:t>
      </w:r>
    </w:p>
    <w:p w14:paraId="191E12B9" w14:textId="77777777" w:rsidR="00AA227D" w:rsidRDefault="00425617">
      <w:r>
        <w:tab/>
        <w:t>Sistem SIGAP yang kami rancang merupakan sistem untuk bagian pemasaran UGM Press, sehingga kami memiliki batasan permasalahan sebagai berikut :</w:t>
      </w:r>
    </w:p>
    <w:p w14:paraId="31C0F8B5" w14:textId="77777777" w:rsidR="00AA227D" w:rsidRDefault="00425617">
      <w:pPr>
        <w:numPr>
          <w:ilvl w:val="0"/>
          <w:numId w:val="18"/>
        </w:numPr>
      </w:pPr>
      <w:r>
        <w:t>Pengguna sistem adalah admin SIGAP. Pengguna memiliki akses penuh atas semua proses yang dijalankan sistem.</w:t>
      </w:r>
    </w:p>
    <w:p w14:paraId="531205C1" w14:textId="77777777" w:rsidR="00AA227D" w:rsidRDefault="00425617">
      <w:pPr>
        <w:numPr>
          <w:ilvl w:val="0"/>
          <w:numId w:val="18"/>
        </w:numPr>
      </w:pPr>
      <w:r>
        <w:t>Proses yang dijalankan sistem yaitu penampilan data yang berkaitan dengan royalti, rekap informasi penjualan lampau, dan pembuatan faktur berkaitan dengan penjualan buku.</w:t>
      </w:r>
    </w:p>
    <w:p w14:paraId="75739A52" w14:textId="77777777" w:rsidR="00AA227D" w:rsidRDefault="00425617">
      <w:pPr>
        <w:numPr>
          <w:ilvl w:val="0"/>
          <w:numId w:val="18"/>
        </w:numPr>
      </w:pPr>
      <w:r>
        <w:t>Data royalti penjualan dapat ditampilkan secara keseluruhan maupun secara perorangan. Sistem menampilkan data dalam bentuk tabel yang berisi nama penulis, judul buku, dan royalti yang didapatkan.</w:t>
      </w:r>
    </w:p>
    <w:p w14:paraId="6EF43A7E" w14:textId="4C26A0F9" w:rsidR="00AA227D" w:rsidRDefault="00425617">
      <w:pPr>
        <w:numPr>
          <w:ilvl w:val="0"/>
          <w:numId w:val="18"/>
        </w:numPr>
      </w:pPr>
      <w:r>
        <w:lastRenderedPageBreak/>
        <w:t>Sistem pemasaran dapat membuat faktur transaksi untuk setiap penulis. Faktur terbatas dalam satu periode royalti dan berbentuk tabel yang berisi nama penulis, judul buku, jumlah buku yang terjual, persentase royalti, dan nilai royalti yang akan diterima oleh penulis.</w:t>
      </w:r>
    </w:p>
    <w:p w14:paraId="00FA4B0D" w14:textId="77777777" w:rsidR="00E558CB" w:rsidRDefault="00E558CB" w:rsidP="00E558CB">
      <w:pPr>
        <w:ind w:left="720" w:firstLine="0"/>
      </w:pPr>
    </w:p>
    <w:p w14:paraId="116D1758" w14:textId="32160ADE" w:rsidR="00B36D08" w:rsidRPr="008C56DE" w:rsidRDefault="00383708" w:rsidP="008C56DE">
      <w:pPr>
        <w:pStyle w:val="Heading2"/>
      </w:pPr>
      <w:bookmarkStart w:id="13" w:name="_Toc75886873"/>
      <w:r w:rsidRPr="008C56DE">
        <w:t>Proses Desain Back-En</w:t>
      </w:r>
      <w:r w:rsidR="00B36D08" w:rsidRPr="008C56DE">
        <w:t>d</w:t>
      </w:r>
      <w:bookmarkEnd w:id="13"/>
    </w:p>
    <w:p w14:paraId="5EE6C76F" w14:textId="77777777" w:rsidR="00AA227D" w:rsidRDefault="00425617" w:rsidP="00FC3329">
      <w:pPr>
        <w:ind w:left="360"/>
      </w:pPr>
      <w:r>
        <w:t xml:space="preserve">SIGAP merupakan sistem informasi yang berbasis </w:t>
      </w:r>
      <w:r>
        <w:rPr>
          <w:i/>
        </w:rPr>
        <w:t>website</w:t>
      </w:r>
      <w:r>
        <w:t xml:space="preserve"> dengan arsitektur </w:t>
      </w:r>
      <w:r>
        <w:rPr>
          <w:i/>
        </w:rPr>
        <w:t>Model View Controller</w:t>
      </w:r>
      <w:r>
        <w:t xml:space="preserve"> (MVC). Arsitektur MVC merupakan salah satu arsitektur yang paling umum dalam pengembangan aplikasi berbasis </w:t>
      </w:r>
      <w:r>
        <w:rPr>
          <w:i/>
        </w:rPr>
        <w:t>website</w:t>
      </w:r>
      <w:r>
        <w:t xml:space="preserve">. Arsitektur MVC membagi komponen menjadi tiga bagian, yaitu </w:t>
      </w:r>
      <w:r>
        <w:rPr>
          <w:i/>
        </w:rPr>
        <w:t>model</w:t>
      </w:r>
      <w:r>
        <w:t xml:space="preserve">, </w:t>
      </w:r>
      <w:r>
        <w:rPr>
          <w:i/>
        </w:rPr>
        <w:t>view</w:t>
      </w:r>
      <w:r>
        <w:t xml:space="preserve">, dan </w:t>
      </w:r>
      <w:r>
        <w:rPr>
          <w:i/>
        </w:rPr>
        <w:t>controller</w:t>
      </w:r>
      <w:r>
        <w:t xml:space="preserve">. </w:t>
      </w:r>
    </w:p>
    <w:p w14:paraId="567DDD44" w14:textId="0CA647C0" w:rsidR="00AA227D" w:rsidRDefault="00425617" w:rsidP="00FC3329">
      <w:pPr>
        <w:ind w:left="360"/>
      </w:pPr>
      <w:r>
        <w:t xml:space="preserve">Pengembangan </w:t>
      </w:r>
      <w:r>
        <w:rPr>
          <w:i/>
        </w:rPr>
        <w:t>back</w:t>
      </w:r>
      <w:r>
        <w:t>-</w:t>
      </w:r>
      <w:r>
        <w:rPr>
          <w:i/>
        </w:rPr>
        <w:t>end</w:t>
      </w:r>
      <w:r>
        <w:t xml:space="preserve"> SIGAP menggunakan bahasa PHP dengan </w:t>
      </w:r>
      <w:r>
        <w:rPr>
          <w:i/>
        </w:rPr>
        <w:t>framework</w:t>
      </w:r>
      <w:r>
        <w:t xml:space="preserve"> Codeigniter. </w:t>
      </w:r>
      <w:r>
        <w:rPr>
          <w:i/>
        </w:rPr>
        <w:t>Database</w:t>
      </w:r>
      <w:r>
        <w:t xml:space="preserve"> yang digunakan adalah </w:t>
      </w:r>
      <w:r>
        <w:rPr>
          <w:i/>
        </w:rPr>
        <w:t>database</w:t>
      </w:r>
      <w:r>
        <w:t xml:space="preserve"> MySQL. Pengembangan menggunakan model arsitektur </w:t>
      </w:r>
      <w:r>
        <w:rPr>
          <w:i/>
        </w:rPr>
        <w:t xml:space="preserve">Model View Controller </w:t>
      </w:r>
      <w:r>
        <w:t xml:space="preserve">(MVC). </w:t>
      </w:r>
    </w:p>
    <w:p w14:paraId="58405B4A" w14:textId="54C5BF0B" w:rsidR="00383708" w:rsidRDefault="00425617" w:rsidP="00383708">
      <w:pPr>
        <w:ind w:left="360"/>
      </w:pPr>
      <w:r>
        <w:t xml:space="preserve">SIGAP merupakan sistem informasi yang berbasis </w:t>
      </w:r>
      <w:r>
        <w:rPr>
          <w:i/>
        </w:rPr>
        <w:t>website</w:t>
      </w:r>
      <w:r>
        <w:t xml:space="preserve"> sehingga pertukaran data dilakukan dengan protokol HTTPS. Format data yang digunakan adalah JSON (JavaScript </w:t>
      </w:r>
      <w:r>
        <w:rPr>
          <w:i/>
        </w:rPr>
        <w:t>Object Notation</w:t>
      </w:r>
      <w:r>
        <w:t xml:space="preserve">). </w:t>
      </w:r>
    </w:p>
    <w:p w14:paraId="1819F499" w14:textId="77BE7A90" w:rsidR="00AA227D" w:rsidRDefault="00425617" w:rsidP="00383708">
      <w:pPr>
        <w:ind w:left="360"/>
      </w:pPr>
      <w:r>
        <w:t xml:space="preserve">Pengembangan dimulai dengan perancangan </w:t>
      </w:r>
      <w:r>
        <w:rPr>
          <w:i/>
        </w:rPr>
        <w:t xml:space="preserve">Entity Relationship Diagram </w:t>
      </w:r>
      <w:r>
        <w:t xml:space="preserve">(ERD) sebagai dasar rancangan </w:t>
      </w:r>
      <w:r>
        <w:rPr>
          <w:i/>
        </w:rPr>
        <w:t>database</w:t>
      </w:r>
      <w:r>
        <w:t xml:space="preserve">. Rancangan </w:t>
      </w:r>
      <w:r>
        <w:rPr>
          <w:i/>
        </w:rPr>
        <w:t xml:space="preserve">database </w:t>
      </w:r>
      <w:r>
        <w:t xml:space="preserve">dibagi menjadi tiga bagian utama yaitu Faktur, Royalti, dan Proforma. Bagian faktur berfungsi untuk mencatat data transaksi penjualan. Bagian royalti mencatat data periode royalti untuk tiap penulis. Sedangkan bagian proforma berfungsi mencatat simulasi pembelian atau </w:t>
      </w:r>
      <w:r>
        <w:rPr>
          <w:i/>
        </w:rPr>
        <w:t xml:space="preserve">draft </w:t>
      </w:r>
      <w:r>
        <w:t>faktur yang kemudian dapat diubah menjadi faktur</w:t>
      </w:r>
      <w:r w:rsidR="00E558CB">
        <w:rPr>
          <w:lang w:val="en-US"/>
        </w:rPr>
        <w:t xml:space="preserve">. </w:t>
      </w:r>
      <w:r w:rsidR="00E558CB">
        <w:fldChar w:fldCharType="begin"/>
      </w:r>
      <w:r w:rsidR="00E558CB">
        <w:rPr>
          <w:lang w:val="en-US"/>
        </w:rPr>
        <w:instrText xml:space="preserve"> REF _Ref75618293 </w:instrText>
      </w:r>
      <w:r w:rsidR="00E558CB">
        <w:fldChar w:fldCharType="separate"/>
      </w:r>
      <w:r w:rsidR="00E558CB">
        <w:t xml:space="preserve">Gambar </w:t>
      </w:r>
      <w:r w:rsidR="00E558CB">
        <w:rPr>
          <w:noProof/>
        </w:rPr>
        <w:t>2</w:t>
      </w:r>
      <w:r w:rsidR="00E558CB">
        <w:fldChar w:fldCharType="end"/>
      </w:r>
      <w:r w:rsidR="00E558CB">
        <w:rPr>
          <w:lang w:val="en-US"/>
        </w:rPr>
        <w:t xml:space="preserve"> </w:t>
      </w:r>
      <w:r>
        <w:t>menunjukkan ERD untuk rancangan pengembangan SIGAP.</w:t>
      </w:r>
    </w:p>
    <w:p w14:paraId="6DBA6D64" w14:textId="77777777" w:rsidR="00516E50" w:rsidRDefault="00425617" w:rsidP="00516E50">
      <w:pPr>
        <w:keepNext/>
        <w:ind w:left="360" w:firstLine="0"/>
        <w:jc w:val="center"/>
      </w:pPr>
      <w:r>
        <w:rPr>
          <w:noProof/>
        </w:rPr>
        <w:lastRenderedPageBreak/>
        <w:drawing>
          <wp:inline distT="114300" distB="114300" distL="114300" distR="114300" wp14:anchorId="64BFD878" wp14:editId="2EE05873">
            <wp:extent cx="5594442" cy="458120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594442" cy="4581208"/>
                    </a:xfrm>
                    <a:prstGeom prst="rect">
                      <a:avLst/>
                    </a:prstGeom>
                    <a:ln/>
                  </pic:spPr>
                </pic:pic>
              </a:graphicData>
            </a:graphic>
          </wp:inline>
        </w:drawing>
      </w:r>
    </w:p>
    <w:p w14:paraId="012B2987" w14:textId="6C34026D" w:rsidR="00425617" w:rsidRPr="00516E50" w:rsidRDefault="00516E50" w:rsidP="00516E50">
      <w:pPr>
        <w:pStyle w:val="Caption"/>
        <w:rPr>
          <w:lang w:val="en-ID"/>
        </w:rPr>
      </w:pPr>
      <w:bookmarkStart w:id="14" w:name="_Toc75883720"/>
      <w:r>
        <w:t xml:space="preserve">Gambar 1. </w:t>
      </w:r>
      <w:r>
        <w:fldChar w:fldCharType="begin"/>
      </w:r>
      <w:r>
        <w:instrText xml:space="preserve"> SEQ Gambar_1. \* ARABIC </w:instrText>
      </w:r>
      <w:r>
        <w:fldChar w:fldCharType="separate"/>
      </w:r>
      <w:r w:rsidR="00B43C9D">
        <w:rPr>
          <w:noProof/>
        </w:rPr>
        <w:t>2</w:t>
      </w:r>
      <w:r>
        <w:fldChar w:fldCharType="end"/>
      </w:r>
      <w:r>
        <w:rPr>
          <w:lang w:val="en-ID"/>
        </w:rPr>
        <w:t xml:space="preserve"> </w:t>
      </w:r>
      <w:r>
        <w:rPr>
          <w:lang w:val="en-US"/>
        </w:rPr>
        <w:t xml:space="preserve">ERD </w:t>
      </w:r>
      <w:proofErr w:type="spellStart"/>
      <w:r>
        <w:rPr>
          <w:lang w:val="en-US"/>
        </w:rPr>
        <w:t>pengembangan</w:t>
      </w:r>
      <w:proofErr w:type="spellEnd"/>
      <w:r>
        <w:rPr>
          <w:lang w:val="en-US"/>
        </w:rPr>
        <w:t xml:space="preserve"> SIGAP</w:t>
      </w:r>
      <w:bookmarkEnd w:id="14"/>
    </w:p>
    <w:p w14:paraId="33848F04" w14:textId="77777777" w:rsidR="00AA227D" w:rsidRDefault="00425617">
      <w:pPr>
        <w:keepNext/>
        <w:ind w:left="360" w:firstLine="630"/>
      </w:pPr>
      <w:r>
        <w:t>Terdapat 8 tabel yang merupakan rancangan basis data yang akan digunakan pada pengembangan sistem SIGAP. Berikut merupakan tabel beserta atribut dan penjelasannya.</w:t>
      </w:r>
    </w:p>
    <w:p w14:paraId="7F6F61B8" w14:textId="77777777" w:rsidR="00AA227D" w:rsidRDefault="00425617">
      <w:pPr>
        <w:keepNext/>
        <w:numPr>
          <w:ilvl w:val="0"/>
          <w:numId w:val="22"/>
        </w:numPr>
      </w:pPr>
      <w:r>
        <w:t xml:space="preserve">Tabel </w:t>
      </w:r>
      <w:r>
        <w:rPr>
          <w:i/>
        </w:rPr>
        <w:t>customer</w:t>
      </w:r>
    </w:p>
    <w:p w14:paraId="6F04C4CE" w14:textId="77777777" w:rsidR="00AA227D" w:rsidRDefault="00425617">
      <w:pPr>
        <w:keepNext/>
        <w:ind w:left="720"/>
      </w:pPr>
      <w:r>
        <w:t xml:space="preserve">Tabel </w:t>
      </w:r>
      <w:r>
        <w:rPr>
          <w:i/>
        </w:rPr>
        <w:t>customer</w:t>
      </w:r>
      <w:r>
        <w:t xml:space="preserve"> berfungsi untuk menyimpan identitas </w:t>
      </w:r>
      <w:r>
        <w:rPr>
          <w:i/>
        </w:rPr>
        <w:t>customer</w:t>
      </w:r>
      <w:r>
        <w:t xml:space="preserve"> dan dapat digunakan sebagai keperluan pembuatan faktur atau proforma. Tabel ini memiliki 6 kolom yang terdiri sebagai berikut.</w:t>
      </w:r>
    </w:p>
    <w:p w14:paraId="0E6CF17B" w14:textId="77777777" w:rsidR="00576DB4" w:rsidRDefault="00576DB4">
      <w:pPr>
        <w:ind w:firstLine="0"/>
      </w:pPr>
      <w:r>
        <w:br w:type="page"/>
      </w:r>
    </w:p>
    <w:p w14:paraId="49087CBC" w14:textId="6173D191" w:rsidR="00D51E4A" w:rsidRPr="00D51E4A" w:rsidRDefault="00D51E4A" w:rsidP="00D51E4A">
      <w:pPr>
        <w:pStyle w:val="Caption"/>
        <w:keepNext/>
        <w:rPr>
          <w:lang w:val="en-ID"/>
        </w:rPr>
      </w:pPr>
      <w:bookmarkStart w:id="15" w:name="_Toc75886320"/>
      <w:r>
        <w:lastRenderedPageBreak/>
        <w:t xml:space="preserve">Tabel 1. </w:t>
      </w:r>
      <w:r>
        <w:fldChar w:fldCharType="begin"/>
      </w:r>
      <w:r>
        <w:instrText xml:space="preserve"> SEQ Tabel_1. \* ARABIC </w:instrText>
      </w:r>
      <w:r>
        <w:fldChar w:fldCharType="separate"/>
      </w:r>
      <w:r>
        <w:rPr>
          <w:noProof/>
        </w:rPr>
        <w:t>1</w:t>
      </w:r>
      <w:r>
        <w:fldChar w:fldCharType="end"/>
      </w:r>
      <w:r>
        <w:rPr>
          <w:lang w:val="en-ID"/>
        </w:rPr>
        <w:t xml:space="preserve"> </w:t>
      </w:r>
      <w:r>
        <w:rPr>
          <w:i/>
        </w:rPr>
        <w:t>Data Dictionary</w:t>
      </w:r>
      <w:r>
        <w:t xml:space="preserve"> Tabel </w:t>
      </w:r>
      <w:r>
        <w:rPr>
          <w:i/>
        </w:rPr>
        <w:t>customer</w:t>
      </w:r>
      <w:bookmarkEnd w:id="15"/>
    </w:p>
    <w:tbl>
      <w:tblPr>
        <w:tblStyle w:val="a1"/>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2BD4A2FD" w14:textId="77777777">
        <w:tc>
          <w:tcPr>
            <w:tcW w:w="2310" w:type="dxa"/>
            <w:shd w:val="clear" w:color="auto" w:fill="auto"/>
            <w:tcMar>
              <w:top w:w="100" w:type="dxa"/>
              <w:left w:w="100" w:type="dxa"/>
              <w:bottom w:w="100" w:type="dxa"/>
              <w:right w:w="100" w:type="dxa"/>
            </w:tcMar>
          </w:tcPr>
          <w:p w14:paraId="4D44F72E"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9CB853D"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3FC353B8" w14:textId="77777777" w:rsidR="00AA227D" w:rsidRPr="006D4197" w:rsidRDefault="00425617" w:rsidP="004F06EF">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436F9C86" w14:textId="77777777" w:rsidR="00AA227D" w:rsidRPr="006D4197" w:rsidRDefault="00425617" w:rsidP="004F06EF">
            <w:pPr>
              <w:pStyle w:val="TableHead"/>
              <w:rPr>
                <w:i/>
                <w:iCs/>
              </w:rPr>
            </w:pPr>
            <w:r w:rsidRPr="006D4197">
              <w:rPr>
                <w:i/>
                <w:iCs/>
              </w:rPr>
              <w:t>Description</w:t>
            </w:r>
          </w:p>
        </w:tc>
      </w:tr>
      <w:tr w:rsidR="00AA227D" w14:paraId="5332368F" w14:textId="77777777">
        <w:tc>
          <w:tcPr>
            <w:tcW w:w="2310" w:type="dxa"/>
            <w:shd w:val="clear" w:color="auto" w:fill="auto"/>
            <w:tcMar>
              <w:top w:w="100" w:type="dxa"/>
              <w:left w:w="100" w:type="dxa"/>
              <w:bottom w:w="100" w:type="dxa"/>
              <w:right w:w="100" w:type="dxa"/>
            </w:tcMar>
          </w:tcPr>
          <w:p w14:paraId="177D8361" w14:textId="77777777" w:rsidR="00AA227D" w:rsidRPr="006D4197" w:rsidRDefault="00425617" w:rsidP="004F06EF">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525CDF2"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565A8F1C" w14:textId="77777777" w:rsidR="00AA227D" w:rsidRDefault="00425617" w:rsidP="004F06EF">
            <w:pPr>
              <w:pStyle w:val="TableBody"/>
            </w:pPr>
            <w:r>
              <w:t>10</w:t>
            </w:r>
          </w:p>
        </w:tc>
        <w:tc>
          <w:tcPr>
            <w:tcW w:w="4665" w:type="dxa"/>
            <w:shd w:val="clear" w:color="auto" w:fill="auto"/>
            <w:tcMar>
              <w:top w:w="100" w:type="dxa"/>
              <w:left w:w="100" w:type="dxa"/>
              <w:bottom w:w="100" w:type="dxa"/>
              <w:right w:w="100" w:type="dxa"/>
            </w:tcMar>
          </w:tcPr>
          <w:p w14:paraId="6B3108F9" w14:textId="77777777" w:rsidR="00AA227D" w:rsidRDefault="00425617" w:rsidP="004F06EF">
            <w:pPr>
              <w:pStyle w:val="TableBody"/>
            </w:pPr>
            <w:r w:rsidRPr="006D4197">
              <w:rPr>
                <w:i/>
                <w:iCs/>
              </w:rPr>
              <w:t>Unique id</w:t>
            </w:r>
            <w:r>
              <w:t xml:space="preserve"> untuk setiap </w:t>
            </w:r>
            <w:r w:rsidRPr="006D4197">
              <w:rPr>
                <w:i/>
                <w:iCs/>
              </w:rPr>
              <w:t>customer</w:t>
            </w:r>
            <w:r>
              <w:t xml:space="preserve"> </w:t>
            </w:r>
          </w:p>
        </w:tc>
      </w:tr>
      <w:tr w:rsidR="00AA227D" w14:paraId="4BC60B73" w14:textId="77777777">
        <w:tc>
          <w:tcPr>
            <w:tcW w:w="2310" w:type="dxa"/>
            <w:shd w:val="clear" w:color="auto" w:fill="auto"/>
            <w:tcMar>
              <w:top w:w="100" w:type="dxa"/>
              <w:left w:w="100" w:type="dxa"/>
              <w:bottom w:w="100" w:type="dxa"/>
              <w:right w:w="100" w:type="dxa"/>
            </w:tcMar>
          </w:tcPr>
          <w:p w14:paraId="486400C3" w14:textId="77777777" w:rsidR="00AA227D" w:rsidRPr="006D4197" w:rsidRDefault="00425617" w:rsidP="004F06EF">
            <w:pPr>
              <w:pStyle w:val="TableBody"/>
              <w:rPr>
                <w:i/>
                <w:iCs/>
              </w:rPr>
            </w:pPr>
            <w:r w:rsidRPr="006D4197">
              <w:rPr>
                <w:i/>
                <w:iCs/>
              </w:rPr>
              <w:t>name</w:t>
            </w:r>
          </w:p>
        </w:tc>
        <w:tc>
          <w:tcPr>
            <w:tcW w:w="1440" w:type="dxa"/>
            <w:shd w:val="clear" w:color="auto" w:fill="auto"/>
            <w:tcMar>
              <w:top w:w="100" w:type="dxa"/>
              <w:left w:w="100" w:type="dxa"/>
              <w:bottom w:w="100" w:type="dxa"/>
              <w:right w:w="100" w:type="dxa"/>
            </w:tcMar>
          </w:tcPr>
          <w:p w14:paraId="3F7E197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3A5031D" w14:textId="77777777" w:rsidR="00AA227D" w:rsidRDefault="00425617" w:rsidP="004F06EF">
            <w:pPr>
              <w:pStyle w:val="TableBody"/>
            </w:pPr>
            <w:r>
              <w:t>50</w:t>
            </w:r>
          </w:p>
        </w:tc>
        <w:tc>
          <w:tcPr>
            <w:tcW w:w="4665" w:type="dxa"/>
            <w:shd w:val="clear" w:color="auto" w:fill="auto"/>
            <w:tcMar>
              <w:top w:w="100" w:type="dxa"/>
              <w:left w:w="100" w:type="dxa"/>
              <w:bottom w:w="100" w:type="dxa"/>
              <w:right w:w="100" w:type="dxa"/>
            </w:tcMar>
          </w:tcPr>
          <w:p w14:paraId="4C75518A" w14:textId="77777777" w:rsidR="00AA227D" w:rsidRDefault="00425617" w:rsidP="004F06EF">
            <w:pPr>
              <w:pStyle w:val="TableBody"/>
            </w:pPr>
            <w:r>
              <w:t xml:space="preserve">Nama dari setiap </w:t>
            </w:r>
            <w:r w:rsidRPr="006D4197">
              <w:rPr>
                <w:i/>
                <w:iCs/>
              </w:rPr>
              <w:t>customer</w:t>
            </w:r>
          </w:p>
        </w:tc>
      </w:tr>
      <w:tr w:rsidR="00AA227D" w14:paraId="759B0387" w14:textId="77777777">
        <w:tc>
          <w:tcPr>
            <w:tcW w:w="2310" w:type="dxa"/>
            <w:shd w:val="clear" w:color="auto" w:fill="auto"/>
            <w:tcMar>
              <w:top w:w="100" w:type="dxa"/>
              <w:left w:w="100" w:type="dxa"/>
              <w:bottom w:w="100" w:type="dxa"/>
              <w:right w:w="100" w:type="dxa"/>
            </w:tcMar>
          </w:tcPr>
          <w:p w14:paraId="07B21F56" w14:textId="77777777" w:rsidR="00AA227D" w:rsidRPr="006D4197" w:rsidRDefault="00425617" w:rsidP="004F06EF">
            <w:pPr>
              <w:pStyle w:val="TableBody"/>
              <w:rPr>
                <w:i/>
                <w:iCs/>
              </w:rPr>
            </w:pPr>
            <w:r w:rsidRPr="006D4197">
              <w:rPr>
                <w:i/>
                <w:iCs/>
              </w:rPr>
              <w:t>address</w:t>
            </w:r>
          </w:p>
        </w:tc>
        <w:tc>
          <w:tcPr>
            <w:tcW w:w="1440" w:type="dxa"/>
            <w:shd w:val="clear" w:color="auto" w:fill="auto"/>
            <w:tcMar>
              <w:top w:w="100" w:type="dxa"/>
              <w:left w:w="100" w:type="dxa"/>
              <w:bottom w:w="100" w:type="dxa"/>
              <w:right w:w="100" w:type="dxa"/>
            </w:tcMar>
          </w:tcPr>
          <w:p w14:paraId="5768D093"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B16894B" w14:textId="77777777" w:rsidR="00AA227D" w:rsidRDefault="00425617" w:rsidP="004F06EF">
            <w:pPr>
              <w:pStyle w:val="TableBody"/>
            </w:pPr>
            <w:r>
              <w:t>100</w:t>
            </w:r>
          </w:p>
        </w:tc>
        <w:tc>
          <w:tcPr>
            <w:tcW w:w="4665" w:type="dxa"/>
            <w:shd w:val="clear" w:color="auto" w:fill="auto"/>
            <w:tcMar>
              <w:top w:w="100" w:type="dxa"/>
              <w:left w:w="100" w:type="dxa"/>
              <w:bottom w:w="100" w:type="dxa"/>
              <w:right w:w="100" w:type="dxa"/>
            </w:tcMar>
          </w:tcPr>
          <w:p w14:paraId="5A9DDFAE" w14:textId="77777777" w:rsidR="00AA227D" w:rsidRDefault="00425617" w:rsidP="004F06EF">
            <w:pPr>
              <w:pStyle w:val="TableBody"/>
            </w:pPr>
            <w:r>
              <w:t xml:space="preserve">Alamat dari setiap </w:t>
            </w:r>
            <w:r w:rsidRPr="006D4197">
              <w:rPr>
                <w:i/>
                <w:iCs/>
              </w:rPr>
              <w:t>customer</w:t>
            </w:r>
          </w:p>
        </w:tc>
      </w:tr>
      <w:tr w:rsidR="00AA227D" w14:paraId="0A605133" w14:textId="77777777">
        <w:tc>
          <w:tcPr>
            <w:tcW w:w="2310" w:type="dxa"/>
            <w:shd w:val="clear" w:color="auto" w:fill="auto"/>
            <w:tcMar>
              <w:top w:w="100" w:type="dxa"/>
              <w:left w:w="100" w:type="dxa"/>
              <w:bottom w:w="100" w:type="dxa"/>
              <w:right w:w="100" w:type="dxa"/>
            </w:tcMar>
          </w:tcPr>
          <w:p w14:paraId="56E352C5" w14:textId="77777777" w:rsidR="00AA227D" w:rsidRPr="006D4197" w:rsidRDefault="00425617" w:rsidP="004F06EF">
            <w:pPr>
              <w:pStyle w:val="TableBody"/>
              <w:rPr>
                <w:i/>
                <w:iCs/>
              </w:rPr>
            </w:pPr>
            <w:r w:rsidRPr="006D4197">
              <w:rPr>
                <w:i/>
                <w:iCs/>
              </w:rPr>
              <w:t>phone_number</w:t>
            </w:r>
          </w:p>
        </w:tc>
        <w:tc>
          <w:tcPr>
            <w:tcW w:w="1440" w:type="dxa"/>
            <w:shd w:val="clear" w:color="auto" w:fill="auto"/>
            <w:tcMar>
              <w:top w:w="100" w:type="dxa"/>
              <w:left w:w="100" w:type="dxa"/>
              <w:bottom w:w="100" w:type="dxa"/>
              <w:right w:w="100" w:type="dxa"/>
            </w:tcMar>
          </w:tcPr>
          <w:p w14:paraId="69EB2BC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DFC4850" w14:textId="77777777" w:rsidR="00AA227D" w:rsidRDefault="00425617" w:rsidP="004F06EF">
            <w:pPr>
              <w:pStyle w:val="TableBody"/>
            </w:pPr>
            <w:r>
              <w:t>20</w:t>
            </w:r>
          </w:p>
        </w:tc>
        <w:tc>
          <w:tcPr>
            <w:tcW w:w="4665" w:type="dxa"/>
            <w:shd w:val="clear" w:color="auto" w:fill="auto"/>
            <w:tcMar>
              <w:top w:w="100" w:type="dxa"/>
              <w:left w:w="100" w:type="dxa"/>
              <w:bottom w:w="100" w:type="dxa"/>
              <w:right w:w="100" w:type="dxa"/>
            </w:tcMar>
          </w:tcPr>
          <w:p w14:paraId="526F1408" w14:textId="77777777" w:rsidR="00AA227D" w:rsidRDefault="00425617" w:rsidP="004F06EF">
            <w:pPr>
              <w:pStyle w:val="TableBody"/>
            </w:pPr>
            <w:r>
              <w:t xml:space="preserve">Nomor telepon dari setiap </w:t>
            </w:r>
            <w:r w:rsidRPr="006D4197">
              <w:rPr>
                <w:i/>
                <w:iCs/>
              </w:rPr>
              <w:t>customer</w:t>
            </w:r>
          </w:p>
        </w:tc>
      </w:tr>
      <w:tr w:rsidR="00AA227D" w14:paraId="470A8B44" w14:textId="77777777">
        <w:tc>
          <w:tcPr>
            <w:tcW w:w="2310" w:type="dxa"/>
            <w:shd w:val="clear" w:color="auto" w:fill="auto"/>
            <w:tcMar>
              <w:top w:w="100" w:type="dxa"/>
              <w:left w:w="100" w:type="dxa"/>
              <w:bottom w:w="100" w:type="dxa"/>
              <w:right w:w="100" w:type="dxa"/>
            </w:tcMar>
          </w:tcPr>
          <w:p w14:paraId="2C17C049" w14:textId="77777777" w:rsidR="00AA227D" w:rsidRPr="006D4197" w:rsidRDefault="00425617" w:rsidP="004F06EF">
            <w:pPr>
              <w:pStyle w:val="TableBody"/>
              <w:rPr>
                <w:i/>
                <w:iCs/>
              </w:rPr>
            </w:pPr>
            <w:r w:rsidRPr="006D4197">
              <w:rPr>
                <w:i/>
                <w:iCs/>
              </w:rPr>
              <w:t>type</w:t>
            </w:r>
          </w:p>
        </w:tc>
        <w:tc>
          <w:tcPr>
            <w:tcW w:w="1440" w:type="dxa"/>
            <w:shd w:val="clear" w:color="auto" w:fill="auto"/>
            <w:tcMar>
              <w:top w:w="100" w:type="dxa"/>
              <w:left w:w="100" w:type="dxa"/>
              <w:bottom w:w="100" w:type="dxa"/>
              <w:right w:w="100" w:type="dxa"/>
            </w:tcMar>
          </w:tcPr>
          <w:p w14:paraId="2638712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5E5AE88C" w14:textId="77777777" w:rsidR="00AA227D" w:rsidRDefault="00425617" w:rsidP="004F06EF">
            <w:pPr>
              <w:pStyle w:val="TableBody"/>
            </w:pPr>
            <w:r>
              <w:t>25</w:t>
            </w:r>
          </w:p>
        </w:tc>
        <w:tc>
          <w:tcPr>
            <w:tcW w:w="4665" w:type="dxa"/>
            <w:shd w:val="clear" w:color="auto" w:fill="auto"/>
            <w:tcMar>
              <w:top w:w="100" w:type="dxa"/>
              <w:left w:w="100" w:type="dxa"/>
              <w:bottom w:w="100" w:type="dxa"/>
              <w:right w:w="100" w:type="dxa"/>
            </w:tcMar>
          </w:tcPr>
          <w:p w14:paraId="60981FD8" w14:textId="77777777" w:rsidR="00AA227D" w:rsidRDefault="00425617" w:rsidP="004F06EF">
            <w:pPr>
              <w:pStyle w:val="TableBody"/>
            </w:pPr>
            <w:r>
              <w:t xml:space="preserve">Jenis masing-masing </w:t>
            </w:r>
            <w:r w:rsidRPr="006D4197">
              <w:rPr>
                <w:i/>
                <w:iCs/>
              </w:rPr>
              <w:t xml:space="preserve">customer </w:t>
            </w:r>
            <w:r>
              <w:t>(</w:t>
            </w:r>
            <w:r w:rsidRPr="006D4197">
              <w:rPr>
                <w:i/>
                <w:iCs/>
              </w:rPr>
              <w:t>types of membership</w:t>
            </w:r>
            <w:r>
              <w:t>)</w:t>
            </w:r>
          </w:p>
        </w:tc>
      </w:tr>
      <w:tr w:rsidR="00AA227D" w14:paraId="4CF2A025" w14:textId="77777777">
        <w:tc>
          <w:tcPr>
            <w:tcW w:w="2310" w:type="dxa"/>
            <w:shd w:val="clear" w:color="auto" w:fill="auto"/>
            <w:tcMar>
              <w:top w:w="100" w:type="dxa"/>
              <w:left w:w="100" w:type="dxa"/>
              <w:bottom w:w="100" w:type="dxa"/>
              <w:right w:w="100" w:type="dxa"/>
            </w:tcMar>
          </w:tcPr>
          <w:p w14:paraId="7A8D9BD2" w14:textId="77777777" w:rsidR="00AA227D" w:rsidRPr="006D4197" w:rsidRDefault="00425617" w:rsidP="004F06EF">
            <w:pPr>
              <w:pStyle w:val="TableBody"/>
              <w:rPr>
                <w:i/>
                <w:iCs/>
              </w:rPr>
            </w:pPr>
            <w:r w:rsidRPr="006D4197">
              <w:rPr>
                <w:i/>
                <w:iCs/>
              </w:rPr>
              <w:t>email</w:t>
            </w:r>
          </w:p>
        </w:tc>
        <w:tc>
          <w:tcPr>
            <w:tcW w:w="1440" w:type="dxa"/>
            <w:shd w:val="clear" w:color="auto" w:fill="auto"/>
            <w:tcMar>
              <w:top w:w="100" w:type="dxa"/>
              <w:left w:w="100" w:type="dxa"/>
              <w:bottom w:w="100" w:type="dxa"/>
              <w:right w:w="100" w:type="dxa"/>
            </w:tcMar>
          </w:tcPr>
          <w:p w14:paraId="259FCB9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E53177B" w14:textId="77777777" w:rsidR="00AA227D" w:rsidRDefault="00425617" w:rsidP="004F06EF">
            <w:pPr>
              <w:pStyle w:val="TableBody"/>
            </w:pPr>
            <w:r>
              <w:t>50</w:t>
            </w:r>
          </w:p>
        </w:tc>
        <w:tc>
          <w:tcPr>
            <w:tcW w:w="4665" w:type="dxa"/>
            <w:shd w:val="clear" w:color="auto" w:fill="auto"/>
            <w:tcMar>
              <w:top w:w="100" w:type="dxa"/>
              <w:left w:w="100" w:type="dxa"/>
              <w:bottom w:w="100" w:type="dxa"/>
              <w:right w:w="100" w:type="dxa"/>
            </w:tcMar>
          </w:tcPr>
          <w:p w14:paraId="54B8B488" w14:textId="77777777" w:rsidR="00AA227D" w:rsidRDefault="00425617" w:rsidP="004F06EF">
            <w:pPr>
              <w:pStyle w:val="TableBody"/>
            </w:pPr>
            <w:r w:rsidRPr="006D4197">
              <w:rPr>
                <w:i/>
                <w:iCs/>
              </w:rPr>
              <w:t>Email</w:t>
            </w:r>
            <w:r>
              <w:t xml:space="preserve"> dari setiap </w:t>
            </w:r>
            <w:r w:rsidRPr="006D4197">
              <w:rPr>
                <w:i/>
                <w:iCs/>
              </w:rPr>
              <w:t>customer</w:t>
            </w:r>
          </w:p>
        </w:tc>
      </w:tr>
    </w:tbl>
    <w:p w14:paraId="12F68402" w14:textId="77777777" w:rsidR="00AA227D" w:rsidRDefault="00AA227D">
      <w:pPr>
        <w:keepNext/>
        <w:ind w:left="720"/>
      </w:pPr>
    </w:p>
    <w:p w14:paraId="16330F08" w14:textId="77777777" w:rsidR="00AA227D" w:rsidRDefault="00425617">
      <w:pPr>
        <w:keepNext/>
        <w:numPr>
          <w:ilvl w:val="0"/>
          <w:numId w:val="22"/>
        </w:numPr>
      </w:pPr>
      <w:r>
        <w:t xml:space="preserve">Tabel </w:t>
      </w:r>
      <w:r>
        <w:rPr>
          <w:i/>
        </w:rPr>
        <w:t>discount</w:t>
      </w:r>
    </w:p>
    <w:p w14:paraId="3FD45244" w14:textId="77777777" w:rsidR="00AA227D" w:rsidRDefault="00425617">
      <w:pPr>
        <w:keepNext/>
        <w:ind w:left="720"/>
      </w:pPr>
      <w:r>
        <w:t xml:space="preserve">Tabel </w:t>
      </w:r>
      <w:r>
        <w:rPr>
          <w:i/>
        </w:rPr>
        <w:t>discount</w:t>
      </w:r>
      <w:r>
        <w:t xml:space="preserve"> berfungsi untuk menyimpan besarnya diskon untuk masing-masing jenis </w:t>
      </w:r>
      <w:r>
        <w:rPr>
          <w:i/>
        </w:rPr>
        <w:t>customer</w:t>
      </w:r>
      <w:r>
        <w:t xml:space="preserve">. Hal ini diperlukan agar ketika pengguna membuat faktur dan memasukkan identitas </w:t>
      </w:r>
      <w:r>
        <w:rPr>
          <w:i/>
        </w:rPr>
        <w:t>customer</w:t>
      </w:r>
      <w:r>
        <w:t xml:space="preserve">, diskon akan terisi secara otomatis pada kolom diskon masing-masing buku sesuai dengan jenis </w:t>
      </w:r>
      <w:r>
        <w:rPr>
          <w:i/>
        </w:rPr>
        <w:t>customer</w:t>
      </w:r>
      <w:r>
        <w:t>. Tabel ini terdiri dari 3 kolom yang terdiri sebagai berikut.</w:t>
      </w:r>
    </w:p>
    <w:p w14:paraId="6788C934" w14:textId="77777777" w:rsidR="00AA227D" w:rsidRDefault="00AA227D">
      <w:pPr>
        <w:keepNext/>
        <w:ind w:left="720"/>
        <w:jc w:val="center"/>
      </w:pPr>
    </w:p>
    <w:p w14:paraId="510FD70B" w14:textId="3414C1FB" w:rsidR="00D51E4A" w:rsidRPr="00D51E4A" w:rsidRDefault="00D51E4A" w:rsidP="00D51E4A">
      <w:pPr>
        <w:pStyle w:val="Caption"/>
        <w:keepNext/>
        <w:rPr>
          <w:lang w:val="en-ID"/>
        </w:rPr>
      </w:pPr>
      <w:bookmarkStart w:id="16" w:name="_Toc75886321"/>
      <w:r>
        <w:t xml:space="preserve">Tabel 1. </w:t>
      </w:r>
      <w:r>
        <w:fldChar w:fldCharType="begin"/>
      </w:r>
      <w:r>
        <w:instrText xml:space="preserve"> SEQ Tabel_1. \* ARABIC </w:instrText>
      </w:r>
      <w:r>
        <w:fldChar w:fldCharType="separate"/>
      </w:r>
      <w:r>
        <w:rPr>
          <w:noProof/>
        </w:rPr>
        <w:t>2</w:t>
      </w:r>
      <w:r>
        <w:fldChar w:fldCharType="end"/>
      </w:r>
      <w:r>
        <w:rPr>
          <w:lang w:val="en-ID"/>
        </w:rPr>
        <w:t xml:space="preserve"> </w:t>
      </w:r>
      <w:r>
        <w:rPr>
          <w:i/>
        </w:rPr>
        <w:t xml:space="preserve">Data Dictionary </w:t>
      </w:r>
      <w:r>
        <w:t xml:space="preserve">Tabel </w:t>
      </w:r>
      <w:r>
        <w:rPr>
          <w:i/>
        </w:rPr>
        <w:t>discount</w:t>
      </w:r>
      <w:bookmarkEnd w:id="16"/>
    </w:p>
    <w:tbl>
      <w:tblPr>
        <w:tblStyle w:val="a2"/>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261F94C1" w14:textId="77777777">
        <w:tc>
          <w:tcPr>
            <w:tcW w:w="2310" w:type="dxa"/>
            <w:shd w:val="clear" w:color="auto" w:fill="auto"/>
            <w:tcMar>
              <w:top w:w="100" w:type="dxa"/>
              <w:left w:w="100" w:type="dxa"/>
              <w:bottom w:w="100" w:type="dxa"/>
              <w:right w:w="100" w:type="dxa"/>
            </w:tcMar>
          </w:tcPr>
          <w:p w14:paraId="059BC741"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4437C9A7"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2B3FD89F" w14:textId="77777777" w:rsidR="00AA227D" w:rsidRPr="006D4197" w:rsidRDefault="00425617" w:rsidP="004F06EF">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4B661424" w14:textId="77777777" w:rsidR="00AA227D" w:rsidRPr="006D4197" w:rsidRDefault="00425617" w:rsidP="004F06EF">
            <w:pPr>
              <w:pStyle w:val="TableHead"/>
              <w:rPr>
                <w:i/>
                <w:iCs/>
              </w:rPr>
            </w:pPr>
            <w:r w:rsidRPr="006D4197">
              <w:rPr>
                <w:i/>
                <w:iCs/>
              </w:rPr>
              <w:t>Description</w:t>
            </w:r>
          </w:p>
        </w:tc>
      </w:tr>
      <w:tr w:rsidR="00AA227D" w14:paraId="4278F04C" w14:textId="77777777">
        <w:tc>
          <w:tcPr>
            <w:tcW w:w="2310" w:type="dxa"/>
            <w:shd w:val="clear" w:color="auto" w:fill="auto"/>
            <w:tcMar>
              <w:top w:w="100" w:type="dxa"/>
              <w:left w:w="100" w:type="dxa"/>
              <w:bottom w:w="100" w:type="dxa"/>
              <w:right w:w="100" w:type="dxa"/>
            </w:tcMar>
          </w:tcPr>
          <w:p w14:paraId="249A6444" w14:textId="77777777" w:rsidR="00AA227D" w:rsidRDefault="00425617" w:rsidP="004F06EF">
            <w:pPr>
              <w:pStyle w:val="TableBody"/>
              <w:rPr>
                <w:i/>
              </w:rPr>
            </w:pPr>
            <w:r>
              <w:rPr>
                <w:i/>
              </w:rPr>
              <w:t>id</w:t>
            </w:r>
          </w:p>
        </w:tc>
        <w:tc>
          <w:tcPr>
            <w:tcW w:w="1440" w:type="dxa"/>
            <w:shd w:val="clear" w:color="auto" w:fill="auto"/>
            <w:tcMar>
              <w:top w:w="100" w:type="dxa"/>
              <w:left w:w="100" w:type="dxa"/>
              <w:bottom w:w="100" w:type="dxa"/>
              <w:right w:w="100" w:type="dxa"/>
            </w:tcMar>
          </w:tcPr>
          <w:p w14:paraId="5205485D"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2FB5F273" w14:textId="77777777" w:rsidR="00AA227D" w:rsidRDefault="00425617" w:rsidP="004F06EF">
            <w:pPr>
              <w:pStyle w:val="TableBody"/>
            </w:pPr>
            <w:r>
              <w:t>3</w:t>
            </w:r>
          </w:p>
        </w:tc>
        <w:tc>
          <w:tcPr>
            <w:tcW w:w="4665" w:type="dxa"/>
            <w:shd w:val="clear" w:color="auto" w:fill="auto"/>
            <w:tcMar>
              <w:top w:w="100" w:type="dxa"/>
              <w:left w:w="100" w:type="dxa"/>
              <w:bottom w:w="100" w:type="dxa"/>
              <w:right w:w="100" w:type="dxa"/>
            </w:tcMar>
          </w:tcPr>
          <w:p w14:paraId="7222F75F" w14:textId="77777777" w:rsidR="00AA227D" w:rsidRDefault="00425617" w:rsidP="004F06EF">
            <w:pPr>
              <w:pStyle w:val="TableBody"/>
              <w:rPr>
                <w:i/>
              </w:rPr>
            </w:pPr>
            <w:r>
              <w:rPr>
                <w:i/>
              </w:rPr>
              <w:t>Unique id</w:t>
            </w:r>
            <w:r>
              <w:t xml:space="preserve"> untuk masing-masing diskon berdasarkan jenis </w:t>
            </w:r>
            <w:r>
              <w:rPr>
                <w:i/>
              </w:rPr>
              <w:t>customer</w:t>
            </w:r>
          </w:p>
        </w:tc>
      </w:tr>
      <w:tr w:rsidR="00AA227D" w14:paraId="1319CDB0" w14:textId="77777777">
        <w:tc>
          <w:tcPr>
            <w:tcW w:w="2310" w:type="dxa"/>
            <w:shd w:val="clear" w:color="auto" w:fill="auto"/>
            <w:tcMar>
              <w:top w:w="100" w:type="dxa"/>
              <w:left w:w="100" w:type="dxa"/>
              <w:bottom w:w="100" w:type="dxa"/>
              <w:right w:w="100" w:type="dxa"/>
            </w:tcMar>
          </w:tcPr>
          <w:p w14:paraId="34A765F5" w14:textId="77777777" w:rsidR="00AA227D" w:rsidRDefault="00425617" w:rsidP="004F06EF">
            <w:pPr>
              <w:pStyle w:val="TableBody"/>
              <w:rPr>
                <w:i/>
              </w:rPr>
            </w:pPr>
            <w:r>
              <w:rPr>
                <w:i/>
              </w:rPr>
              <w:t>membership</w:t>
            </w:r>
          </w:p>
        </w:tc>
        <w:tc>
          <w:tcPr>
            <w:tcW w:w="1440" w:type="dxa"/>
            <w:shd w:val="clear" w:color="auto" w:fill="auto"/>
            <w:tcMar>
              <w:top w:w="100" w:type="dxa"/>
              <w:left w:w="100" w:type="dxa"/>
              <w:bottom w:w="100" w:type="dxa"/>
              <w:right w:w="100" w:type="dxa"/>
            </w:tcMar>
          </w:tcPr>
          <w:p w14:paraId="14FF3362"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1D63061A" w14:textId="77777777" w:rsidR="00AA227D" w:rsidRDefault="00425617" w:rsidP="004F06EF">
            <w:pPr>
              <w:pStyle w:val="TableBody"/>
            </w:pPr>
            <w:r>
              <w:t>50</w:t>
            </w:r>
          </w:p>
        </w:tc>
        <w:tc>
          <w:tcPr>
            <w:tcW w:w="4665" w:type="dxa"/>
            <w:shd w:val="clear" w:color="auto" w:fill="auto"/>
            <w:tcMar>
              <w:top w:w="100" w:type="dxa"/>
              <w:left w:w="100" w:type="dxa"/>
              <w:bottom w:w="100" w:type="dxa"/>
              <w:right w:w="100" w:type="dxa"/>
            </w:tcMar>
          </w:tcPr>
          <w:p w14:paraId="7AEDE291" w14:textId="77777777" w:rsidR="00AA227D" w:rsidRDefault="00425617" w:rsidP="004F06EF">
            <w:pPr>
              <w:pStyle w:val="TableBody"/>
            </w:pPr>
            <w:r>
              <w:t xml:space="preserve">Jenis </w:t>
            </w:r>
            <w:r>
              <w:rPr>
                <w:i/>
              </w:rPr>
              <w:t>customer</w:t>
            </w:r>
            <w:r>
              <w:t xml:space="preserve"> untuk membedakan diskonnya masing-masing</w:t>
            </w:r>
          </w:p>
        </w:tc>
      </w:tr>
      <w:tr w:rsidR="00AA227D" w14:paraId="36D105A8" w14:textId="77777777">
        <w:tc>
          <w:tcPr>
            <w:tcW w:w="2310" w:type="dxa"/>
            <w:shd w:val="clear" w:color="auto" w:fill="auto"/>
            <w:tcMar>
              <w:top w:w="100" w:type="dxa"/>
              <w:left w:w="100" w:type="dxa"/>
              <w:bottom w:w="100" w:type="dxa"/>
              <w:right w:w="100" w:type="dxa"/>
            </w:tcMar>
          </w:tcPr>
          <w:p w14:paraId="5FF499E6" w14:textId="77777777" w:rsidR="00AA227D" w:rsidRDefault="00425617" w:rsidP="004F06EF">
            <w:pPr>
              <w:pStyle w:val="TableBody"/>
              <w:rPr>
                <w:i/>
              </w:rPr>
            </w:pPr>
            <w:r>
              <w:rPr>
                <w:i/>
              </w:rPr>
              <w:t>discount</w:t>
            </w:r>
          </w:p>
        </w:tc>
        <w:tc>
          <w:tcPr>
            <w:tcW w:w="1440" w:type="dxa"/>
            <w:shd w:val="clear" w:color="auto" w:fill="auto"/>
            <w:tcMar>
              <w:top w:w="100" w:type="dxa"/>
              <w:left w:w="100" w:type="dxa"/>
              <w:bottom w:w="100" w:type="dxa"/>
              <w:right w:w="100" w:type="dxa"/>
            </w:tcMar>
          </w:tcPr>
          <w:p w14:paraId="45C0F8E7"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1719826C" w14:textId="77777777" w:rsidR="00AA227D" w:rsidRDefault="00425617" w:rsidP="004F06EF">
            <w:pPr>
              <w:pStyle w:val="TableBody"/>
            </w:pPr>
            <w:r>
              <w:t>3</w:t>
            </w:r>
          </w:p>
        </w:tc>
        <w:tc>
          <w:tcPr>
            <w:tcW w:w="4665" w:type="dxa"/>
            <w:shd w:val="clear" w:color="auto" w:fill="auto"/>
            <w:tcMar>
              <w:top w:w="100" w:type="dxa"/>
              <w:left w:w="100" w:type="dxa"/>
              <w:bottom w:w="100" w:type="dxa"/>
              <w:right w:w="100" w:type="dxa"/>
            </w:tcMar>
          </w:tcPr>
          <w:p w14:paraId="48AD2E2B" w14:textId="77777777" w:rsidR="00AA227D" w:rsidRDefault="00425617" w:rsidP="004F06EF">
            <w:pPr>
              <w:pStyle w:val="TableBody"/>
            </w:pPr>
            <w:r>
              <w:t xml:space="preserve">Diskon yang diberikan terhadap jenis </w:t>
            </w:r>
            <w:r>
              <w:rPr>
                <w:i/>
              </w:rPr>
              <w:t>customer</w:t>
            </w:r>
            <w:r>
              <w:t xml:space="preserve"> tertentu</w:t>
            </w:r>
          </w:p>
        </w:tc>
      </w:tr>
    </w:tbl>
    <w:p w14:paraId="0BD2D64D" w14:textId="77777777" w:rsidR="00AA227D" w:rsidRDefault="00AA227D">
      <w:pPr>
        <w:keepNext/>
        <w:ind w:left="720"/>
      </w:pPr>
    </w:p>
    <w:p w14:paraId="3273FA67" w14:textId="77777777" w:rsidR="00AA227D" w:rsidRDefault="00425617">
      <w:pPr>
        <w:keepNext/>
        <w:numPr>
          <w:ilvl w:val="0"/>
          <w:numId w:val="22"/>
        </w:numPr>
      </w:pPr>
      <w:r>
        <w:t xml:space="preserve">Tabel </w:t>
      </w:r>
      <w:r>
        <w:rPr>
          <w:i/>
        </w:rPr>
        <w:t>invoice</w:t>
      </w:r>
    </w:p>
    <w:p w14:paraId="2659FE43" w14:textId="77777777" w:rsidR="00AA227D" w:rsidRDefault="00425617">
      <w:pPr>
        <w:keepNext/>
        <w:ind w:left="720"/>
      </w:pPr>
      <w:r>
        <w:t xml:space="preserve">Tabel </w:t>
      </w:r>
      <w:r>
        <w:rPr>
          <w:i/>
        </w:rPr>
        <w:t>invoice</w:t>
      </w:r>
      <w:r>
        <w:t xml:space="preserve"> berfungsi untuk menyimpan detail suatu faktur. Faktur disimpan guna keperluan rekap data dan sebagai data acuan untuk menentukan besarnya royalti setiap penulis, </w:t>
      </w:r>
      <w:r>
        <w:lastRenderedPageBreak/>
        <w:t xml:space="preserve">karena besar kecilnya jumlah royalti ditentukan dari besarnya jumlah buku yang terjual. Data masing-masing faktur juga untuk diserahkan kepada </w:t>
      </w:r>
      <w:r>
        <w:rPr>
          <w:i/>
        </w:rPr>
        <w:t>customer</w:t>
      </w:r>
      <w:r>
        <w:t xml:space="preserve"> sebagai bukti pemesanan buku. Tabel ini terdiri dari 19 kolom yang terdiri sebagai berikut.</w:t>
      </w:r>
    </w:p>
    <w:p w14:paraId="647F9A01" w14:textId="77777777" w:rsidR="00AA227D" w:rsidRDefault="00AA227D">
      <w:pPr>
        <w:keepNext/>
        <w:ind w:left="720"/>
        <w:jc w:val="center"/>
      </w:pPr>
    </w:p>
    <w:p w14:paraId="5785F7CA" w14:textId="3841D89F" w:rsidR="00D51E4A" w:rsidRPr="00D51E4A" w:rsidRDefault="00D51E4A" w:rsidP="00D51E4A">
      <w:pPr>
        <w:pStyle w:val="Caption"/>
        <w:keepNext/>
        <w:rPr>
          <w:lang w:val="en-ID"/>
        </w:rPr>
      </w:pPr>
      <w:bookmarkStart w:id="17" w:name="_Toc75886322"/>
      <w:r>
        <w:t xml:space="preserve">Tabel 1. </w:t>
      </w:r>
      <w:r>
        <w:fldChar w:fldCharType="begin"/>
      </w:r>
      <w:r>
        <w:instrText xml:space="preserve"> SEQ Tabel_1. \* ARABIC </w:instrText>
      </w:r>
      <w:r>
        <w:fldChar w:fldCharType="separate"/>
      </w:r>
      <w:r>
        <w:rPr>
          <w:noProof/>
        </w:rPr>
        <w:t>3</w:t>
      </w:r>
      <w:r>
        <w:fldChar w:fldCharType="end"/>
      </w:r>
      <w:r>
        <w:rPr>
          <w:lang w:val="en-ID"/>
        </w:rPr>
        <w:t xml:space="preserve"> </w:t>
      </w:r>
      <w:r>
        <w:rPr>
          <w:i/>
        </w:rPr>
        <w:t xml:space="preserve">Data Dictionary </w:t>
      </w:r>
      <w:r>
        <w:t xml:space="preserve">Tabel </w:t>
      </w:r>
      <w:r>
        <w:rPr>
          <w:i/>
        </w:rPr>
        <w:t>discount</w:t>
      </w:r>
      <w:bookmarkEnd w:id="17"/>
    </w:p>
    <w:tbl>
      <w:tblPr>
        <w:tblStyle w:val="a3"/>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080B5E95" w14:textId="77777777">
        <w:tc>
          <w:tcPr>
            <w:tcW w:w="2310" w:type="dxa"/>
            <w:shd w:val="clear" w:color="auto" w:fill="auto"/>
            <w:tcMar>
              <w:top w:w="100" w:type="dxa"/>
              <w:left w:w="100" w:type="dxa"/>
              <w:bottom w:w="100" w:type="dxa"/>
              <w:right w:w="100" w:type="dxa"/>
            </w:tcMar>
          </w:tcPr>
          <w:p w14:paraId="0E44156C"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4F689C7"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61108450" w14:textId="77777777" w:rsidR="00AA227D" w:rsidRPr="006D4197" w:rsidRDefault="00425617" w:rsidP="004F06EF">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51B0D5EA" w14:textId="77777777" w:rsidR="00AA227D" w:rsidRPr="006D4197" w:rsidRDefault="00425617" w:rsidP="004F06EF">
            <w:pPr>
              <w:pStyle w:val="TableHead"/>
              <w:rPr>
                <w:i/>
                <w:iCs/>
              </w:rPr>
            </w:pPr>
            <w:r w:rsidRPr="006D4197">
              <w:rPr>
                <w:i/>
                <w:iCs/>
              </w:rPr>
              <w:t>Description</w:t>
            </w:r>
          </w:p>
        </w:tc>
      </w:tr>
      <w:tr w:rsidR="00AA227D" w14:paraId="75DFF682" w14:textId="77777777">
        <w:tc>
          <w:tcPr>
            <w:tcW w:w="2310" w:type="dxa"/>
            <w:shd w:val="clear" w:color="auto" w:fill="auto"/>
            <w:tcMar>
              <w:top w:w="100" w:type="dxa"/>
              <w:left w:w="100" w:type="dxa"/>
              <w:bottom w:w="100" w:type="dxa"/>
              <w:right w:w="100" w:type="dxa"/>
            </w:tcMar>
          </w:tcPr>
          <w:p w14:paraId="3738352C" w14:textId="77777777" w:rsidR="00AA227D" w:rsidRPr="004F06EF" w:rsidRDefault="00425617" w:rsidP="004F06EF">
            <w:pPr>
              <w:pStyle w:val="TableBody"/>
              <w:rPr>
                <w:i/>
              </w:rPr>
            </w:pPr>
            <w:r w:rsidRPr="004F06EF">
              <w:rPr>
                <w:i/>
              </w:rPr>
              <w:t>invoice_id</w:t>
            </w:r>
          </w:p>
        </w:tc>
        <w:tc>
          <w:tcPr>
            <w:tcW w:w="1440" w:type="dxa"/>
            <w:shd w:val="clear" w:color="auto" w:fill="auto"/>
            <w:tcMar>
              <w:top w:w="100" w:type="dxa"/>
              <w:left w:w="100" w:type="dxa"/>
              <w:bottom w:w="100" w:type="dxa"/>
              <w:right w:w="100" w:type="dxa"/>
            </w:tcMar>
          </w:tcPr>
          <w:p w14:paraId="025CB7EC" w14:textId="77777777" w:rsidR="00AA227D" w:rsidRPr="004F06EF" w:rsidRDefault="00425617" w:rsidP="004F06EF">
            <w:pPr>
              <w:pStyle w:val="TableBody"/>
              <w:rPr>
                <w:i/>
              </w:rPr>
            </w:pPr>
            <w:r w:rsidRPr="004F06EF">
              <w:rPr>
                <w:i/>
              </w:rPr>
              <w:t>int</w:t>
            </w:r>
          </w:p>
        </w:tc>
        <w:tc>
          <w:tcPr>
            <w:tcW w:w="915" w:type="dxa"/>
            <w:shd w:val="clear" w:color="auto" w:fill="auto"/>
            <w:tcMar>
              <w:top w:w="100" w:type="dxa"/>
              <w:left w:w="100" w:type="dxa"/>
              <w:bottom w:w="100" w:type="dxa"/>
              <w:right w:w="100" w:type="dxa"/>
            </w:tcMar>
          </w:tcPr>
          <w:p w14:paraId="3A089188" w14:textId="77777777" w:rsidR="00AA227D" w:rsidRDefault="00425617" w:rsidP="004F06EF">
            <w:pPr>
              <w:pStyle w:val="TableBody"/>
            </w:pPr>
            <w:r>
              <w:t>10</w:t>
            </w:r>
          </w:p>
        </w:tc>
        <w:tc>
          <w:tcPr>
            <w:tcW w:w="4665" w:type="dxa"/>
            <w:shd w:val="clear" w:color="auto" w:fill="auto"/>
            <w:tcMar>
              <w:top w:w="100" w:type="dxa"/>
              <w:left w:w="100" w:type="dxa"/>
              <w:bottom w:w="100" w:type="dxa"/>
              <w:right w:w="100" w:type="dxa"/>
            </w:tcMar>
          </w:tcPr>
          <w:p w14:paraId="75C3DC1B" w14:textId="77777777" w:rsidR="00AA227D" w:rsidRDefault="00425617" w:rsidP="004F06EF">
            <w:pPr>
              <w:pStyle w:val="TableBody"/>
            </w:pPr>
            <w:r w:rsidRPr="006D4197">
              <w:rPr>
                <w:i/>
                <w:iCs/>
              </w:rPr>
              <w:t>Unique id</w:t>
            </w:r>
            <w:r>
              <w:t xml:space="preserve"> untuk masing-masing</w:t>
            </w:r>
            <w:r w:rsidRPr="006D4197">
              <w:rPr>
                <w:i/>
                <w:iCs/>
              </w:rPr>
              <w:t xml:space="preserve"> invoice</w:t>
            </w:r>
          </w:p>
        </w:tc>
      </w:tr>
      <w:tr w:rsidR="00AA227D" w14:paraId="2ED0B13A" w14:textId="77777777">
        <w:tc>
          <w:tcPr>
            <w:tcW w:w="2310" w:type="dxa"/>
            <w:shd w:val="clear" w:color="auto" w:fill="auto"/>
            <w:tcMar>
              <w:top w:w="100" w:type="dxa"/>
              <w:left w:w="100" w:type="dxa"/>
              <w:bottom w:w="100" w:type="dxa"/>
              <w:right w:w="100" w:type="dxa"/>
            </w:tcMar>
          </w:tcPr>
          <w:p w14:paraId="2C00DF6D" w14:textId="77777777" w:rsidR="00AA227D" w:rsidRPr="004F06EF" w:rsidRDefault="00425617" w:rsidP="004F06EF">
            <w:pPr>
              <w:pStyle w:val="TableBody"/>
              <w:rPr>
                <w:i/>
              </w:rPr>
            </w:pPr>
            <w:r w:rsidRPr="004F06EF">
              <w:rPr>
                <w:i/>
              </w:rPr>
              <w:t>number</w:t>
            </w:r>
          </w:p>
        </w:tc>
        <w:tc>
          <w:tcPr>
            <w:tcW w:w="1440" w:type="dxa"/>
            <w:shd w:val="clear" w:color="auto" w:fill="auto"/>
            <w:tcMar>
              <w:top w:w="100" w:type="dxa"/>
              <w:left w:w="100" w:type="dxa"/>
              <w:bottom w:w="100" w:type="dxa"/>
              <w:right w:w="100" w:type="dxa"/>
            </w:tcMar>
          </w:tcPr>
          <w:p w14:paraId="3888185D"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581B715D" w14:textId="77777777" w:rsidR="00AA227D" w:rsidRDefault="00425617" w:rsidP="004F06EF">
            <w:pPr>
              <w:pStyle w:val="TableBody"/>
            </w:pPr>
            <w:r>
              <w:t>50</w:t>
            </w:r>
          </w:p>
        </w:tc>
        <w:tc>
          <w:tcPr>
            <w:tcW w:w="4665" w:type="dxa"/>
            <w:shd w:val="clear" w:color="auto" w:fill="auto"/>
            <w:tcMar>
              <w:top w:w="100" w:type="dxa"/>
              <w:left w:w="100" w:type="dxa"/>
              <w:bottom w:w="100" w:type="dxa"/>
              <w:right w:w="100" w:type="dxa"/>
            </w:tcMar>
          </w:tcPr>
          <w:p w14:paraId="2FD8E4DD" w14:textId="77777777" w:rsidR="00AA227D" w:rsidRDefault="00425617" w:rsidP="004F06EF">
            <w:pPr>
              <w:pStyle w:val="TableBody"/>
            </w:pPr>
            <w:r>
              <w:t xml:space="preserve">Nomor </w:t>
            </w:r>
            <w:r w:rsidRPr="006D4197">
              <w:rPr>
                <w:i/>
                <w:iCs/>
              </w:rPr>
              <w:t>invoice</w:t>
            </w:r>
            <w:r>
              <w:t xml:space="preserve"> / faktur</w:t>
            </w:r>
          </w:p>
        </w:tc>
      </w:tr>
      <w:tr w:rsidR="00AA227D" w14:paraId="60E89B37" w14:textId="77777777">
        <w:tc>
          <w:tcPr>
            <w:tcW w:w="2310" w:type="dxa"/>
            <w:shd w:val="clear" w:color="auto" w:fill="auto"/>
            <w:tcMar>
              <w:top w:w="100" w:type="dxa"/>
              <w:left w:w="100" w:type="dxa"/>
              <w:bottom w:w="100" w:type="dxa"/>
              <w:right w:w="100" w:type="dxa"/>
            </w:tcMar>
          </w:tcPr>
          <w:p w14:paraId="172BC7BA" w14:textId="77777777" w:rsidR="00AA227D" w:rsidRPr="004F06EF" w:rsidRDefault="00425617" w:rsidP="004F06EF">
            <w:pPr>
              <w:pStyle w:val="TableBody"/>
              <w:rPr>
                <w:i/>
              </w:rPr>
            </w:pPr>
            <w:r w:rsidRPr="004F06EF">
              <w:rPr>
                <w:i/>
              </w:rPr>
              <w:t>type</w:t>
            </w:r>
          </w:p>
        </w:tc>
        <w:tc>
          <w:tcPr>
            <w:tcW w:w="1440" w:type="dxa"/>
            <w:shd w:val="clear" w:color="auto" w:fill="auto"/>
            <w:tcMar>
              <w:top w:w="100" w:type="dxa"/>
              <w:left w:w="100" w:type="dxa"/>
              <w:bottom w:w="100" w:type="dxa"/>
              <w:right w:w="100" w:type="dxa"/>
            </w:tcMar>
          </w:tcPr>
          <w:p w14:paraId="0599F341"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7E15BF6E" w14:textId="77777777" w:rsidR="00AA227D" w:rsidRDefault="00425617" w:rsidP="004F06EF">
            <w:pPr>
              <w:pStyle w:val="TableBody"/>
            </w:pPr>
            <w:r>
              <w:t>25</w:t>
            </w:r>
          </w:p>
        </w:tc>
        <w:tc>
          <w:tcPr>
            <w:tcW w:w="4665" w:type="dxa"/>
            <w:shd w:val="clear" w:color="auto" w:fill="auto"/>
            <w:tcMar>
              <w:top w:w="100" w:type="dxa"/>
              <w:left w:w="100" w:type="dxa"/>
              <w:bottom w:w="100" w:type="dxa"/>
              <w:right w:w="100" w:type="dxa"/>
            </w:tcMar>
          </w:tcPr>
          <w:p w14:paraId="235DCF5B" w14:textId="77777777" w:rsidR="00AA227D" w:rsidRDefault="00425617" w:rsidP="004F06EF">
            <w:pPr>
              <w:pStyle w:val="TableBody"/>
            </w:pPr>
            <w:r>
              <w:t xml:space="preserve">Jenis faktur untuk masing-masing </w:t>
            </w:r>
            <w:r w:rsidRPr="006D4197">
              <w:rPr>
                <w:i/>
                <w:iCs/>
              </w:rPr>
              <w:t>invoice</w:t>
            </w:r>
          </w:p>
        </w:tc>
      </w:tr>
      <w:tr w:rsidR="00AA227D" w14:paraId="5C0792C1" w14:textId="77777777">
        <w:tc>
          <w:tcPr>
            <w:tcW w:w="2310" w:type="dxa"/>
            <w:shd w:val="clear" w:color="auto" w:fill="auto"/>
            <w:tcMar>
              <w:top w:w="100" w:type="dxa"/>
              <w:left w:w="100" w:type="dxa"/>
              <w:bottom w:w="100" w:type="dxa"/>
              <w:right w:w="100" w:type="dxa"/>
            </w:tcMar>
          </w:tcPr>
          <w:p w14:paraId="56977FEB" w14:textId="77777777" w:rsidR="00AA227D" w:rsidRPr="004F06EF" w:rsidRDefault="00425617" w:rsidP="004F06EF">
            <w:pPr>
              <w:pStyle w:val="TableBody"/>
              <w:rPr>
                <w:i/>
              </w:rPr>
            </w:pPr>
            <w:r w:rsidRPr="004F06EF">
              <w:rPr>
                <w:i/>
              </w:rPr>
              <w:t>source</w:t>
            </w:r>
          </w:p>
        </w:tc>
        <w:tc>
          <w:tcPr>
            <w:tcW w:w="1440" w:type="dxa"/>
            <w:shd w:val="clear" w:color="auto" w:fill="auto"/>
            <w:tcMar>
              <w:top w:w="100" w:type="dxa"/>
              <w:left w:w="100" w:type="dxa"/>
              <w:bottom w:w="100" w:type="dxa"/>
              <w:right w:w="100" w:type="dxa"/>
            </w:tcMar>
          </w:tcPr>
          <w:p w14:paraId="0D134CA4"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386FE321" w14:textId="77777777" w:rsidR="00AA227D" w:rsidRDefault="00425617" w:rsidP="004F06EF">
            <w:pPr>
              <w:pStyle w:val="TableBody"/>
            </w:pPr>
            <w:r>
              <w:t>100</w:t>
            </w:r>
          </w:p>
        </w:tc>
        <w:tc>
          <w:tcPr>
            <w:tcW w:w="4665" w:type="dxa"/>
            <w:shd w:val="clear" w:color="auto" w:fill="auto"/>
            <w:tcMar>
              <w:top w:w="100" w:type="dxa"/>
              <w:left w:w="100" w:type="dxa"/>
              <w:bottom w:w="100" w:type="dxa"/>
              <w:right w:w="100" w:type="dxa"/>
            </w:tcMar>
          </w:tcPr>
          <w:p w14:paraId="376941A1" w14:textId="77777777" w:rsidR="00AA227D" w:rsidRDefault="00425617" w:rsidP="004F06EF">
            <w:pPr>
              <w:pStyle w:val="TableBody"/>
            </w:pPr>
            <w:r>
              <w:t>Tempat asal buku diambil untuk pesanan masing-masing faktur</w:t>
            </w:r>
          </w:p>
        </w:tc>
      </w:tr>
      <w:tr w:rsidR="00AA227D" w14:paraId="1241AC6D" w14:textId="77777777">
        <w:tc>
          <w:tcPr>
            <w:tcW w:w="2310" w:type="dxa"/>
            <w:shd w:val="clear" w:color="auto" w:fill="auto"/>
            <w:tcMar>
              <w:top w:w="100" w:type="dxa"/>
              <w:left w:w="100" w:type="dxa"/>
              <w:bottom w:w="100" w:type="dxa"/>
              <w:right w:w="100" w:type="dxa"/>
            </w:tcMar>
          </w:tcPr>
          <w:p w14:paraId="2995EB14" w14:textId="77777777" w:rsidR="00AA227D" w:rsidRPr="004F06EF" w:rsidRDefault="00425617" w:rsidP="004F06EF">
            <w:pPr>
              <w:pStyle w:val="TableBody"/>
              <w:rPr>
                <w:i/>
              </w:rPr>
            </w:pPr>
            <w:r w:rsidRPr="004F06EF">
              <w:rPr>
                <w:i/>
              </w:rPr>
              <w:t>due_date</w:t>
            </w:r>
          </w:p>
        </w:tc>
        <w:tc>
          <w:tcPr>
            <w:tcW w:w="1440" w:type="dxa"/>
            <w:shd w:val="clear" w:color="auto" w:fill="auto"/>
            <w:tcMar>
              <w:top w:w="100" w:type="dxa"/>
              <w:left w:w="100" w:type="dxa"/>
              <w:bottom w:w="100" w:type="dxa"/>
              <w:right w:w="100" w:type="dxa"/>
            </w:tcMar>
          </w:tcPr>
          <w:p w14:paraId="7768267E" w14:textId="77777777" w:rsidR="00AA227D" w:rsidRPr="004F06EF" w:rsidRDefault="00425617" w:rsidP="004F06EF">
            <w:pPr>
              <w:pStyle w:val="TableBody"/>
              <w:rPr>
                <w:i/>
              </w:rPr>
            </w:pPr>
            <w:r w:rsidRPr="004F06EF">
              <w:rPr>
                <w:i/>
              </w:rPr>
              <w:t>datetime</w:t>
            </w:r>
          </w:p>
        </w:tc>
        <w:tc>
          <w:tcPr>
            <w:tcW w:w="915" w:type="dxa"/>
            <w:shd w:val="clear" w:color="auto" w:fill="auto"/>
            <w:tcMar>
              <w:top w:w="100" w:type="dxa"/>
              <w:left w:w="100" w:type="dxa"/>
              <w:bottom w:w="100" w:type="dxa"/>
              <w:right w:w="100" w:type="dxa"/>
            </w:tcMar>
          </w:tcPr>
          <w:p w14:paraId="7199B3DF"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309654D8" w14:textId="77777777" w:rsidR="00AA227D" w:rsidRDefault="00425617" w:rsidP="004F06EF">
            <w:pPr>
              <w:pStyle w:val="TableBody"/>
            </w:pPr>
            <w:r>
              <w:t xml:space="preserve">Tanggal jatuh tempo </w:t>
            </w:r>
            <w:r w:rsidRPr="006D4197">
              <w:rPr>
                <w:i/>
                <w:iCs/>
              </w:rPr>
              <w:t>invoice</w:t>
            </w:r>
            <w:r>
              <w:t xml:space="preserve"> / faktur</w:t>
            </w:r>
          </w:p>
        </w:tc>
      </w:tr>
      <w:tr w:rsidR="00AA227D" w14:paraId="10CD2FBE" w14:textId="77777777">
        <w:tc>
          <w:tcPr>
            <w:tcW w:w="2310" w:type="dxa"/>
            <w:shd w:val="clear" w:color="auto" w:fill="auto"/>
            <w:tcMar>
              <w:top w:w="100" w:type="dxa"/>
              <w:left w:w="100" w:type="dxa"/>
              <w:bottom w:w="100" w:type="dxa"/>
              <w:right w:w="100" w:type="dxa"/>
            </w:tcMar>
          </w:tcPr>
          <w:p w14:paraId="7C808FC9" w14:textId="77777777" w:rsidR="00AA227D" w:rsidRPr="004F06EF" w:rsidRDefault="00425617" w:rsidP="004F06EF">
            <w:pPr>
              <w:pStyle w:val="TableBody"/>
              <w:rPr>
                <w:i/>
              </w:rPr>
            </w:pPr>
            <w:r w:rsidRPr="004F06EF">
              <w:rPr>
                <w:i/>
              </w:rPr>
              <w:t>customer_id</w:t>
            </w:r>
          </w:p>
        </w:tc>
        <w:tc>
          <w:tcPr>
            <w:tcW w:w="1440" w:type="dxa"/>
            <w:shd w:val="clear" w:color="auto" w:fill="auto"/>
            <w:tcMar>
              <w:top w:w="100" w:type="dxa"/>
              <w:left w:w="100" w:type="dxa"/>
              <w:bottom w:w="100" w:type="dxa"/>
              <w:right w:w="100" w:type="dxa"/>
            </w:tcMar>
          </w:tcPr>
          <w:p w14:paraId="6B190914"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3A7E363B" w14:textId="77777777" w:rsidR="00AA227D" w:rsidRDefault="00425617" w:rsidP="004F06EF">
            <w:pPr>
              <w:pStyle w:val="TableBody"/>
            </w:pPr>
            <w:r>
              <w:t>20</w:t>
            </w:r>
          </w:p>
        </w:tc>
        <w:tc>
          <w:tcPr>
            <w:tcW w:w="4665" w:type="dxa"/>
            <w:shd w:val="clear" w:color="auto" w:fill="auto"/>
            <w:tcMar>
              <w:top w:w="100" w:type="dxa"/>
              <w:left w:w="100" w:type="dxa"/>
              <w:bottom w:w="100" w:type="dxa"/>
              <w:right w:w="100" w:type="dxa"/>
            </w:tcMar>
          </w:tcPr>
          <w:p w14:paraId="16F359EA" w14:textId="77777777" w:rsidR="00AA227D" w:rsidRDefault="00425617" w:rsidP="004F06EF">
            <w:pPr>
              <w:pStyle w:val="TableBody"/>
            </w:pPr>
            <w:r w:rsidRPr="006D4197">
              <w:rPr>
                <w:i/>
                <w:iCs/>
              </w:rPr>
              <w:t>Unique id</w:t>
            </w:r>
            <w:r>
              <w:t xml:space="preserve"> untuk setiap</w:t>
            </w:r>
            <w:r w:rsidRPr="006D4197">
              <w:rPr>
                <w:i/>
                <w:iCs/>
              </w:rPr>
              <w:t xml:space="preserve"> customer</w:t>
            </w:r>
            <w:r>
              <w:t xml:space="preserve"> sebagai </w:t>
            </w:r>
            <w:r w:rsidRPr="006D4197">
              <w:rPr>
                <w:i/>
                <w:iCs/>
              </w:rPr>
              <w:t>foreign key</w:t>
            </w:r>
          </w:p>
        </w:tc>
      </w:tr>
      <w:tr w:rsidR="00AA227D" w14:paraId="56DF3C03" w14:textId="77777777">
        <w:tc>
          <w:tcPr>
            <w:tcW w:w="2310" w:type="dxa"/>
            <w:shd w:val="clear" w:color="auto" w:fill="auto"/>
            <w:tcMar>
              <w:top w:w="100" w:type="dxa"/>
              <w:left w:w="100" w:type="dxa"/>
              <w:bottom w:w="100" w:type="dxa"/>
              <w:right w:w="100" w:type="dxa"/>
            </w:tcMar>
          </w:tcPr>
          <w:p w14:paraId="2AAD3550" w14:textId="77777777" w:rsidR="00AA227D" w:rsidRPr="004F06EF" w:rsidRDefault="00425617" w:rsidP="004F06EF">
            <w:pPr>
              <w:pStyle w:val="TableBody"/>
              <w:rPr>
                <w:i/>
              </w:rPr>
            </w:pPr>
            <w:r w:rsidRPr="004F06EF">
              <w:rPr>
                <w:i/>
              </w:rPr>
              <w:t>status</w:t>
            </w:r>
          </w:p>
        </w:tc>
        <w:tc>
          <w:tcPr>
            <w:tcW w:w="1440" w:type="dxa"/>
            <w:shd w:val="clear" w:color="auto" w:fill="auto"/>
            <w:tcMar>
              <w:top w:w="100" w:type="dxa"/>
              <w:left w:w="100" w:type="dxa"/>
              <w:bottom w:w="100" w:type="dxa"/>
              <w:right w:w="100" w:type="dxa"/>
            </w:tcMar>
          </w:tcPr>
          <w:p w14:paraId="51E2F4C2"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0AD4A73F" w14:textId="77777777" w:rsidR="00AA227D" w:rsidRDefault="00425617" w:rsidP="004F06EF">
            <w:pPr>
              <w:pStyle w:val="TableBody"/>
            </w:pPr>
            <w:r>
              <w:t>25</w:t>
            </w:r>
          </w:p>
        </w:tc>
        <w:tc>
          <w:tcPr>
            <w:tcW w:w="4665" w:type="dxa"/>
            <w:shd w:val="clear" w:color="auto" w:fill="auto"/>
            <w:tcMar>
              <w:top w:w="100" w:type="dxa"/>
              <w:left w:w="100" w:type="dxa"/>
              <w:bottom w:w="100" w:type="dxa"/>
              <w:right w:w="100" w:type="dxa"/>
            </w:tcMar>
          </w:tcPr>
          <w:p w14:paraId="1B20DD87" w14:textId="77777777" w:rsidR="00AA227D" w:rsidRDefault="00425617" w:rsidP="004F06EF">
            <w:pPr>
              <w:pStyle w:val="TableBody"/>
            </w:pPr>
            <w:r>
              <w:t>Status untuk masing-masing</w:t>
            </w:r>
            <w:r w:rsidRPr="006D4197">
              <w:rPr>
                <w:i/>
                <w:iCs/>
              </w:rPr>
              <w:t xml:space="preserve"> invoice</w:t>
            </w:r>
            <w:r>
              <w:t xml:space="preserve"> / faktur</w:t>
            </w:r>
          </w:p>
        </w:tc>
      </w:tr>
      <w:tr w:rsidR="00AA227D" w14:paraId="3025B585" w14:textId="77777777">
        <w:tc>
          <w:tcPr>
            <w:tcW w:w="2310" w:type="dxa"/>
            <w:shd w:val="clear" w:color="auto" w:fill="auto"/>
            <w:tcMar>
              <w:top w:w="100" w:type="dxa"/>
              <w:left w:w="100" w:type="dxa"/>
              <w:bottom w:w="100" w:type="dxa"/>
              <w:right w:w="100" w:type="dxa"/>
            </w:tcMar>
          </w:tcPr>
          <w:p w14:paraId="4D0E333A" w14:textId="77777777" w:rsidR="00AA227D" w:rsidRPr="004F06EF" w:rsidRDefault="00425617" w:rsidP="004F06EF">
            <w:pPr>
              <w:pStyle w:val="TableBody"/>
              <w:rPr>
                <w:i/>
              </w:rPr>
            </w:pPr>
            <w:r w:rsidRPr="004F06EF">
              <w:rPr>
                <w:i/>
              </w:rPr>
              <w:t>issued_date</w:t>
            </w:r>
          </w:p>
        </w:tc>
        <w:tc>
          <w:tcPr>
            <w:tcW w:w="1440" w:type="dxa"/>
            <w:shd w:val="clear" w:color="auto" w:fill="auto"/>
            <w:tcMar>
              <w:top w:w="100" w:type="dxa"/>
              <w:left w:w="100" w:type="dxa"/>
              <w:bottom w:w="100" w:type="dxa"/>
              <w:right w:w="100" w:type="dxa"/>
            </w:tcMar>
          </w:tcPr>
          <w:p w14:paraId="34D026BE"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306B055D"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14B99F6C" w14:textId="77777777" w:rsidR="00AA227D" w:rsidRDefault="00425617" w:rsidP="004F06EF">
            <w:pPr>
              <w:pStyle w:val="TableBody"/>
            </w:pPr>
            <w:r>
              <w:t xml:space="preserve">Tanggal dibuatnya masing-masing </w:t>
            </w:r>
            <w:r w:rsidRPr="006D4197">
              <w:rPr>
                <w:i/>
                <w:iCs/>
              </w:rPr>
              <w:t>invoice</w:t>
            </w:r>
            <w:r>
              <w:t xml:space="preserve"> / faktur</w:t>
            </w:r>
          </w:p>
        </w:tc>
      </w:tr>
      <w:tr w:rsidR="00AA227D" w14:paraId="19E52BC2" w14:textId="77777777">
        <w:tc>
          <w:tcPr>
            <w:tcW w:w="2310" w:type="dxa"/>
            <w:shd w:val="clear" w:color="auto" w:fill="auto"/>
            <w:tcMar>
              <w:top w:w="100" w:type="dxa"/>
              <w:left w:w="100" w:type="dxa"/>
              <w:bottom w:w="100" w:type="dxa"/>
              <w:right w:w="100" w:type="dxa"/>
            </w:tcMar>
          </w:tcPr>
          <w:p w14:paraId="31B18D81" w14:textId="77777777" w:rsidR="00AA227D" w:rsidRPr="004F06EF" w:rsidRDefault="00425617" w:rsidP="004F06EF">
            <w:pPr>
              <w:pStyle w:val="TableBody"/>
              <w:rPr>
                <w:i/>
              </w:rPr>
            </w:pPr>
            <w:r w:rsidRPr="004F06EF">
              <w:rPr>
                <w:i/>
              </w:rPr>
              <w:t>confirm_date</w:t>
            </w:r>
          </w:p>
        </w:tc>
        <w:tc>
          <w:tcPr>
            <w:tcW w:w="1440" w:type="dxa"/>
            <w:shd w:val="clear" w:color="auto" w:fill="auto"/>
            <w:tcMar>
              <w:top w:w="100" w:type="dxa"/>
              <w:left w:w="100" w:type="dxa"/>
              <w:bottom w:w="100" w:type="dxa"/>
              <w:right w:w="100" w:type="dxa"/>
            </w:tcMar>
          </w:tcPr>
          <w:p w14:paraId="038E4DB5"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0547C2F1"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2D0E5525" w14:textId="77777777" w:rsidR="00AA227D" w:rsidRDefault="00425617" w:rsidP="004F06EF">
            <w:pPr>
              <w:pStyle w:val="TableBody"/>
            </w:pPr>
            <w:r>
              <w:t xml:space="preserve">Tanggal konfirmasi setiap </w:t>
            </w:r>
            <w:r w:rsidRPr="006D4197">
              <w:rPr>
                <w:i/>
                <w:iCs/>
              </w:rPr>
              <w:t>invoice</w:t>
            </w:r>
            <w:r>
              <w:t xml:space="preserve"> / faktur</w:t>
            </w:r>
          </w:p>
        </w:tc>
      </w:tr>
      <w:tr w:rsidR="00AA227D" w14:paraId="25C260C8" w14:textId="77777777">
        <w:tc>
          <w:tcPr>
            <w:tcW w:w="2310" w:type="dxa"/>
            <w:shd w:val="clear" w:color="auto" w:fill="auto"/>
            <w:tcMar>
              <w:top w:w="100" w:type="dxa"/>
              <w:left w:w="100" w:type="dxa"/>
              <w:bottom w:w="100" w:type="dxa"/>
              <w:right w:w="100" w:type="dxa"/>
            </w:tcMar>
          </w:tcPr>
          <w:p w14:paraId="07CC779D" w14:textId="77777777" w:rsidR="00AA227D" w:rsidRPr="004F06EF" w:rsidRDefault="00425617" w:rsidP="004F06EF">
            <w:pPr>
              <w:pStyle w:val="TableBody"/>
              <w:rPr>
                <w:i/>
              </w:rPr>
            </w:pPr>
            <w:r w:rsidRPr="004F06EF">
              <w:rPr>
                <w:i/>
              </w:rPr>
              <w:t>preparing_deadline</w:t>
            </w:r>
          </w:p>
        </w:tc>
        <w:tc>
          <w:tcPr>
            <w:tcW w:w="1440" w:type="dxa"/>
            <w:shd w:val="clear" w:color="auto" w:fill="auto"/>
            <w:tcMar>
              <w:top w:w="100" w:type="dxa"/>
              <w:left w:w="100" w:type="dxa"/>
              <w:bottom w:w="100" w:type="dxa"/>
              <w:right w:w="100" w:type="dxa"/>
            </w:tcMar>
          </w:tcPr>
          <w:p w14:paraId="4A15761C"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3460F33A"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065FD6DC" w14:textId="77777777" w:rsidR="00AA227D" w:rsidRDefault="00425617" w:rsidP="004F06EF">
            <w:pPr>
              <w:pStyle w:val="TableBody"/>
            </w:pPr>
            <w:r>
              <w:t xml:space="preserve">Tanggal jatuh tempo untuk persiapan pesanan masing-masing </w:t>
            </w:r>
            <w:r w:rsidRPr="006D4197">
              <w:rPr>
                <w:i/>
                <w:iCs/>
              </w:rPr>
              <w:t>invoice</w:t>
            </w:r>
            <w:r>
              <w:t xml:space="preserve"> / faktur</w:t>
            </w:r>
          </w:p>
        </w:tc>
      </w:tr>
      <w:tr w:rsidR="00AA227D" w14:paraId="1B226232" w14:textId="77777777">
        <w:tc>
          <w:tcPr>
            <w:tcW w:w="2310" w:type="dxa"/>
            <w:shd w:val="clear" w:color="auto" w:fill="auto"/>
            <w:tcMar>
              <w:top w:w="100" w:type="dxa"/>
              <w:left w:w="100" w:type="dxa"/>
              <w:bottom w:w="100" w:type="dxa"/>
              <w:right w:w="100" w:type="dxa"/>
            </w:tcMar>
          </w:tcPr>
          <w:p w14:paraId="2D07AE9A" w14:textId="77777777" w:rsidR="00AA227D" w:rsidRPr="004F06EF" w:rsidRDefault="00425617" w:rsidP="004F06EF">
            <w:pPr>
              <w:pStyle w:val="TableBody"/>
              <w:rPr>
                <w:i/>
              </w:rPr>
            </w:pPr>
            <w:r w:rsidRPr="004F06EF">
              <w:rPr>
                <w:i/>
              </w:rPr>
              <w:t>preparing_start_date</w:t>
            </w:r>
          </w:p>
        </w:tc>
        <w:tc>
          <w:tcPr>
            <w:tcW w:w="1440" w:type="dxa"/>
            <w:shd w:val="clear" w:color="auto" w:fill="auto"/>
            <w:tcMar>
              <w:top w:w="100" w:type="dxa"/>
              <w:left w:w="100" w:type="dxa"/>
              <w:bottom w:w="100" w:type="dxa"/>
              <w:right w:w="100" w:type="dxa"/>
            </w:tcMar>
          </w:tcPr>
          <w:p w14:paraId="1AC20A89"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211AF347"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21F3A58A" w14:textId="77777777" w:rsidR="00AA227D" w:rsidRDefault="00425617" w:rsidP="004F06EF">
            <w:pPr>
              <w:pStyle w:val="TableBody"/>
            </w:pPr>
            <w:r>
              <w:t xml:space="preserve">Tanggal mulainya persiapan pesanan masing-masing </w:t>
            </w:r>
            <w:r w:rsidRPr="006D4197">
              <w:rPr>
                <w:i/>
                <w:iCs/>
              </w:rPr>
              <w:t>invoice</w:t>
            </w:r>
            <w:r>
              <w:t xml:space="preserve"> / faktur</w:t>
            </w:r>
          </w:p>
        </w:tc>
      </w:tr>
      <w:tr w:rsidR="00AA227D" w14:paraId="45EB5BF7" w14:textId="77777777">
        <w:tc>
          <w:tcPr>
            <w:tcW w:w="2310" w:type="dxa"/>
            <w:shd w:val="clear" w:color="auto" w:fill="auto"/>
            <w:tcMar>
              <w:top w:w="100" w:type="dxa"/>
              <w:left w:w="100" w:type="dxa"/>
              <w:bottom w:w="100" w:type="dxa"/>
              <w:right w:w="100" w:type="dxa"/>
            </w:tcMar>
          </w:tcPr>
          <w:p w14:paraId="111DE172" w14:textId="77777777" w:rsidR="00AA227D" w:rsidRPr="004F06EF" w:rsidRDefault="00425617" w:rsidP="004F06EF">
            <w:pPr>
              <w:pStyle w:val="TableBody"/>
              <w:rPr>
                <w:i/>
              </w:rPr>
            </w:pPr>
            <w:r w:rsidRPr="004F06EF">
              <w:rPr>
                <w:i/>
              </w:rPr>
              <w:t>preparing_end_date</w:t>
            </w:r>
          </w:p>
        </w:tc>
        <w:tc>
          <w:tcPr>
            <w:tcW w:w="1440" w:type="dxa"/>
            <w:shd w:val="clear" w:color="auto" w:fill="auto"/>
            <w:tcMar>
              <w:top w:w="100" w:type="dxa"/>
              <w:left w:w="100" w:type="dxa"/>
              <w:bottom w:w="100" w:type="dxa"/>
              <w:right w:w="100" w:type="dxa"/>
            </w:tcMar>
          </w:tcPr>
          <w:p w14:paraId="425E9E9E"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42F7E2D3"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3AC580CF" w14:textId="77777777" w:rsidR="00AA227D" w:rsidRDefault="00425617" w:rsidP="004F06EF">
            <w:pPr>
              <w:pStyle w:val="TableBody"/>
            </w:pPr>
            <w:r>
              <w:t>Tanggal berakhirnya persiapan pesanan masing-masing</w:t>
            </w:r>
            <w:r w:rsidRPr="006D4197">
              <w:rPr>
                <w:i/>
                <w:iCs/>
              </w:rPr>
              <w:t xml:space="preserve"> invoice</w:t>
            </w:r>
            <w:r>
              <w:t xml:space="preserve"> / faktur</w:t>
            </w:r>
          </w:p>
        </w:tc>
      </w:tr>
      <w:tr w:rsidR="00AA227D" w14:paraId="7C7C71F7" w14:textId="77777777">
        <w:tc>
          <w:tcPr>
            <w:tcW w:w="2310" w:type="dxa"/>
            <w:shd w:val="clear" w:color="auto" w:fill="auto"/>
            <w:tcMar>
              <w:top w:w="100" w:type="dxa"/>
              <w:left w:w="100" w:type="dxa"/>
              <w:bottom w:w="100" w:type="dxa"/>
              <w:right w:w="100" w:type="dxa"/>
            </w:tcMar>
          </w:tcPr>
          <w:p w14:paraId="7133F99B" w14:textId="77777777" w:rsidR="00AA227D" w:rsidRPr="004F06EF" w:rsidRDefault="00425617" w:rsidP="004F06EF">
            <w:pPr>
              <w:pStyle w:val="TableBody"/>
              <w:rPr>
                <w:i/>
              </w:rPr>
            </w:pPr>
            <w:r w:rsidRPr="004F06EF">
              <w:rPr>
                <w:i/>
              </w:rPr>
              <w:t>finish_date</w:t>
            </w:r>
          </w:p>
        </w:tc>
        <w:tc>
          <w:tcPr>
            <w:tcW w:w="1440" w:type="dxa"/>
            <w:shd w:val="clear" w:color="auto" w:fill="auto"/>
            <w:tcMar>
              <w:top w:w="100" w:type="dxa"/>
              <w:left w:w="100" w:type="dxa"/>
              <w:bottom w:w="100" w:type="dxa"/>
              <w:right w:w="100" w:type="dxa"/>
            </w:tcMar>
          </w:tcPr>
          <w:p w14:paraId="71FB9835"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5C0B0E7B"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2F376DCF" w14:textId="77777777" w:rsidR="00AA227D" w:rsidRDefault="00425617" w:rsidP="004F06EF">
            <w:pPr>
              <w:pStyle w:val="TableBody"/>
            </w:pPr>
            <w:r>
              <w:t xml:space="preserve">Tanggal pesanan </w:t>
            </w:r>
            <w:r w:rsidRPr="006D4197">
              <w:rPr>
                <w:i/>
                <w:iCs/>
              </w:rPr>
              <w:t>invoice</w:t>
            </w:r>
            <w:r>
              <w:t xml:space="preserve"> / faktur selesai diproses</w:t>
            </w:r>
          </w:p>
        </w:tc>
      </w:tr>
      <w:tr w:rsidR="00AA227D" w14:paraId="407B930B" w14:textId="77777777">
        <w:tc>
          <w:tcPr>
            <w:tcW w:w="2310" w:type="dxa"/>
            <w:shd w:val="clear" w:color="auto" w:fill="auto"/>
            <w:tcMar>
              <w:top w:w="100" w:type="dxa"/>
              <w:left w:w="100" w:type="dxa"/>
              <w:bottom w:w="100" w:type="dxa"/>
              <w:right w:w="100" w:type="dxa"/>
            </w:tcMar>
          </w:tcPr>
          <w:p w14:paraId="4D2D13C8" w14:textId="77777777" w:rsidR="00AA227D" w:rsidRPr="004F06EF" w:rsidRDefault="00425617" w:rsidP="004F06EF">
            <w:pPr>
              <w:pStyle w:val="TableBody"/>
              <w:rPr>
                <w:i/>
              </w:rPr>
            </w:pPr>
            <w:r w:rsidRPr="004F06EF">
              <w:rPr>
                <w:i/>
              </w:rPr>
              <w:t>cancel_date</w:t>
            </w:r>
          </w:p>
        </w:tc>
        <w:tc>
          <w:tcPr>
            <w:tcW w:w="1440" w:type="dxa"/>
            <w:shd w:val="clear" w:color="auto" w:fill="auto"/>
            <w:tcMar>
              <w:top w:w="100" w:type="dxa"/>
              <w:left w:w="100" w:type="dxa"/>
              <w:bottom w:w="100" w:type="dxa"/>
              <w:right w:w="100" w:type="dxa"/>
            </w:tcMar>
          </w:tcPr>
          <w:p w14:paraId="555CADA8" w14:textId="77777777" w:rsidR="00AA227D" w:rsidRPr="004F06EF" w:rsidRDefault="00425617" w:rsidP="004F06EF">
            <w:pPr>
              <w:pStyle w:val="TableBody"/>
              <w:rPr>
                <w:i/>
              </w:rPr>
            </w:pPr>
            <w:r w:rsidRPr="004F06EF">
              <w:rPr>
                <w:i/>
              </w:rPr>
              <w:t>timestamp</w:t>
            </w:r>
          </w:p>
        </w:tc>
        <w:tc>
          <w:tcPr>
            <w:tcW w:w="915" w:type="dxa"/>
            <w:shd w:val="clear" w:color="auto" w:fill="auto"/>
            <w:tcMar>
              <w:top w:w="100" w:type="dxa"/>
              <w:left w:w="100" w:type="dxa"/>
              <w:bottom w:w="100" w:type="dxa"/>
              <w:right w:w="100" w:type="dxa"/>
            </w:tcMar>
          </w:tcPr>
          <w:p w14:paraId="5F7EE33E" w14:textId="77777777" w:rsidR="00AA227D" w:rsidRDefault="00AA227D" w:rsidP="004F06EF">
            <w:pPr>
              <w:pStyle w:val="TableBody"/>
            </w:pPr>
          </w:p>
        </w:tc>
        <w:tc>
          <w:tcPr>
            <w:tcW w:w="4665" w:type="dxa"/>
            <w:shd w:val="clear" w:color="auto" w:fill="auto"/>
            <w:tcMar>
              <w:top w:w="100" w:type="dxa"/>
              <w:left w:w="100" w:type="dxa"/>
              <w:bottom w:w="100" w:type="dxa"/>
              <w:right w:w="100" w:type="dxa"/>
            </w:tcMar>
          </w:tcPr>
          <w:p w14:paraId="21E099DE" w14:textId="77777777" w:rsidR="00AA227D" w:rsidRDefault="00425617" w:rsidP="004F06EF">
            <w:pPr>
              <w:pStyle w:val="TableBody"/>
            </w:pPr>
            <w:r>
              <w:t xml:space="preserve">Tanggal dibatalkannya masing-masing </w:t>
            </w:r>
            <w:r w:rsidRPr="006D4197">
              <w:rPr>
                <w:i/>
                <w:iCs/>
              </w:rPr>
              <w:t>invoice</w:t>
            </w:r>
            <w:r>
              <w:t xml:space="preserve"> / faktur</w:t>
            </w:r>
          </w:p>
        </w:tc>
      </w:tr>
      <w:tr w:rsidR="00AA227D" w14:paraId="2EAFC164" w14:textId="77777777">
        <w:tc>
          <w:tcPr>
            <w:tcW w:w="2310" w:type="dxa"/>
            <w:shd w:val="clear" w:color="auto" w:fill="auto"/>
            <w:tcMar>
              <w:top w:w="100" w:type="dxa"/>
              <w:left w:w="100" w:type="dxa"/>
              <w:bottom w:w="100" w:type="dxa"/>
              <w:right w:w="100" w:type="dxa"/>
            </w:tcMar>
          </w:tcPr>
          <w:p w14:paraId="5FC4EC14" w14:textId="77777777" w:rsidR="00AA227D" w:rsidRPr="004F06EF" w:rsidRDefault="00425617" w:rsidP="004F06EF">
            <w:pPr>
              <w:pStyle w:val="TableBody"/>
              <w:rPr>
                <w:i/>
              </w:rPr>
            </w:pPr>
            <w:r w:rsidRPr="004F06EF">
              <w:rPr>
                <w:i/>
              </w:rPr>
              <w:t>preparing_staff</w:t>
            </w:r>
          </w:p>
        </w:tc>
        <w:tc>
          <w:tcPr>
            <w:tcW w:w="1440" w:type="dxa"/>
            <w:shd w:val="clear" w:color="auto" w:fill="auto"/>
            <w:tcMar>
              <w:top w:w="100" w:type="dxa"/>
              <w:left w:w="100" w:type="dxa"/>
              <w:bottom w:w="100" w:type="dxa"/>
              <w:right w:w="100" w:type="dxa"/>
            </w:tcMar>
          </w:tcPr>
          <w:p w14:paraId="20A1A85D"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74C4BD3E" w14:textId="77777777" w:rsidR="00AA227D" w:rsidRDefault="00425617" w:rsidP="004F06EF">
            <w:pPr>
              <w:pStyle w:val="TableBody"/>
            </w:pPr>
            <w:r>
              <w:t>100</w:t>
            </w:r>
          </w:p>
        </w:tc>
        <w:tc>
          <w:tcPr>
            <w:tcW w:w="4665" w:type="dxa"/>
            <w:shd w:val="clear" w:color="auto" w:fill="auto"/>
            <w:tcMar>
              <w:top w:w="100" w:type="dxa"/>
              <w:left w:w="100" w:type="dxa"/>
              <w:bottom w:w="100" w:type="dxa"/>
              <w:right w:w="100" w:type="dxa"/>
            </w:tcMar>
          </w:tcPr>
          <w:p w14:paraId="3A9CDBF9" w14:textId="77777777" w:rsidR="00AA227D" w:rsidRDefault="00AA227D" w:rsidP="004F06EF">
            <w:pPr>
              <w:pStyle w:val="TableBody"/>
            </w:pPr>
          </w:p>
        </w:tc>
      </w:tr>
      <w:tr w:rsidR="00AA227D" w14:paraId="6AEA8A42" w14:textId="77777777">
        <w:tc>
          <w:tcPr>
            <w:tcW w:w="2310" w:type="dxa"/>
            <w:shd w:val="clear" w:color="auto" w:fill="auto"/>
            <w:tcMar>
              <w:top w:w="100" w:type="dxa"/>
              <w:left w:w="100" w:type="dxa"/>
              <w:bottom w:w="100" w:type="dxa"/>
              <w:right w:w="100" w:type="dxa"/>
            </w:tcMar>
          </w:tcPr>
          <w:p w14:paraId="279ADC51" w14:textId="77777777" w:rsidR="00AA227D" w:rsidRPr="004F06EF" w:rsidRDefault="00425617" w:rsidP="004F06EF">
            <w:pPr>
              <w:pStyle w:val="TableBody"/>
              <w:rPr>
                <w:i/>
              </w:rPr>
            </w:pPr>
            <w:r w:rsidRPr="004F06EF">
              <w:rPr>
                <w:i/>
              </w:rPr>
              <w:lastRenderedPageBreak/>
              <w:t>source_library_id</w:t>
            </w:r>
          </w:p>
        </w:tc>
        <w:tc>
          <w:tcPr>
            <w:tcW w:w="1440" w:type="dxa"/>
            <w:shd w:val="clear" w:color="auto" w:fill="auto"/>
            <w:tcMar>
              <w:top w:w="100" w:type="dxa"/>
              <w:left w:w="100" w:type="dxa"/>
              <w:bottom w:w="100" w:type="dxa"/>
              <w:right w:w="100" w:type="dxa"/>
            </w:tcMar>
          </w:tcPr>
          <w:p w14:paraId="7B02D1BC"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36350FFC" w14:textId="77777777" w:rsidR="00AA227D" w:rsidRDefault="00425617" w:rsidP="004F06EF">
            <w:pPr>
              <w:pStyle w:val="TableBody"/>
            </w:pPr>
            <w:r>
              <w:t>20</w:t>
            </w:r>
          </w:p>
        </w:tc>
        <w:tc>
          <w:tcPr>
            <w:tcW w:w="4665" w:type="dxa"/>
            <w:shd w:val="clear" w:color="auto" w:fill="auto"/>
            <w:tcMar>
              <w:top w:w="100" w:type="dxa"/>
              <w:left w:w="100" w:type="dxa"/>
              <w:bottom w:w="100" w:type="dxa"/>
              <w:right w:w="100" w:type="dxa"/>
            </w:tcMar>
          </w:tcPr>
          <w:p w14:paraId="2CB30599" w14:textId="77777777" w:rsidR="00AA227D" w:rsidRDefault="00AA227D" w:rsidP="004F06EF">
            <w:pPr>
              <w:pStyle w:val="TableBody"/>
            </w:pPr>
          </w:p>
        </w:tc>
      </w:tr>
      <w:tr w:rsidR="00AA227D" w14:paraId="35AF4BF3" w14:textId="77777777">
        <w:tc>
          <w:tcPr>
            <w:tcW w:w="2310" w:type="dxa"/>
            <w:shd w:val="clear" w:color="auto" w:fill="auto"/>
            <w:tcMar>
              <w:top w:w="100" w:type="dxa"/>
              <w:left w:w="100" w:type="dxa"/>
              <w:bottom w:w="100" w:type="dxa"/>
              <w:right w:w="100" w:type="dxa"/>
            </w:tcMar>
          </w:tcPr>
          <w:p w14:paraId="42C6F159" w14:textId="77777777" w:rsidR="00AA227D" w:rsidRPr="004F06EF" w:rsidRDefault="00425617" w:rsidP="004F06EF">
            <w:pPr>
              <w:pStyle w:val="TableBody"/>
              <w:rPr>
                <w:i/>
              </w:rPr>
            </w:pPr>
            <w:r w:rsidRPr="004F06EF">
              <w:rPr>
                <w:i/>
              </w:rPr>
              <w:t>delivery_fee</w:t>
            </w:r>
          </w:p>
        </w:tc>
        <w:tc>
          <w:tcPr>
            <w:tcW w:w="1440" w:type="dxa"/>
            <w:shd w:val="clear" w:color="auto" w:fill="auto"/>
            <w:tcMar>
              <w:top w:w="100" w:type="dxa"/>
              <w:left w:w="100" w:type="dxa"/>
              <w:bottom w:w="100" w:type="dxa"/>
              <w:right w:w="100" w:type="dxa"/>
            </w:tcMar>
          </w:tcPr>
          <w:p w14:paraId="6525C869" w14:textId="77777777" w:rsidR="00AA227D" w:rsidRPr="004F06EF" w:rsidRDefault="00425617" w:rsidP="004F06EF">
            <w:pPr>
              <w:pStyle w:val="TableBody"/>
              <w:rPr>
                <w:i/>
              </w:rPr>
            </w:pPr>
            <w:r w:rsidRPr="004F06EF">
              <w:rPr>
                <w:i/>
              </w:rPr>
              <w:t>int</w:t>
            </w:r>
          </w:p>
        </w:tc>
        <w:tc>
          <w:tcPr>
            <w:tcW w:w="915" w:type="dxa"/>
            <w:shd w:val="clear" w:color="auto" w:fill="auto"/>
            <w:tcMar>
              <w:top w:w="100" w:type="dxa"/>
              <w:left w:w="100" w:type="dxa"/>
              <w:bottom w:w="100" w:type="dxa"/>
              <w:right w:w="100" w:type="dxa"/>
            </w:tcMar>
          </w:tcPr>
          <w:p w14:paraId="75863F41" w14:textId="77777777" w:rsidR="00AA227D" w:rsidRDefault="00425617" w:rsidP="004F06EF">
            <w:pPr>
              <w:pStyle w:val="TableBody"/>
            </w:pPr>
            <w:r>
              <w:t>20</w:t>
            </w:r>
          </w:p>
        </w:tc>
        <w:tc>
          <w:tcPr>
            <w:tcW w:w="4665" w:type="dxa"/>
            <w:shd w:val="clear" w:color="auto" w:fill="auto"/>
            <w:tcMar>
              <w:top w:w="100" w:type="dxa"/>
              <w:left w:w="100" w:type="dxa"/>
              <w:bottom w:w="100" w:type="dxa"/>
              <w:right w:w="100" w:type="dxa"/>
            </w:tcMar>
          </w:tcPr>
          <w:p w14:paraId="3A359C05" w14:textId="77777777" w:rsidR="00AA227D" w:rsidRDefault="00425617" w:rsidP="004F06EF">
            <w:pPr>
              <w:pStyle w:val="TableBody"/>
            </w:pPr>
            <w:r>
              <w:t>Harga ongkos kirim masing-masing invoice / faktur</w:t>
            </w:r>
          </w:p>
        </w:tc>
      </w:tr>
      <w:tr w:rsidR="00AA227D" w14:paraId="0984C5AE" w14:textId="77777777">
        <w:tc>
          <w:tcPr>
            <w:tcW w:w="2310" w:type="dxa"/>
            <w:shd w:val="clear" w:color="auto" w:fill="auto"/>
            <w:tcMar>
              <w:top w:w="100" w:type="dxa"/>
              <w:left w:w="100" w:type="dxa"/>
              <w:bottom w:w="100" w:type="dxa"/>
              <w:right w:w="100" w:type="dxa"/>
            </w:tcMar>
          </w:tcPr>
          <w:p w14:paraId="210184D8" w14:textId="77777777" w:rsidR="00AA227D" w:rsidRPr="004F06EF" w:rsidRDefault="00425617" w:rsidP="004F06EF">
            <w:pPr>
              <w:pStyle w:val="TableBody"/>
              <w:rPr>
                <w:i/>
              </w:rPr>
            </w:pPr>
            <w:r w:rsidRPr="004F06EF">
              <w:rPr>
                <w:i/>
              </w:rPr>
              <w:t>total_weight</w:t>
            </w:r>
          </w:p>
        </w:tc>
        <w:tc>
          <w:tcPr>
            <w:tcW w:w="1440" w:type="dxa"/>
            <w:shd w:val="clear" w:color="auto" w:fill="auto"/>
            <w:tcMar>
              <w:top w:w="100" w:type="dxa"/>
              <w:left w:w="100" w:type="dxa"/>
              <w:bottom w:w="100" w:type="dxa"/>
              <w:right w:w="100" w:type="dxa"/>
            </w:tcMar>
          </w:tcPr>
          <w:p w14:paraId="52520498" w14:textId="77777777" w:rsidR="00AA227D" w:rsidRPr="004F06EF" w:rsidRDefault="00425617" w:rsidP="004F06EF">
            <w:pPr>
              <w:pStyle w:val="TableBody"/>
              <w:rPr>
                <w:i/>
              </w:rPr>
            </w:pPr>
            <w:r w:rsidRPr="004F06EF">
              <w:rPr>
                <w:i/>
              </w:rPr>
              <w:t>int</w:t>
            </w:r>
          </w:p>
        </w:tc>
        <w:tc>
          <w:tcPr>
            <w:tcW w:w="915" w:type="dxa"/>
            <w:shd w:val="clear" w:color="auto" w:fill="auto"/>
            <w:tcMar>
              <w:top w:w="100" w:type="dxa"/>
              <w:left w:w="100" w:type="dxa"/>
              <w:bottom w:w="100" w:type="dxa"/>
              <w:right w:w="100" w:type="dxa"/>
            </w:tcMar>
          </w:tcPr>
          <w:p w14:paraId="2F8728EA" w14:textId="77777777" w:rsidR="00AA227D" w:rsidRDefault="00425617" w:rsidP="004F06EF">
            <w:pPr>
              <w:pStyle w:val="TableBody"/>
            </w:pPr>
            <w:r>
              <w:t>20</w:t>
            </w:r>
          </w:p>
        </w:tc>
        <w:tc>
          <w:tcPr>
            <w:tcW w:w="4665" w:type="dxa"/>
            <w:shd w:val="clear" w:color="auto" w:fill="auto"/>
            <w:tcMar>
              <w:top w:w="100" w:type="dxa"/>
              <w:left w:w="100" w:type="dxa"/>
              <w:bottom w:w="100" w:type="dxa"/>
              <w:right w:w="100" w:type="dxa"/>
            </w:tcMar>
          </w:tcPr>
          <w:p w14:paraId="6F396FD9" w14:textId="77777777" w:rsidR="00AA227D" w:rsidRDefault="00425617" w:rsidP="004F06EF">
            <w:pPr>
              <w:pStyle w:val="TableBody"/>
            </w:pPr>
            <w:r>
              <w:t>Total berat pesanan masing-masing invoice / faktur</w:t>
            </w:r>
          </w:p>
        </w:tc>
      </w:tr>
      <w:tr w:rsidR="00AA227D" w14:paraId="1E803800" w14:textId="77777777">
        <w:tc>
          <w:tcPr>
            <w:tcW w:w="2310" w:type="dxa"/>
            <w:shd w:val="clear" w:color="auto" w:fill="auto"/>
            <w:tcMar>
              <w:top w:w="100" w:type="dxa"/>
              <w:left w:w="100" w:type="dxa"/>
              <w:bottom w:w="100" w:type="dxa"/>
              <w:right w:w="100" w:type="dxa"/>
            </w:tcMar>
          </w:tcPr>
          <w:p w14:paraId="45A062C7" w14:textId="77777777" w:rsidR="00AA227D" w:rsidRPr="004F06EF" w:rsidRDefault="00425617" w:rsidP="004F06EF">
            <w:pPr>
              <w:pStyle w:val="TableBody"/>
              <w:rPr>
                <w:i/>
              </w:rPr>
            </w:pPr>
            <w:r w:rsidRPr="004F06EF">
              <w:rPr>
                <w:i/>
              </w:rPr>
              <w:t>receipt</w:t>
            </w:r>
          </w:p>
        </w:tc>
        <w:tc>
          <w:tcPr>
            <w:tcW w:w="1440" w:type="dxa"/>
            <w:shd w:val="clear" w:color="auto" w:fill="auto"/>
            <w:tcMar>
              <w:top w:w="100" w:type="dxa"/>
              <w:left w:w="100" w:type="dxa"/>
              <w:bottom w:w="100" w:type="dxa"/>
              <w:right w:w="100" w:type="dxa"/>
            </w:tcMar>
          </w:tcPr>
          <w:p w14:paraId="34FA3978" w14:textId="77777777" w:rsidR="00AA227D" w:rsidRPr="004F06EF" w:rsidRDefault="00425617" w:rsidP="004F06EF">
            <w:pPr>
              <w:pStyle w:val="TableBody"/>
              <w:rPr>
                <w:i/>
              </w:rPr>
            </w:pPr>
            <w:r w:rsidRPr="004F06EF">
              <w:rPr>
                <w:i/>
              </w:rPr>
              <w:t>varchar</w:t>
            </w:r>
          </w:p>
        </w:tc>
        <w:tc>
          <w:tcPr>
            <w:tcW w:w="915" w:type="dxa"/>
            <w:shd w:val="clear" w:color="auto" w:fill="auto"/>
            <w:tcMar>
              <w:top w:w="100" w:type="dxa"/>
              <w:left w:w="100" w:type="dxa"/>
              <w:bottom w:w="100" w:type="dxa"/>
              <w:right w:w="100" w:type="dxa"/>
            </w:tcMar>
          </w:tcPr>
          <w:p w14:paraId="7E7B8DE0" w14:textId="77777777" w:rsidR="00AA227D" w:rsidRDefault="00425617" w:rsidP="004F06EF">
            <w:pPr>
              <w:pStyle w:val="TableBody"/>
            </w:pPr>
            <w:r>
              <w:t>60</w:t>
            </w:r>
          </w:p>
        </w:tc>
        <w:tc>
          <w:tcPr>
            <w:tcW w:w="4665" w:type="dxa"/>
            <w:shd w:val="clear" w:color="auto" w:fill="auto"/>
            <w:tcMar>
              <w:top w:w="100" w:type="dxa"/>
              <w:left w:w="100" w:type="dxa"/>
              <w:bottom w:w="100" w:type="dxa"/>
              <w:right w:w="100" w:type="dxa"/>
            </w:tcMar>
          </w:tcPr>
          <w:p w14:paraId="64FED00C" w14:textId="77777777" w:rsidR="00AA227D" w:rsidRDefault="00425617" w:rsidP="004F06EF">
            <w:pPr>
              <w:pStyle w:val="TableBody"/>
            </w:pPr>
            <w:r>
              <w:t xml:space="preserve">Bukti bayar setiap </w:t>
            </w:r>
            <w:r w:rsidRPr="006D4197">
              <w:rPr>
                <w:i/>
                <w:iCs/>
              </w:rPr>
              <w:t>invoice</w:t>
            </w:r>
            <w:r>
              <w:t xml:space="preserve"> / faktur</w:t>
            </w:r>
          </w:p>
        </w:tc>
      </w:tr>
    </w:tbl>
    <w:p w14:paraId="37F11119" w14:textId="77777777" w:rsidR="00AA227D" w:rsidRDefault="00AA227D">
      <w:pPr>
        <w:keepNext/>
        <w:ind w:left="720"/>
      </w:pPr>
    </w:p>
    <w:p w14:paraId="3629AF4B" w14:textId="77777777" w:rsidR="00AA227D" w:rsidRDefault="00425617">
      <w:pPr>
        <w:keepNext/>
        <w:numPr>
          <w:ilvl w:val="0"/>
          <w:numId w:val="22"/>
        </w:numPr>
      </w:pPr>
      <w:r>
        <w:t xml:space="preserve">Tabel </w:t>
      </w:r>
      <w:r>
        <w:rPr>
          <w:i/>
        </w:rPr>
        <w:t>invoice_book</w:t>
      </w:r>
    </w:p>
    <w:p w14:paraId="7836A776" w14:textId="77777777" w:rsidR="00AA227D" w:rsidRDefault="00425617">
      <w:pPr>
        <w:keepNext/>
        <w:ind w:left="720"/>
      </w:pPr>
      <w:r>
        <w:t xml:space="preserve">Tabel </w:t>
      </w:r>
      <w:r>
        <w:rPr>
          <w:i/>
        </w:rPr>
        <w:t>invoice_book</w:t>
      </w:r>
      <w:r>
        <w:t xml:space="preserve"> berfungsi untuk menyimpan buku yang dipesan pada setiap faktur. Tabel ini terdiri dari 7 kolom sebagai berikut.</w:t>
      </w:r>
    </w:p>
    <w:p w14:paraId="551BDC0C" w14:textId="77777777" w:rsidR="00AA227D" w:rsidRDefault="00AA227D">
      <w:pPr>
        <w:keepNext/>
        <w:ind w:left="720"/>
        <w:jc w:val="center"/>
      </w:pPr>
    </w:p>
    <w:p w14:paraId="61D3AC57" w14:textId="3A8F8797" w:rsidR="00D51E4A" w:rsidRPr="00D51E4A" w:rsidRDefault="00D51E4A" w:rsidP="00D51E4A">
      <w:pPr>
        <w:pStyle w:val="Caption"/>
        <w:keepNext/>
        <w:rPr>
          <w:lang w:val="en-ID"/>
        </w:rPr>
      </w:pPr>
      <w:bookmarkStart w:id="18" w:name="_Toc75886323"/>
      <w:r>
        <w:t xml:space="preserve">Tabel 1. </w:t>
      </w:r>
      <w:r>
        <w:fldChar w:fldCharType="begin"/>
      </w:r>
      <w:r>
        <w:instrText xml:space="preserve"> SEQ Tabel_1. \* ARABIC </w:instrText>
      </w:r>
      <w:r>
        <w:fldChar w:fldCharType="separate"/>
      </w:r>
      <w:r>
        <w:rPr>
          <w:noProof/>
        </w:rPr>
        <w:t>4</w:t>
      </w:r>
      <w:r>
        <w:fldChar w:fldCharType="end"/>
      </w:r>
      <w:r>
        <w:rPr>
          <w:lang w:val="en-ID"/>
        </w:rPr>
        <w:t xml:space="preserve"> </w:t>
      </w:r>
      <w:r>
        <w:rPr>
          <w:i/>
        </w:rPr>
        <w:t>Data Dictionary</w:t>
      </w:r>
      <w:r>
        <w:t xml:space="preserve"> Tabel </w:t>
      </w:r>
      <w:r>
        <w:rPr>
          <w:i/>
        </w:rPr>
        <w:t>invoice_book</w:t>
      </w:r>
      <w:bookmarkEnd w:id="18"/>
    </w:p>
    <w:tbl>
      <w:tblPr>
        <w:tblStyle w:val="a4"/>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2B2A89CF" w14:textId="77777777">
        <w:tc>
          <w:tcPr>
            <w:tcW w:w="2310" w:type="dxa"/>
            <w:shd w:val="clear" w:color="auto" w:fill="auto"/>
            <w:tcMar>
              <w:top w:w="100" w:type="dxa"/>
              <w:left w:w="100" w:type="dxa"/>
              <w:bottom w:w="100" w:type="dxa"/>
              <w:right w:w="100" w:type="dxa"/>
            </w:tcMar>
          </w:tcPr>
          <w:p w14:paraId="28D5A6CE" w14:textId="77777777" w:rsidR="00AA227D" w:rsidRPr="006D4197" w:rsidRDefault="00425617" w:rsidP="00383708">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276CFCA3" w14:textId="77777777" w:rsidR="00AA227D" w:rsidRPr="006D4197" w:rsidRDefault="00425617" w:rsidP="00383708">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1B24BDDA" w14:textId="77777777" w:rsidR="00AA227D" w:rsidRPr="006D4197" w:rsidRDefault="00425617" w:rsidP="00383708">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6B94165B" w14:textId="77777777" w:rsidR="00AA227D" w:rsidRPr="006D4197" w:rsidRDefault="00425617" w:rsidP="00383708">
            <w:pPr>
              <w:pStyle w:val="TableHead"/>
              <w:rPr>
                <w:i/>
                <w:iCs/>
              </w:rPr>
            </w:pPr>
            <w:r w:rsidRPr="006D4197">
              <w:rPr>
                <w:i/>
                <w:iCs/>
              </w:rPr>
              <w:t>Description</w:t>
            </w:r>
          </w:p>
        </w:tc>
      </w:tr>
      <w:tr w:rsidR="00AA227D" w14:paraId="490734ED" w14:textId="77777777">
        <w:tc>
          <w:tcPr>
            <w:tcW w:w="2310" w:type="dxa"/>
            <w:shd w:val="clear" w:color="auto" w:fill="auto"/>
            <w:tcMar>
              <w:top w:w="100" w:type="dxa"/>
              <w:left w:w="100" w:type="dxa"/>
              <w:bottom w:w="100" w:type="dxa"/>
              <w:right w:w="100" w:type="dxa"/>
            </w:tcMar>
          </w:tcPr>
          <w:p w14:paraId="19F5A1A5" w14:textId="77777777" w:rsidR="00AA227D" w:rsidRPr="006D4197" w:rsidRDefault="00425617" w:rsidP="00383708">
            <w:pPr>
              <w:pStyle w:val="TableBody"/>
              <w:rPr>
                <w:i/>
                <w:iCs/>
              </w:rPr>
            </w:pPr>
            <w:r w:rsidRPr="006D4197">
              <w:rPr>
                <w:i/>
                <w:iCs/>
              </w:rPr>
              <w:t>invoice_book_id</w:t>
            </w:r>
          </w:p>
        </w:tc>
        <w:tc>
          <w:tcPr>
            <w:tcW w:w="1440" w:type="dxa"/>
            <w:shd w:val="clear" w:color="auto" w:fill="auto"/>
            <w:tcMar>
              <w:top w:w="100" w:type="dxa"/>
              <w:left w:w="100" w:type="dxa"/>
              <w:bottom w:w="100" w:type="dxa"/>
              <w:right w:w="100" w:type="dxa"/>
            </w:tcMar>
          </w:tcPr>
          <w:p w14:paraId="7F46E971"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5E767E39"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02D53963" w14:textId="77777777" w:rsidR="00AA227D" w:rsidRDefault="00425617" w:rsidP="00383708">
            <w:pPr>
              <w:pStyle w:val="TableBody"/>
            </w:pPr>
            <w:r w:rsidRPr="006D4197">
              <w:rPr>
                <w:i/>
                <w:iCs/>
              </w:rPr>
              <w:t>Unique id</w:t>
            </w:r>
            <w:r>
              <w:t xml:space="preserve"> untuk masing-masing tabel pesanan buku pada setiap </w:t>
            </w:r>
            <w:r w:rsidRPr="006D4197">
              <w:rPr>
                <w:i/>
                <w:iCs/>
              </w:rPr>
              <w:t>invoice</w:t>
            </w:r>
            <w:r>
              <w:t xml:space="preserve"> / faktur</w:t>
            </w:r>
          </w:p>
        </w:tc>
      </w:tr>
      <w:tr w:rsidR="00AA227D" w14:paraId="7682BCBF" w14:textId="77777777">
        <w:tc>
          <w:tcPr>
            <w:tcW w:w="2310" w:type="dxa"/>
            <w:shd w:val="clear" w:color="auto" w:fill="auto"/>
            <w:tcMar>
              <w:top w:w="100" w:type="dxa"/>
              <w:left w:w="100" w:type="dxa"/>
              <w:bottom w:w="100" w:type="dxa"/>
              <w:right w:w="100" w:type="dxa"/>
            </w:tcMar>
          </w:tcPr>
          <w:p w14:paraId="34863726" w14:textId="77777777" w:rsidR="00AA227D" w:rsidRPr="006D4197" w:rsidRDefault="00425617" w:rsidP="00383708">
            <w:pPr>
              <w:pStyle w:val="TableBody"/>
              <w:rPr>
                <w:i/>
                <w:iCs/>
              </w:rPr>
            </w:pPr>
            <w:r w:rsidRPr="006D4197">
              <w:rPr>
                <w:i/>
                <w:iCs/>
              </w:rPr>
              <w:t>invoice_id</w:t>
            </w:r>
          </w:p>
        </w:tc>
        <w:tc>
          <w:tcPr>
            <w:tcW w:w="1440" w:type="dxa"/>
            <w:shd w:val="clear" w:color="auto" w:fill="auto"/>
            <w:tcMar>
              <w:top w:w="100" w:type="dxa"/>
              <w:left w:w="100" w:type="dxa"/>
              <w:bottom w:w="100" w:type="dxa"/>
              <w:right w:w="100" w:type="dxa"/>
            </w:tcMar>
          </w:tcPr>
          <w:p w14:paraId="1BFE8F7D"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0FD36A5B"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3CA3E486" w14:textId="77777777" w:rsidR="00AA227D" w:rsidRDefault="00425617" w:rsidP="00383708">
            <w:pPr>
              <w:pStyle w:val="TableBody"/>
            </w:pPr>
            <w:r w:rsidRPr="006D4197">
              <w:rPr>
                <w:i/>
                <w:iCs/>
              </w:rPr>
              <w:t>Unique id</w:t>
            </w:r>
            <w:r>
              <w:t xml:space="preserve"> untuk masing-masing invoice sebagai </w:t>
            </w:r>
            <w:r w:rsidRPr="006D4197">
              <w:rPr>
                <w:i/>
                <w:iCs/>
              </w:rPr>
              <w:t>foreign key</w:t>
            </w:r>
          </w:p>
        </w:tc>
      </w:tr>
      <w:tr w:rsidR="00AA227D" w14:paraId="5333E68A" w14:textId="77777777">
        <w:tc>
          <w:tcPr>
            <w:tcW w:w="2310" w:type="dxa"/>
            <w:shd w:val="clear" w:color="auto" w:fill="auto"/>
            <w:tcMar>
              <w:top w:w="100" w:type="dxa"/>
              <w:left w:w="100" w:type="dxa"/>
              <w:bottom w:w="100" w:type="dxa"/>
              <w:right w:w="100" w:type="dxa"/>
            </w:tcMar>
          </w:tcPr>
          <w:p w14:paraId="108FE3F3" w14:textId="77777777" w:rsidR="00AA227D" w:rsidRPr="006D4197" w:rsidRDefault="00425617" w:rsidP="00383708">
            <w:pPr>
              <w:pStyle w:val="TableBody"/>
              <w:rPr>
                <w:i/>
                <w:iCs/>
              </w:rPr>
            </w:pPr>
            <w:r w:rsidRPr="006D4197">
              <w:rPr>
                <w:i/>
                <w:iCs/>
              </w:rPr>
              <w:t>book_id</w:t>
            </w:r>
          </w:p>
        </w:tc>
        <w:tc>
          <w:tcPr>
            <w:tcW w:w="1440" w:type="dxa"/>
            <w:shd w:val="clear" w:color="auto" w:fill="auto"/>
            <w:tcMar>
              <w:top w:w="100" w:type="dxa"/>
              <w:left w:w="100" w:type="dxa"/>
              <w:bottom w:w="100" w:type="dxa"/>
              <w:right w:w="100" w:type="dxa"/>
            </w:tcMar>
          </w:tcPr>
          <w:p w14:paraId="7B289ECA"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6060B074"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785E42C1" w14:textId="77777777" w:rsidR="00AA227D" w:rsidRDefault="00425617" w:rsidP="00383708">
            <w:pPr>
              <w:pStyle w:val="TableBody"/>
            </w:pPr>
            <w:r w:rsidRPr="006D4197">
              <w:rPr>
                <w:i/>
                <w:iCs/>
              </w:rPr>
              <w:t>Unique id</w:t>
            </w:r>
            <w:r>
              <w:t xml:space="preserve"> untuk setiap buku sebagai </w:t>
            </w:r>
            <w:r w:rsidRPr="006D4197">
              <w:rPr>
                <w:i/>
                <w:iCs/>
              </w:rPr>
              <w:t>foreign key</w:t>
            </w:r>
          </w:p>
        </w:tc>
      </w:tr>
      <w:tr w:rsidR="00AA227D" w14:paraId="040E2174" w14:textId="77777777">
        <w:tc>
          <w:tcPr>
            <w:tcW w:w="2310" w:type="dxa"/>
            <w:shd w:val="clear" w:color="auto" w:fill="auto"/>
            <w:tcMar>
              <w:top w:w="100" w:type="dxa"/>
              <w:left w:w="100" w:type="dxa"/>
              <w:bottom w:w="100" w:type="dxa"/>
              <w:right w:w="100" w:type="dxa"/>
            </w:tcMar>
          </w:tcPr>
          <w:p w14:paraId="092022DD" w14:textId="77777777" w:rsidR="00AA227D" w:rsidRPr="006D4197" w:rsidRDefault="00425617" w:rsidP="00383708">
            <w:pPr>
              <w:pStyle w:val="TableBody"/>
              <w:rPr>
                <w:i/>
                <w:iCs/>
              </w:rPr>
            </w:pPr>
            <w:r w:rsidRPr="006D4197">
              <w:rPr>
                <w:i/>
                <w:iCs/>
              </w:rPr>
              <w:t>qty</w:t>
            </w:r>
          </w:p>
        </w:tc>
        <w:tc>
          <w:tcPr>
            <w:tcW w:w="1440" w:type="dxa"/>
            <w:shd w:val="clear" w:color="auto" w:fill="auto"/>
            <w:tcMar>
              <w:top w:w="100" w:type="dxa"/>
              <w:left w:w="100" w:type="dxa"/>
              <w:bottom w:w="100" w:type="dxa"/>
              <w:right w:w="100" w:type="dxa"/>
            </w:tcMar>
          </w:tcPr>
          <w:p w14:paraId="30E62CE3"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0954C793"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14791458" w14:textId="77777777" w:rsidR="00AA227D" w:rsidRDefault="00425617" w:rsidP="00383708">
            <w:pPr>
              <w:pStyle w:val="TableBody"/>
            </w:pPr>
            <w:r>
              <w:t>Jumlah masing-masing buku yang dipesan</w:t>
            </w:r>
          </w:p>
        </w:tc>
      </w:tr>
      <w:tr w:rsidR="00AA227D" w14:paraId="24F54908" w14:textId="77777777">
        <w:tc>
          <w:tcPr>
            <w:tcW w:w="2310" w:type="dxa"/>
            <w:shd w:val="clear" w:color="auto" w:fill="auto"/>
            <w:tcMar>
              <w:top w:w="100" w:type="dxa"/>
              <w:left w:w="100" w:type="dxa"/>
              <w:bottom w:w="100" w:type="dxa"/>
              <w:right w:w="100" w:type="dxa"/>
            </w:tcMar>
          </w:tcPr>
          <w:p w14:paraId="2D261C6F" w14:textId="77777777" w:rsidR="00AA227D" w:rsidRPr="006D4197" w:rsidRDefault="00425617" w:rsidP="00383708">
            <w:pPr>
              <w:pStyle w:val="TableBody"/>
              <w:rPr>
                <w:i/>
                <w:iCs/>
              </w:rPr>
            </w:pPr>
            <w:r w:rsidRPr="006D4197">
              <w:rPr>
                <w:i/>
                <w:iCs/>
              </w:rPr>
              <w:t>discount</w:t>
            </w:r>
          </w:p>
        </w:tc>
        <w:tc>
          <w:tcPr>
            <w:tcW w:w="1440" w:type="dxa"/>
            <w:shd w:val="clear" w:color="auto" w:fill="auto"/>
            <w:tcMar>
              <w:top w:w="100" w:type="dxa"/>
              <w:left w:w="100" w:type="dxa"/>
              <w:bottom w:w="100" w:type="dxa"/>
              <w:right w:w="100" w:type="dxa"/>
            </w:tcMar>
          </w:tcPr>
          <w:p w14:paraId="2A1D9821"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4C62009B" w14:textId="77777777" w:rsidR="00AA227D" w:rsidRDefault="00425617" w:rsidP="00383708">
            <w:pPr>
              <w:pStyle w:val="TableBody"/>
            </w:pPr>
            <w:r>
              <w:t>3</w:t>
            </w:r>
          </w:p>
        </w:tc>
        <w:tc>
          <w:tcPr>
            <w:tcW w:w="4665" w:type="dxa"/>
            <w:shd w:val="clear" w:color="auto" w:fill="auto"/>
            <w:tcMar>
              <w:top w:w="100" w:type="dxa"/>
              <w:left w:w="100" w:type="dxa"/>
              <w:bottom w:w="100" w:type="dxa"/>
              <w:right w:w="100" w:type="dxa"/>
            </w:tcMar>
          </w:tcPr>
          <w:p w14:paraId="66BE133F" w14:textId="77777777" w:rsidR="00AA227D" w:rsidRDefault="00425617" w:rsidP="00383708">
            <w:pPr>
              <w:pStyle w:val="TableBody"/>
            </w:pPr>
            <w:r>
              <w:t>Besarnya diskon yang diberikan untuk setiap buku yang dipesan</w:t>
            </w:r>
          </w:p>
        </w:tc>
      </w:tr>
      <w:tr w:rsidR="00AA227D" w14:paraId="1F86DE1B" w14:textId="77777777">
        <w:tc>
          <w:tcPr>
            <w:tcW w:w="2310" w:type="dxa"/>
            <w:shd w:val="clear" w:color="auto" w:fill="auto"/>
            <w:tcMar>
              <w:top w:w="100" w:type="dxa"/>
              <w:left w:w="100" w:type="dxa"/>
              <w:bottom w:w="100" w:type="dxa"/>
              <w:right w:w="100" w:type="dxa"/>
            </w:tcMar>
          </w:tcPr>
          <w:p w14:paraId="70FF7605" w14:textId="77777777" w:rsidR="00AA227D" w:rsidRPr="006D4197" w:rsidRDefault="00425617" w:rsidP="00383708">
            <w:pPr>
              <w:pStyle w:val="TableBody"/>
              <w:rPr>
                <w:i/>
                <w:iCs/>
              </w:rPr>
            </w:pPr>
            <w:r w:rsidRPr="006D4197">
              <w:rPr>
                <w:i/>
                <w:iCs/>
              </w:rPr>
              <w:t>price</w:t>
            </w:r>
          </w:p>
        </w:tc>
        <w:tc>
          <w:tcPr>
            <w:tcW w:w="1440" w:type="dxa"/>
            <w:shd w:val="clear" w:color="auto" w:fill="auto"/>
            <w:tcMar>
              <w:top w:w="100" w:type="dxa"/>
              <w:left w:w="100" w:type="dxa"/>
              <w:bottom w:w="100" w:type="dxa"/>
              <w:right w:w="100" w:type="dxa"/>
            </w:tcMar>
          </w:tcPr>
          <w:p w14:paraId="135F8DEA"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53D3F34B"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05296150" w14:textId="77777777" w:rsidR="00AA227D" w:rsidRDefault="00425617" w:rsidP="00383708">
            <w:pPr>
              <w:pStyle w:val="TableBody"/>
            </w:pPr>
            <w:r>
              <w:t>Harga untuk masing-masing buku</w:t>
            </w:r>
          </w:p>
        </w:tc>
      </w:tr>
    </w:tbl>
    <w:p w14:paraId="37029AC7" w14:textId="77777777" w:rsidR="00AA227D" w:rsidRDefault="00425617">
      <w:pPr>
        <w:keepNext/>
        <w:numPr>
          <w:ilvl w:val="0"/>
          <w:numId w:val="22"/>
        </w:numPr>
      </w:pPr>
      <w:r>
        <w:lastRenderedPageBreak/>
        <w:t>Tabel proforma</w:t>
      </w:r>
    </w:p>
    <w:p w14:paraId="79F88374" w14:textId="77777777" w:rsidR="00AA227D" w:rsidRDefault="00425617">
      <w:pPr>
        <w:keepNext/>
        <w:ind w:left="720"/>
      </w:pPr>
      <w:r>
        <w:t xml:space="preserve">Tabel proforma berfungsi untuk menyimpan detail suatu proforma. Proforma adalah suatu penawaran kepada </w:t>
      </w:r>
      <w:r>
        <w:rPr>
          <w:i/>
        </w:rPr>
        <w:t xml:space="preserve">customer </w:t>
      </w:r>
      <w:r>
        <w:t xml:space="preserve">yang berisikan buku yang diinginkan atau ditawarkan kepada </w:t>
      </w:r>
      <w:r>
        <w:rPr>
          <w:i/>
        </w:rPr>
        <w:t>customer</w:t>
      </w:r>
      <w:r>
        <w:t>. Tabel ini terdiri dari 6 kolom yang terdiri sebagai berikut.</w:t>
      </w:r>
    </w:p>
    <w:p w14:paraId="723A8EA4" w14:textId="77777777" w:rsidR="00AA227D" w:rsidRDefault="00AA227D">
      <w:pPr>
        <w:keepNext/>
        <w:ind w:left="720"/>
        <w:jc w:val="center"/>
      </w:pPr>
    </w:p>
    <w:p w14:paraId="7F5D03A8" w14:textId="3A576C1D" w:rsidR="00D51E4A" w:rsidRPr="00D51E4A" w:rsidRDefault="00D51E4A" w:rsidP="00D51E4A">
      <w:pPr>
        <w:pStyle w:val="Caption"/>
        <w:keepNext/>
        <w:rPr>
          <w:lang w:val="en-ID"/>
        </w:rPr>
      </w:pPr>
      <w:bookmarkStart w:id="19" w:name="_Toc75886324"/>
      <w:r>
        <w:t xml:space="preserve">Tabel 1. </w:t>
      </w:r>
      <w:r>
        <w:fldChar w:fldCharType="begin"/>
      </w:r>
      <w:r>
        <w:instrText xml:space="preserve"> SEQ Tabel_1. \* ARABIC </w:instrText>
      </w:r>
      <w:r>
        <w:fldChar w:fldCharType="separate"/>
      </w:r>
      <w:r>
        <w:rPr>
          <w:noProof/>
        </w:rPr>
        <w:t>5</w:t>
      </w:r>
      <w:r>
        <w:fldChar w:fldCharType="end"/>
      </w:r>
      <w:r>
        <w:rPr>
          <w:lang w:val="en-ID"/>
        </w:rPr>
        <w:t xml:space="preserve"> </w:t>
      </w:r>
      <w:r>
        <w:rPr>
          <w:i/>
        </w:rPr>
        <w:t>Data Dictionary</w:t>
      </w:r>
      <w:r>
        <w:t xml:space="preserve"> Tabel proforma</w:t>
      </w:r>
      <w:bookmarkEnd w:id="19"/>
    </w:p>
    <w:tbl>
      <w:tblPr>
        <w:tblStyle w:val="a5"/>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4CBA51CA" w14:textId="77777777">
        <w:tc>
          <w:tcPr>
            <w:tcW w:w="2310" w:type="dxa"/>
            <w:shd w:val="clear" w:color="auto" w:fill="auto"/>
            <w:tcMar>
              <w:top w:w="100" w:type="dxa"/>
              <w:left w:w="100" w:type="dxa"/>
              <w:bottom w:w="100" w:type="dxa"/>
              <w:right w:w="100" w:type="dxa"/>
            </w:tcMar>
          </w:tcPr>
          <w:p w14:paraId="4B7F19D2" w14:textId="77777777" w:rsidR="00AA227D" w:rsidRPr="006D4197" w:rsidRDefault="00425617" w:rsidP="00383708">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60E6B06" w14:textId="77777777" w:rsidR="00AA227D" w:rsidRPr="006D4197" w:rsidRDefault="00425617" w:rsidP="00383708">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522CA7EF" w14:textId="77777777" w:rsidR="00AA227D" w:rsidRPr="006D4197" w:rsidRDefault="00425617" w:rsidP="00383708">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1633651A" w14:textId="77777777" w:rsidR="00AA227D" w:rsidRPr="006D4197" w:rsidRDefault="00425617" w:rsidP="00383708">
            <w:pPr>
              <w:pStyle w:val="TableHead"/>
              <w:rPr>
                <w:i/>
                <w:iCs/>
              </w:rPr>
            </w:pPr>
            <w:r w:rsidRPr="006D4197">
              <w:rPr>
                <w:i/>
                <w:iCs/>
              </w:rPr>
              <w:t>Description</w:t>
            </w:r>
          </w:p>
        </w:tc>
      </w:tr>
      <w:tr w:rsidR="00AA227D" w14:paraId="107525AB" w14:textId="77777777">
        <w:tc>
          <w:tcPr>
            <w:tcW w:w="2310" w:type="dxa"/>
            <w:shd w:val="clear" w:color="auto" w:fill="auto"/>
            <w:tcMar>
              <w:top w:w="100" w:type="dxa"/>
              <w:left w:w="100" w:type="dxa"/>
              <w:bottom w:w="100" w:type="dxa"/>
              <w:right w:w="100" w:type="dxa"/>
            </w:tcMar>
          </w:tcPr>
          <w:p w14:paraId="22E086D4" w14:textId="77777777" w:rsidR="00AA227D" w:rsidRDefault="00425617" w:rsidP="00383708">
            <w:pPr>
              <w:pStyle w:val="TableBody"/>
            </w:pPr>
            <w:r>
              <w:t>proforma_id</w:t>
            </w:r>
          </w:p>
        </w:tc>
        <w:tc>
          <w:tcPr>
            <w:tcW w:w="1440" w:type="dxa"/>
            <w:shd w:val="clear" w:color="auto" w:fill="auto"/>
            <w:tcMar>
              <w:top w:w="100" w:type="dxa"/>
              <w:left w:w="100" w:type="dxa"/>
              <w:bottom w:w="100" w:type="dxa"/>
              <w:right w:w="100" w:type="dxa"/>
            </w:tcMar>
          </w:tcPr>
          <w:p w14:paraId="1AA141B1"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3761F280"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43A0F21D" w14:textId="77777777" w:rsidR="00AA227D" w:rsidRDefault="00425617" w:rsidP="00383708">
            <w:pPr>
              <w:pStyle w:val="TableBody"/>
            </w:pPr>
            <w:r w:rsidRPr="006D4197">
              <w:rPr>
                <w:i/>
                <w:iCs/>
              </w:rPr>
              <w:t>Unique id</w:t>
            </w:r>
            <w:r>
              <w:t xml:space="preserve"> untuk setiap proforma yang dibuat</w:t>
            </w:r>
          </w:p>
        </w:tc>
      </w:tr>
      <w:tr w:rsidR="00AA227D" w14:paraId="43AC8C2B" w14:textId="77777777">
        <w:tc>
          <w:tcPr>
            <w:tcW w:w="2310" w:type="dxa"/>
            <w:shd w:val="clear" w:color="auto" w:fill="auto"/>
            <w:tcMar>
              <w:top w:w="100" w:type="dxa"/>
              <w:left w:w="100" w:type="dxa"/>
              <w:bottom w:w="100" w:type="dxa"/>
              <w:right w:w="100" w:type="dxa"/>
            </w:tcMar>
          </w:tcPr>
          <w:p w14:paraId="7932D082" w14:textId="77777777" w:rsidR="00AA227D" w:rsidRPr="006D4197" w:rsidRDefault="00425617" w:rsidP="00383708">
            <w:pPr>
              <w:pStyle w:val="TableBody"/>
              <w:rPr>
                <w:i/>
                <w:iCs/>
              </w:rPr>
            </w:pPr>
            <w:r w:rsidRPr="006D4197">
              <w:rPr>
                <w:i/>
                <w:iCs/>
              </w:rPr>
              <w:t>number</w:t>
            </w:r>
          </w:p>
        </w:tc>
        <w:tc>
          <w:tcPr>
            <w:tcW w:w="1440" w:type="dxa"/>
            <w:shd w:val="clear" w:color="auto" w:fill="auto"/>
            <w:tcMar>
              <w:top w:w="100" w:type="dxa"/>
              <w:left w:w="100" w:type="dxa"/>
              <w:bottom w:w="100" w:type="dxa"/>
              <w:right w:w="100" w:type="dxa"/>
            </w:tcMar>
          </w:tcPr>
          <w:p w14:paraId="2D75FEB1"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22B8A2B2" w14:textId="77777777" w:rsidR="00AA227D" w:rsidRDefault="00425617" w:rsidP="00383708">
            <w:pPr>
              <w:pStyle w:val="TableBody"/>
            </w:pPr>
            <w:r>
              <w:t>50</w:t>
            </w:r>
          </w:p>
        </w:tc>
        <w:tc>
          <w:tcPr>
            <w:tcW w:w="4665" w:type="dxa"/>
            <w:shd w:val="clear" w:color="auto" w:fill="auto"/>
            <w:tcMar>
              <w:top w:w="100" w:type="dxa"/>
              <w:left w:w="100" w:type="dxa"/>
              <w:bottom w:w="100" w:type="dxa"/>
              <w:right w:w="100" w:type="dxa"/>
            </w:tcMar>
          </w:tcPr>
          <w:p w14:paraId="20464AB4" w14:textId="77777777" w:rsidR="00AA227D" w:rsidRDefault="00425617" w:rsidP="00383708">
            <w:pPr>
              <w:pStyle w:val="TableBody"/>
            </w:pPr>
            <w:r>
              <w:t>Nomor proforma</w:t>
            </w:r>
          </w:p>
        </w:tc>
      </w:tr>
      <w:tr w:rsidR="00AA227D" w14:paraId="0789D7E6" w14:textId="77777777">
        <w:tc>
          <w:tcPr>
            <w:tcW w:w="2310" w:type="dxa"/>
            <w:shd w:val="clear" w:color="auto" w:fill="auto"/>
            <w:tcMar>
              <w:top w:w="100" w:type="dxa"/>
              <w:left w:w="100" w:type="dxa"/>
              <w:bottom w:w="100" w:type="dxa"/>
              <w:right w:w="100" w:type="dxa"/>
            </w:tcMar>
          </w:tcPr>
          <w:p w14:paraId="4D8A30FA" w14:textId="77777777" w:rsidR="00AA227D" w:rsidRPr="006D4197" w:rsidRDefault="00425617" w:rsidP="00383708">
            <w:pPr>
              <w:pStyle w:val="TableBody"/>
              <w:rPr>
                <w:i/>
                <w:iCs/>
              </w:rPr>
            </w:pPr>
            <w:r w:rsidRPr="006D4197">
              <w:rPr>
                <w:i/>
                <w:iCs/>
              </w:rPr>
              <w:t>source</w:t>
            </w:r>
          </w:p>
        </w:tc>
        <w:tc>
          <w:tcPr>
            <w:tcW w:w="1440" w:type="dxa"/>
            <w:shd w:val="clear" w:color="auto" w:fill="auto"/>
            <w:tcMar>
              <w:top w:w="100" w:type="dxa"/>
              <w:left w:w="100" w:type="dxa"/>
              <w:bottom w:w="100" w:type="dxa"/>
              <w:right w:w="100" w:type="dxa"/>
            </w:tcMar>
          </w:tcPr>
          <w:p w14:paraId="4985BB1D"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2A682EA3" w14:textId="77777777" w:rsidR="00AA227D" w:rsidRDefault="00425617" w:rsidP="00383708">
            <w:pPr>
              <w:pStyle w:val="TableBody"/>
            </w:pPr>
            <w:r>
              <w:t>100</w:t>
            </w:r>
          </w:p>
        </w:tc>
        <w:tc>
          <w:tcPr>
            <w:tcW w:w="4665" w:type="dxa"/>
            <w:shd w:val="clear" w:color="auto" w:fill="auto"/>
            <w:tcMar>
              <w:top w:w="100" w:type="dxa"/>
              <w:left w:w="100" w:type="dxa"/>
              <w:bottom w:w="100" w:type="dxa"/>
              <w:right w:w="100" w:type="dxa"/>
            </w:tcMar>
          </w:tcPr>
          <w:p w14:paraId="79D1FAA7" w14:textId="77777777" w:rsidR="00AA227D" w:rsidRDefault="00AA227D" w:rsidP="00383708">
            <w:pPr>
              <w:pStyle w:val="TableBody"/>
            </w:pPr>
          </w:p>
        </w:tc>
      </w:tr>
      <w:tr w:rsidR="00AA227D" w14:paraId="79DFC868" w14:textId="77777777">
        <w:tc>
          <w:tcPr>
            <w:tcW w:w="2310" w:type="dxa"/>
            <w:shd w:val="clear" w:color="auto" w:fill="auto"/>
            <w:tcMar>
              <w:top w:w="100" w:type="dxa"/>
              <w:left w:w="100" w:type="dxa"/>
              <w:bottom w:w="100" w:type="dxa"/>
              <w:right w:w="100" w:type="dxa"/>
            </w:tcMar>
          </w:tcPr>
          <w:p w14:paraId="4E2C5684" w14:textId="77777777" w:rsidR="00AA227D" w:rsidRPr="006D4197" w:rsidRDefault="00425617" w:rsidP="00383708">
            <w:pPr>
              <w:pStyle w:val="TableBody"/>
              <w:rPr>
                <w:i/>
                <w:iCs/>
              </w:rPr>
            </w:pPr>
            <w:r w:rsidRPr="006D4197">
              <w:rPr>
                <w:i/>
                <w:iCs/>
              </w:rPr>
              <w:t>due_date</w:t>
            </w:r>
          </w:p>
        </w:tc>
        <w:tc>
          <w:tcPr>
            <w:tcW w:w="1440" w:type="dxa"/>
            <w:shd w:val="clear" w:color="auto" w:fill="auto"/>
            <w:tcMar>
              <w:top w:w="100" w:type="dxa"/>
              <w:left w:w="100" w:type="dxa"/>
              <w:bottom w:w="100" w:type="dxa"/>
              <w:right w:w="100" w:type="dxa"/>
            </w:tcMar>
          </w:tcPr>
          <w:p w14:paraId="15FFD621"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12C6711B"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61EDC65D" w14:textId="77777777" w:rsidR="00AA227D" w:rsidRDefault="00425617" w:rsidP="00383708">
            <w:pPr>
              <w:pStyle w:val="TableBody"/>
            </w:pPr>
            <w:r>
              <w:t>Tanggal jatuh tempo setiap proforma</w:t>
            </w:r>
          </w:p>
        </w:tc>
      </w:tr>
      <w:tr w:rsidR="00AA227D" w14:paraId="4B259F94" w14:textId="77777777">
        <w:tc>
          <w:tcPr>
            <w:tcW w:w="2310" w:type="dxa"/>
            <w:shd w:val="clear" w:color="auto" w:fill="auto"/>
            <w:tcMar>
              <w:top w:w="100" w:type="dxa"/>
              <w:left w:w="100" w:type="dxa"/>
              <w:bottom w:w="100" w:type="dxa"/>
              <w:right w:w="100" w:type="dxa"/>
            </w:tcMar>
          </w:tcPr>
          <w:p w14:paraId="191829D5" w14:textId="77777777" w:rsidR="00AA227D" w:rsidRPr="006D4197" w:rsidRDefault="00425617" w:rsidP="00383708">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F098128"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3AACBEE3"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1023DEC3" w14:textId="77777777" w:rsidR="00AA227D" w:rsidRDefault="00425617" w:rsidP="00383708">
            <w:pPr>
              <w:pStyle w:val="TableBody"/>
            </w:pPr>
            <w:r w:rsidRPr="006D4197">
              <w:rPr>
                <w:i/>
                <w:iCs/>
              </w:rPr>
              <w:t>Unique id</w:t>
            </w:r>
            <w:r>
              <w:t xml:space="preserve"> untuk setiap customer sebagai </w:t>
            </w:r>
            <w:r w:rsidRPr="006D4197">
              <w:rPr>
                <w:i/>
                <w:iCs/>
              </w:rPr>
              <w:t>foreign key</w:t>
            </w:r>
          </w:p>
        </w:tc>
      </w:tr>
      <w:tr w:rsidR="00AA227D" w14:paraId="75E6FC36" w14:textId="77777777">
        <w:tc>
          <w:tcPr>
            <w:tcW w:w="2310" w:type="dxa"/>
            <w:shd w:val="clear" w:color="auto" w:fill="auto"/>
            <w:tcMar>
              <w:top w:w="100" w:type="dxa"/>
              <w:left w:w="100" w:type="dxa"/>
              <w:bottom w:w="100" w:type="dxa"/>
              <w:right w:w="100" w:type="dxa"/>
            </w:tcMar>
          </w:tcPr>
          <w:p w14:paraId="7D67C834" w14:textId="77777777" w:rsidR="00AA227D" w:rsidRPr="006D4197" w:rsidRDefault="00425617" w:rsidP="00383708">
            <w:pPr>
              <w:pStyle w:val="TableBody"/>
              <w:rPr>
                <w:i/>
                <w:iCs/>
              </w:rPr>
            </w:pPr>
            <w:r w:rsidRPr="006D4197">
              <w:rPr>
                <w:i/>
                <w:iCs/>
              </w:rPr>
              <w:t>issued_date</w:t>
            </w:r>
          </w:p>
        </w:tc>
        <w:tc>
          <w:tcPr>
            <w:tcW w:w="1440" w:type="dxa"/>
            <w:shd w:val="clear" w:color="auto" w:fill="auto"/>
            <w:tcMar>
              <w:top w:w="100" w:type="dxa"/>
              <w:left w:w="100" w:type="dxa"/>
              <w:bottom w:w="100" w:type="dxa"/>
              <w:right w:w="100" w:type="dxa"/>
            </w:tcMar>
          </w:tcPr>
          <w:p w14:paraId="1178721F"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54BED339"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37BA01E2" w14:textId="77777777" w:rsidR="00AA227D" w:rsidRDefault="00425617" w:rsidP="00383708">
            <w:pPr>
              <w:pStyle w:val="TableBody"/>
            </w:pPr>
            <w:r>
              <w:t>Tanggal dibuatnya setiap proforma</w:t>
            </w:r>
          </w:p>
        </w:tc>
      </w:tr>
    </w:tbl>
    <w:p w14:paraId="39669DE7" w14:textId="77777777" w:rsidR="00AA227D" w:rsidRDefault="00AA227D">
      <w:pPr>
        <w:keepNext/>
        <w:ind w:left="720"/>
      </w:pPr>
    </w:p>
    <w:p w14:paraId="30C46B2E" w14:textId="77777777" w:rsidR="00AA227D" w:rsidRDefault="00425617">
      <w:pPr>
        <w:keepNext/>
        <w:numPr>
          <w:ilvl w:val="0"/>
          <w:numId w:val="22"/>
        </w:numPr>
      </w:pPr>
      <w:r>
        <w:t>Tabel proforma_</w:t>
      </w:r>
      <w:r>
        <w:rPr>
          <w:i/>
        </w:rPr>
        <w:t>book</w:t>
      </w:r>
    </w:p>
    <w:p w14:paraId="7A508964" w14:textId="77777777" w:rsidR="00AA227D" w:rsidRDefault="00425617">
      <w:pPr>
        <w:keepNext/>
        <w:ind w:left="720"/>
      </w:pPr>
      <w:r>
        <w:t>Tabel proforma_</w:t>
      </w:r>
      <w:r>
        <w:rPr>
          <w:i/>
        </w:rPr>
        <w:t>book</w:t>
      </w:r>
      <w:r>
        <w:t xml:space="preserve"> berfungsi untuk menyimpan buku yang dipesan pada setiap proforma. Tabel ini terdiri dari 6 kolom yang terdiri sebagai berikut.</w:t>
      </w:r>
    </w:p>
    <w:p w14:paraId="50A71511" w14:textId="77777777" w:rsidR="00AA227D" w:rsidRDefault="00AA227D">
      <w:pPr>
        <w:keepNext/>
        <w:ind w:left="720"/>
        <w:jc w:val="center"/>
      </w:pPr>
    </w:p>
    <w:p w14:paraId="264A2034" w14:textId="759188D2" w:rsidR="00D51E4A" w:rsidRPr="00D51E4A" w:rsidRDefault="00D51E4A" w:rsidP="00D51E4A">
      <w:pPr>
        <w:pStyle w:val="Caption"/>
        <w:keepNext/>
        <w:rPr>
          <w:lang w:val="en-ID"/>
        </w:rPr>
      </w:pPr>
      <w:bookmarkStart w:id="20" w:name="_Toc75886325"/>
      <w:r>
        <w:t xml:space="preserve">Tabel 1. </w:t>
      </w:r>
      <w:r>
        <w:fldChar w:fldCharType="begin"/>
      </w:r>
      <w:r>
        <w:instrText xml:space="preserve"> SEQ Tabel_1. \* ARABIC </w:instrText>
      </w:r>
      <w:r>
        <w:fldChar w:fldCharType="separate"/>
      </w:r>
      <w:r>
        <w:rPr>
          <w:noProof/>
        </w:rPr>
        <w:t>6</w:t>
      </w:r>
      <w:r>
        <w:fldChar w:fldCharType="end"/>
      </w:r>
      <w:r>
        <w:rPr>
          <w:lang w:val="en-ID"/>
        </w:rPr>
        <w:t xml:space="preserve"> </w:t>
      </w:r>
      <w:r>
        <w:rPr>
          <w:i/>
        </w:rPr>
        <w:t>Data Dictionary</w:t>
      </w:r>
      <w:r>
        <w:t xml:space="preserve"> Tabel proforma_</w:t>
      </w:r>
      <w:r>
        <w:rPr>
          <w:i/>
        </w:rPr>
        <w:t>book</w:t>
      </w:r>
      <w:bookmarkEnd w:id="20"/>
    </w:p>
    <w:tbl>
      <w:tblPr>
        <w:tblStyle w:val="a6"/>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0E3A02F0" w14:textId="77777777">
        <w:tc>
          <w:tcPr>
            <w:tcW w:w="2310" w:type="dxa"/>
            <w:shd w:val="clear" w:color="auto" w:fill="auto"/>
            <w:tcMar>
              <w:top w:w="100" w:type="dxa"/>
              <w:left w:w="100" w:type="dxa"/>
              <w:bottom w:w="100" w:type="dxa"/>
              <w:right w:w="100" w:type="dxa"/>
            </w:tcMar>
          </w:tcPr>
          <w:p w14:paraId="34E010C2" w14:textId="77777777" w:rsidR="00AA227D" w:rsidRPr="006D4197" w:rsidRDefault="00425617" w:rsidP="00383708">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12EFA551" w14:textId="77777777" w:rsidR="00AA227D" w:rsidRPr="006D4197" w:rsidRDefault="00425617" w:rsidP="00383708">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0EA5C8CE" w14:textId="77777777" w:rsidR="00AA227D" w:rsidRPr="006D4197" w:rsidRDefault="00425617" w:rsidP="00383708">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0915390B" w14:textId="77777777" w:rsidR="00AA227D" w:rsidRPr="006D4197" w:rsidRDefault="00425617" w:rsidP="00383708">
            <w:pPr>
              <w:pStyle w:val="TableHead"/>
              <w:rPr>
                <w:i/>
                <w:iCs/>
              </w:rPr>
            </w:pPr>
            <w:r w:rsidRPr="006D4197">
              <w:rPr>
                <w:i/>
                <w:iCs/>
              </w:rPr>
              <w:t>Description</w:t>
            </w:r>
          </w:p>
        </w:tc>
      </w:tr>
      <w:tr w:rsidR="00AA227D" w14:paraId="2D75F76F" w14:textId="77777777">
        <w:tc>
          <w:tcPr>
            <w:tcW w:w="2310" w:type="dxa"/>
            <w:shd w:val="clear" w:color="auto" w:fill="auto"/>
            <w:tcMar>
              <w:top w:w="100" w:type="dxa"/>
              <w:left w:w="100" w:type="dxa"/>
              <w:bottom w:w="100" w:type="dxa"/>
              <w:right w:w="100" w:type="dxa"/>
            </w:tcMar>
          </w:tcPr>
          <w:p w14:paraId="628F5D8B" w14:textId="77777777" w:rsidR="00AA227D" w:rsidRPr="006D4197" w:rsidRDefault="00425617" w:rsidP="00383708">
            <w:pPr>
              <w:pStyle w:val="TableBody"/>
              <w:rPr>
                <w:i/>
                <w:iCs/>
              </w:rPr>
            </w:pPr>
            <w:r w:rsidRPr="006D4197">
              <w:rPr>
                <w:i/>
                <w:iCs/>
              </w:rPr>
              <w:t>id</w:t>
            </w:r>
          </w:p>
        </w:tc>
        <w:tc>
          <w:tcPr>
            <w:tcW w:w="1440" w:type="dxa"/>
            <w:shd w:val="clear" w:color="auto" w:fill="auto"/>
            <w:tcMar>
              <w:top w:w="100" w:type="dxa"/>
              <w:left w:w="100" w:type="dxa"/>
              <w:bottom w:w="100" w:type="dxa"/>
              <w:right w:w="100" w:type="dxa"/>
            </w:tcMar>
          </w:tcPr>
          <w:p w14:paraId="31048BB8"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1670CCBE"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006B3FA9" w14:textId="77777777" w:rsidR="00AA227D" w:rsidRDefault="00425617" w:rsidP="00383708">
            <w:pPr>
              <w:pStyle w:val="TableBody"/>
            </w:pPr>
            <w:r w:rsidRPr="006D4197">
              <w:rPr>
                <w:i/>
                <w:iCs/>
              </w:rPr>
              <w:t>Unique id</w:t>
            </w:r>
            <w:r>
              <w:t xml:space="preserve"> untuk masing-masing tabel pesanan buku pada setiap proforma</w:t>
            </w:r>
          </w:p>
        </w:tc>
      </w:tr>
      <w:tr w:rsidR="00AA227D" w14:paraId="0A681195" w14:textId="77777777">
        <w:tc>
          <w:tcPr>
            <w:tcW w:w="2310" w:type="dxa"/>
            <w:shd w:val="clear" w:color="auto" w:fill="auto"/>
            <w:tcMar>
              <w:top w:w="100" w:type="dxa"/>
              <w:left w:w="100" w:type="dxa"/>
              <w:bottom w:w="100" w:type="dxa"/>
              <w:right w:w="100" w:type="dxa"/>
            </w:tcMar>
          </w:tcPr>
          <w:p w14:paraId="21A22A47" w14:textId="77777777" w:rsidR="00AA227D" w:rsidRPr="006D4197" w:rsidRDefault="00425617" w:rsidP="00383708">
            <w:pPr>
              <w:pStyle w:val="TableBody"/>
              <w:rPr>
                <w:i/>
                <w:iCs/>
              </w:rPr>
            </w:pPr>
            <w:r w:rsidRPr="006D4197">
              <w:rPr>
                <w:i/>
                <w:iCs/>
              </w:rPr>
              <w:t>proforma_id</w:t>
            </w:r>
          </w:p>
        </w:tc>
        <w:tc>
          <w:tcPr>
            <w:tcW w:w="1440" w:type="dxa"/>
            <w:shd w:val="clear" w:color="auto" w:fill="auto"/>
            <w:tcMar>
              <w:top w:w="100" w:type="dxa"/>
              <w:left w:w="100" w:type="dxa"/>
              <w:bottom w:w="100" w:type="dxa"/>
              <w:right w:w="100" w:type="dxa"/>
            </w:tcMar>
          </w:tcPr>
          <w:p w14:paraId="653CB9AC"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65ABF5CE"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1101BACD" w14:textId="77777777" w:rsidR="00AA227D" w:rsidRDefault="00425617" w:rsidP="00383708">
            <w:pPr>
              <w:pStyle w:val="TableBody"/>
            </w:pPr>
            <w:r w:rsidRPr="006D4197">
              <w:rPr>
                <w:i/>
                <w:iCs/>
              </w:rPr>
              <w:t>Unique id</w:t>
            </w:r>
            <w:r>
              <w:t xml:space="preserve"> untuk setiap proforma sebagai </w:t>
            </w:r>
            <w:r w:rsidRPr="006D4197">
              <w:rPr>
                <w:i/>
                <w:iCs/>
              </w:rPr>
              <w:t>foreign key</w:t>
            </w:r>
          </w:p>
        </w:tc>
      </w:tr>
      <w:tr w:rsidR="00AA227D" w14:paraId="44F2FC75" w14:textId="77777777">
        <w:tc>
          <w:tcPr>
            <w:tcW w:w="2310" w:type="dxa"/>
            <w:shd w:val="clear" w:color="auto" w:fill="auto"/>
            <w:tcMar>
              <w:top w:w="100" w:type="dxa"/>
              <w:left w:w="100" w:type="dxa"/>
              <w:bottom w:w="100" w:type="dxa"/>
              <w:right w:w="100" w:type="dxa"/>
            </w:tcMar>
          </w:tcPr>
          <w:p w14:paraId="55774311" w14:textId="77777777" w:rsidR="00AA227D" w:rsidRPr="006D4197" w:rsidRDefault="00425617" w:rsidP="00383708">
            <w:pPr>
              <w:pStyle w:val="TableBody"/>
              <w:rPr>
                <w:i/>
                <w:iCs/>
              </w:rPr>
            </w:pPr>
            <w:r w:rsidRPr="006D4197">
              <w:rPr>
                <w:i/>
                <w:iCs/>
              </w:rPr>
              <w:t>book_id</w:t>
            </w:r>
          </w:p>
        </w:tc>
        <w:tc>
          <w:tcPr>
            <w:tcW w:w="1440" w:type="dxa"/>
            <w:shd w:val="clear" w:color="auto" w:fill="auto"/>
            <w:tcMar>
              <w:top w:w="100" w:type="dxa"/>
              <w:left w:w="100" w:type="dxa"/>
              <w:bottom w:w="100" w:type="dxa"/>
              <w:right w:w="100" w:type="dxa"/>
            </w:tcMar>
          </w:tcPr>
          <w:p w14:paraId="5B54B705"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5BFE1E78"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3EE3D1C3" w14:textId="77777777" w:rsidR="00AA227D" w:rsidRDefault="00425617" w:rsidP="00383708">
            <w:pPr>
              <w:pStyle w:val="TableBody"/>
            </w:pPr>
            <w:r w:rsidRPr="006D4197">
              <w:rPr>
                <w:i/>
                <w:iCs/>
              </w:rPr>
              <w:t>Unique id</w:t>
            </w:r>
            <w:r>
              <w:t xml:space="preserve"> untuk setiap buku sebagai </w:t>
            </w:r>
            <w:r w:rsidRPr="006D4197">
              <w:rPr>
                <w:i/>
                <w:iCs/>
              </w:rPr>
              <w:t>foreign key</w:t>
            </w:r>
          </w:p>
        </w:tc>
      </w:tr>
      <w:tr w:rsidR="00AA227D" w14:paraId="732D4B1D" w14:textId="77777777">
        <w:tc>
          <w:tcPr>
            <w:tcW w:w="2310" w:type="dxa"/>
            <w:shd w:val="clear" w:color="auto" w:fill="auto"/>
            <w:tcMar>
              <w:top w:w="100" w:type="dxa"/>
              <w:left w:w="100" w:type="dxa"/>
              <w:bottom w:w="100" w:type="dxa"/>
              <w:right w:w="100" w:type="dxa"/>
            </w:tcMar>
          </w:tcPr>
          <w:p w14:paraId="38CBED72" w14:textId="77777777" w:rsidR="00AA227D" w:rsidRPr="006D4197" w:rsidRDefault="00425617" w:rsidP="00383708">
            <w:pPr>
              <w:pStyle w:val="TableBody"/>
              <w:rPr>
                <w:i/>
                <w:iCs/>
              </w:rPr>
            </w:pPr>
            <w:r w:rsidRPr="006D4197">
              <w:rPr>
                <w:i/>
                <w:iCs/>
              </w:rPr>
              <w:lastRenderedPageBreak/>
              <w:t>qty</w:t>
            </w:r>
          </w:p>
        </w:tc>
        <w:tc>
          <w:tcPr>
            <w:tcW w:w="1440" w:type="dxa"/>
            <w:shd w:val="clear" w:color="auto" w:fill="auto"/>
            <w:tcMar>
              <w:top w:w="100" w:type="dxa"/>
              <w:left w:w="100" w:type="dxa"/>
              <w:bottom w:w="100" w:type="dxa"/>
              <w:right w:w="100" w:type="dxa"/>
            </w:tcMar>
          </w:tcPr>
          <w:p w14:paraId="0260F932"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5D44B147"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2F51E0E4" w14:textId="77777777" w:rsidR="00AA227D" w:rsidRDefault="00425617" w:rsidP="00383708">
            <w:pPr>
              <w:pStyle w:val="TableBody"/>
            </w:pPr>
            <w:r>
              <w:t>Jumlah masing-masing buku yang dipesan</w:t>
            </w:r>
          </w:p>
        </w:tc>
      </w:tr>
      <w:tr w:rsidR="00AA227D" w14:paraId="3E9EEC6C" w14:textId="77777777">
        <w:tc>
          <w:tcPr>
            <w:tcW w:w="2310" w:type="dxa"/>
            <w:shd w:val="clear" w:color="auto" w:fill="auto"/>
            <w:tcMar>
              <w:top w:w="100" w:type="dxa"/>
              <w:left w:w="100" w:type="dxa"/>
              <w:bottom w:w="100" w:type="dxa"/>
              <w:right w:w="100" w:type="dxa"/>
            </w:tcMar>
          </w:tcPr>
          <w:p w14:paraId="2BA791E5" w14:textId="77777777" w:rsidR="00AA227D" w:rsidRPr="006D4197" w:rsidRDefault="00425617" w:rsidP="00383708">
            <w:pPr>
              <w:pStyle w:val="TableBody"/>
              <w:rPr>
                <w:i/>
                <w:iCs/>
              </w:rPr>
            </w:pPr>
            <w:r w:rsidRPr="006D4197">
              <w:rPr>
                <w:i/>
                <w:iCs/>
              </w:rPr>
              <w:t>discount</w:t>
            </w:r>
          </w:p>
        </w:tc>
        <w:tc>
          <w:tcPr>
            <w:tcW w:w="1440" w:type="dxa"/>
            <w:shd w:val="clear" w:color="auto" w:fill="auto"/>
            <w:tcMar>
              <w:top w:w="100" w:type="dxa"/>
              <w:left w:w="100" w:type="dxa"/>
              <w:bottom w:w="100" w:type="dxa"/>
              <w:right w:w="100" w:type="dxa"/>
            </w:tcMar>
          </w:tcPr>
          <w:p w14:paraId="5694C97E"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2502D5AB" w14:textId="77777777" w:rsidR="00AA227D" w:rsidRDefault="00425617" w:rsidP="00383708">
            <w:pPr>
              <w:pStyle w:val="TableBody"/>
            </w:pPr>
            <w:r>
              <w:t>3</w:t>
            </w:r>
          </w:p>
        </w:tc>
        <w:tc>
          <w:tcPr>
            <w:tcW w:w="4665" w:type="dxa"/>
            <w:shd w:val="clear" w:color="auto" w:fill="auto"/>
            <w:tcMar>
              <w:top w:w="100" w:type="dxa"/>
              <w:left w:w="100" w:type="dxa"/>
              <w:bottom w:w="100" w:type="dxa"/>
              <w:right w:w="100" w:type="dxa"/>
            </w:tcMar>
          </w:tcPr>
          <w:p w14:paraId="78CBD45D" w14:textId="77777777" w:rsidR="00AA227D" w:rsidRDefault="00425617" w:rsidP="00383708">
            <w:pPr>
              <w:pStyle w:val="TableBody"/>
            </w:pPr>
            <w:r>
              <w:t>Besarnya diskon yang diberikan untuk setiap buku yang dipesan</w:t>
            </w:r>
          </w:p>
        </w:tc>
      </w:tr>
      <w:tr w:rsidR="00AA227D" w14:paraId="7E1DBF31" w14:textId="77777777">
        <w:tc>
          <w:tcPr>
            <w:tcW w:w="2310" w:type="dxa"/>
            <w:shd w:val="clear" w:color="auto" w:fill="auto"/>
            <w:tcMar>
              <w:top w:w="100" w:type="dxa"/>
              <w:left w:w="100" w:type="dxa"/>
              <w:bottom w:w="100" w:type="dxa"/>
              <w:right w:w="100" w:type="dxa"/>
            </w:tcMar>
          </w:tcPr>
          <w:p w14:paraId="71E0AFCB" w14:textId="77777777" w:rsidR="00AA227D" w:rsidRPr="006D4197" w:rsidRDefault="00425617" w:rsidP="00383708">
            <w:pPr>
              <w:pStyle w:val="TableBody"/>
              <w:rPr>
                <w:i/>
                <w:iCs/>
              </w:rPr>
            </w:pPr>
            <w:r w:rsidRPr="006D4197">
              <w:rPr>
                <w:i/>
                <w:iCs/>
              </w:rPr>
              <w:t>price</w:t>
            </w:r>
          </w:p>
        </w:tc>
        <w:tc>
          <w:tcPr>
            <w:tcW w:w="1440" w:type="dxa"/>
            <w:shd w:val="clear" w:color="auto" w:fill="auto"/>
            <w:tcMar>
              <w:top w:w="100" w:type="dxa"/>
              <w:left w:w="100" w:type="dxa"/>
              <w:bottom w:w="100" w:type="dxa"/>
              <w:right w:w="100" w:type="dxa"/>
            </w:tcMar>
          </w:tcPr>
          <w:p w14:paraId="53C4E04D"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42DDD6FE"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538DB320" w14:textId="77777777" w:rsidR="00AA227D" w:rsidRDefault="00425617" w:rsidP="00383708">
            <w:pPr>
              <w:pStyle w:val="TableBody"/>
            </w:pPr>
            <w:r>
              <w:t>Harga untuk masing-masing buku</w:t>
            </w:r>
          </w:p>
        </w:tc>
      </w:tr>
    </w:tbl>
    <w:p w14:paraId="563CC292" w14:textId="77777777" w:rsidR="00AA227D" w:rsidRDefault="00AA227D">
      <w:pPr>
        <w:keepNext/>
        <w:ind w:left="720"/>
      </w:pPr>
    </w:p>
    <w:p w14:paraId="740139F8" w14:textId="77777777" w:rsidR="00AA227D" w:rsidRDefault="00425617">
      <w:pPr>
        <w:keepNext/>
        <w:numPr>
          <w:ilvl w:val="0"/>
          <w:numId w:val="22"/>
        </w:numPr>
      </w:pPr>
      <w:r>
        <w:t xml:space="preserve">Tabel </w:t>
      </w:r>
      <w:r>
        <w:rPr>
          <w:i/>
        </w:rPr>
        <w:t>royalty</w:t>
      </w:r>
    </w:p>
    <w:p w14:paraId="6E19E49D" w14:textId="77777777" w:rsidR="00AA227D" w:rsidRDefault="00425617">
      <w:pPr>
        <w:keepNext/>
        <w:ind w:left="720"/>
      </w:pPr>
      <w:r>
        <w:t xml:space="preserve">Tabel </w:t>
      </w:r>
      <w:r>
        <w:rPr>
          <w:i/>
        </w:rPr>
        <w:t>royalty</w:t>
      </w:r>
      <w:r>
        <w:t xml:space="preserve"> berfungsi untuk menyimpan pengajuan dan pembayaran royalti setiap penulis pada periode yang ditentukan. Pengguna dapat menentukan tanggal awal dan akhir periode pengajuan royalti yang akan dibayar sehingga tidak perlu menunggu setiap 6 bulan sekali seperti proses bisnis pemasaran UGM Press sekarang. Tabel ini terdiri dari 7 kolom yang terdiri sebagai berikut.</w:t>
      </w:r>
    </w:p>
    <w:p w14:paraId="0D41199A" w14:textId="77777777" w:rsidR="00AA227D" w:rsidRDefault="00AA227D">
      <w:pPr>
        <w:keepNext/>
        <w:ind w:left="720"/>
        <w:jc w:val="center"/>
      </w:pPr>
    </w:p>
    <w:p w14:paraId="7B551264" w14:textId="0B77AB1C" w:rsidR="00D51E4A" w:rsidRPr="00D51E4A" w:rsidRDefault="00D51E4A" w:rsidP="00D51E4A">
      <w:pPr>
        <w:pStyle w:val="Caption"/>
        <w:keepNext/>
        <w:rPr>
          <w:lang w:val="en-ID"/>
        </w:rPr>
      </w:pPr>
      <w:bookmarkStart w:id="21" w:name="_Toc75886326"/>
      <w:r>
        <w:t xml:space="preserve">Tabel 1. </w:t>
      </w:r>
      <w:r>
        <w:fldChar w:fldCharType="begin"/>
      </w:r>
      <w:r>
        <w:instrText xml:space="preserve"> SEQ Tabel_1. \* ARABIC </w:instrText>
      </w:r>
      <w:r>
        <w:fldChar w:fldCharType="separate"/>
      </w:r>
      <w:r>
        <w:rPr>
          <w:noProof/>
        </w:rPr>
        <w:t>7</w:t>
      </w:r>
      <w:r>
        <w:fldChar w:fldCharType="end"/>
      </w:r>
      <w:r>
        <w:rPr>
          <w:lang w:val="en-ID"/>
        </w:rPr>
        <w:t xml:space="preserve"> </w:t>
      </w:r>
      <w:r>
        <w:rPr>
          <w:i/>
        </w:rPr>
        <w:t>Data Dictionary</w:t>
      </w:r>
      <w:r>
        <w:t xml:space="preserve"> Tabel </w:t>
      </w:r>
      <w:r>
        <w:rPr>
          <w:i/>
        </w:rPr>
        <w:t>royalty</w:t>
      </w:r>
      <w:bookmarkEnd w:id="21"/>
    </w:p>
    <w:tbl>
      <w:tblPr>
        <w:tblStyle w:val="a7"/>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468182C4" w14:textId="77777777">
        <w:tc>
          <w:tcPr>
            <w:tcW w:w="2310" w:type="dxa"/>
            <w:shd w:val="clear" w:color="auto" w:fill="auto"/>
            <w:tcMar>
              <w:top w:w="100" w:type="dxa"/>
              <w:left w:w="100" w:type="dxa"/>
              <w:bottom w:w="100" w:type="dxa"/>
              <w:right w:w="100" w:type="dxa"/>
            </w:tcMar>
          </w:tcPr>
          <w:p w14:paraId="157FEA36" w14:textId="77777777" w:rsidR="00AA227D" w:rsidRPr="006D4197" w:rsidRDefault="00425617" w:rsidP="00383708">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748D51C" w14:textId="77777777" w:rsidR="00AA227D" w:rsidRPr="006D4197" w:rsidRDefault="00425617" w:rsidP="00383708">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7024758D" w14:textId="77777777" w:rsidR="00AA227D" w:rsidRPr="006D4197" w:rsidRDefault="00425617" w:rsidP="00383708">
            <w:pPr>
              <w:pStyle w:val="TableHead"/>
              <w:rPr>
                <w:i/>
                <w:iCs/>
              </w:rPr>
            </w:pPr>
            <w:r w:rsidRPr="006D4197">
              <w:rPr>
                <w:i/>
                <w:iCs/>
              </w:rPr>
              <w:t>Size</w:t>
            </w:r>
          </w:p>
        </w:tc>
        <w:tc>
          <w:tcPr>
            <w:tcW w:w="4665" w:type="dxa"/>
            <w:shd w:val="clear" w:color="auto" w:fill="auto"/>
            <w:tcMar>
              <w:top w:w="100" w:type="dxa"/>
              <w:left w:w="100" w:type="dxa"/>
              <w:bottom w:w="100" w:type="dxa"/>
              <w:right w:w="100" w:type="dxa"/>
            </w:tcMar>
          </w:tcPr>
          <w:p w14:paraId="41BE8F05" w14:textId="77777777" w:rsidR="00AA227D" w:rsidRPr="006D4197" w:rsidRDefault="00425617" w:rsidP="00383708">
            <w:pPr>
              <w:pStyle w:val="TableHead"/>
              <w:rPr>
                <w:i/>
                <w:iCs/>
              </w:rPr>
            </w:pPr>
            <w:r w:rsidRPr="006D4197">
              <w:rPr>
                <w:i/>
                <w:iCs/>
              </w:rPr>
              <w:t>Description</w:t>
            </w:r>
          </w:p>
        </w:tc>
      </w:tr>
      <w:tr w:rsidR="00AA227D" w14:paraId="225276C7" w14:textId="77777777">
        <w:tc>
          <w:tcPr>
            <w:tcW w:w="2310" w:type="dxa"/>
            <w:shd w:val="clear" w:color="auto" w:fill="auto"/>
            <w:tcMar>
              <w:top w:w="100" w:type="dxa"/>
              <w:left w:w="100" w:type="dxa"/>
              <w:bottom w:w="100" w:type="dxa"/>
              <w:right w:w="100" w:type="dxa"/>
            </w:tcMar>
          </w:tcPr>
          <w:p w14:paraId="71826BC5" w14:textId="77777777" w:rsidR="00AA227D" w:rsidRPr="006D4197" w:rsidRDefault="00425617" w:rsidP="00383708">
            <w:pPr>
              <w:pStyle w:val="TableBody"/>
              <w:rPr>
                <w:i/>
                <w:iCs/>
              </w:rPr>
            </w:pPr>
            <w:r w:rsidRPr="006D4197">
              <w:rPr>
                <w:i/>
                <w:iCs/>
              </w:rPr>
              <w:t>royalty_id</w:t>
            </w:r>
          </w:p>
        </w:tc>
        <w:tc>
          <w:tcPr>
            <w:tcW w:w="1440" w:type="dxa"/>
            <w:shd w:val="clear" w:color="auto" w:fill="auto"/>
            <w:tcMar>
              <w:top w:w="100" w:type="dxa"/>
              <w:left w:w="100" w:type="dxa"/>
              <w:bottom w:w="100" w:type="dxa"/>
              <w:right w:w="100" w:type="dxa"/>
            </w:tcMar>
          </w:tcPr>
          <w:p w14:paraId="336D6B37"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07B6E032"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0DC38F05" w14:textId="77777777" w:rsidR="00AA227D" w:rsidRDefault="00425617" w:rsidP="00383708">
            <w:pPr>
              <w:pStyle w:val="TableBody"/>
            </w:pPr>
            <w:r w:rsidRPr="006D4197">
              <w:rPr>
                <w:i/>
                <w:iCs/>
              </w:rPr>
              <w:t>Unique id</w:t>
            </w:r>
            <w:r>
              <w:t xml:space="preserve"> untuk setiap royalti yang diajukan</w:t>
            </w:r>
          </w:p>
        </w:tc>
      </w:tr>
      <w:tr w:rsidR="00AA227D" w14:paraId="709F3BDA" w14:textId="77777777">
        <w:tc>
          <w:tcPr>
            <w:tcW w:w="2310" w:type="dxa"/>
            <w:shd w:val="clear" w:color="auto" w:fill="auto"/>
            <w:tcMar>
              <w:top w:w="100" w:type="dxa"/>
              <w:left w:w="100" w:type="dxa"/>
              <w:bottom w:w="100" w:type="dxa"/>
              <w:right w:w="100" w:type="dxa"/>
            </w:tcMar>
          </w:tcPr>
          <w:p w14:paraId="50A38077" w14:textId="77777777" w:rsidR="00AA227D" w:rsidRPr="006D4197" w:rsidRDefault="00425617" w:rsidP="00383708">
            <w:pPr>
              <w:pStyle w:val="TableBody"/>
              <w:rPr>
                <w:i/>
                <w:iCs/>
              </w:rPr>
            </w:pPr>
            <w:r w:rsidRPr="006D4197">
              <w:rPr>
                <w:i/>
                <w:iCs/>
              </w:rPr>
              <w:t>author_id</w:t>
            </w:r>
          </w:p>
        </w:tc>
        <w:tc>
          <w:tcPr>
            <w:tcW w:w="1440" w:type="dxa"/>
            <w:shd w:val="clear" w:color="auto" w:fill="auto"/>
            <w:tcMar>
              <w:top w:w="100" w:type="dxa"/>
              <w:left w:w="100" w:type="dxa"/>
              <w:bottom w:w="100" w:type="dxa"/>
              <w:right w:w="100" w:type="dxa"/>
            </w:tcMar>
          </w:tcPr>
          <w:p w14:paraId="2B843CB5"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0B19BFAD"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75DB141B" w14:textId="77777777" w:rsidR="00AA227D" w:rsidRDefault="00425617" w:rsidP="00383708">
            <w:pPr>
              <w:pStyle w:val="TableBody"/>
            </w:pPr>
            <w:r w:rsidRPr="006D4197">
              <w:rPr>
                <w:i/>
                <w:iCs/>
              </w:rPr>
              <w:t>Unique id</w:t>
            </w:r>
            <w:r>
              <w:t xml:space="preserve"> untuk setiap author / penulis sebagai </w:t>
            </w:r>
            <w:r w:rsidRPr="006D4197">
              <w:rPr>
                <w:i/>
                <w:iCs/>
              </w:rPr>
              <w:t>foreign key</w:t>
            </w:r>
          </w:p>
        </w:tc>
      </w:tr>
      <w:tr w:rsidR="00AA227D" w14:paraId="41BEECF7" w14:textId="77777777">
        <w:tc>
          <w:tcPr>
            <w:tcW w:w="2310" w:type="dxa"/>
            <w:shd w:val="clear" w:color="auto" w:fill="auto"/>
            <w:tcMar>
              <w:top w:w="100" w:type="dxa"/>
              <w:left w:w="100" w:type="dxa"/>
              <w:bottom w:w="100" w:type="dxa"/>
              <w:right w:w="100" w:type="dxa"/>
            </w:tcMar>
          </w:tcPr>
          <w:p w14:paraId="27C817B4" w14:textId="77777777" w:rsidR="00AA227D" w:rsidRPr="006D4197" w:rsidRDefault="00425617" w:rsidP="00383708">
            <w:pPr>
              <w:pStyle w:val="TableBody"/>
              <w:rPr>
                <w:i/>
                <w:iCs/>
              </w:rPr>
            </w:pPr>
            <w:r w:rsidRPr="006D4197">
              <w:rPr>
                <w:i/>
                <w:iCs/>
              </w:rPr>
              <w:t>start_date</w:t>
            </w:r>
          </w:p>
        </w:tc>
        <w:tc>
          <w:tcPr>
            <w:tcW w:w="1440" w:type="dxa"/>
            <w:shd w:val="clear" w:color="auto" w:fill="auto"/>
            <w:tcMar>
              <w:top w:w="100" w:type="dxa"/>
              <w:left w:w="100" w:type="dxa"/>
              <w:bottom w:w="100" w:type="dxa"/>
              <w:right w:w="100" w:type="dxa"/>
            </w:tcMar>
          </w:tcPr>
          <w:p w14:paraId="42421175"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7BA490C3"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7352922E" w14:textId="77777777" w:rsidR="00AA227D" w:rsidRDefault="00425617" w:rsidP="00383708">
            <w:pPr>
              <w:pStyle w:val="TableBody"/>
            </w:pPr>
            <w:r>
              <w:t>Tanggal mulai periode royalti yang akan diajukan</w:t>
            </w:r>
          </w:p>
        </w:tc>
      </w:tr>
      <w:tr w:rsidR="00AA227D" w14:paraId="6BDD0770" w14:textId="77777777">
        <w:tc>
          <w:tcPr>
            <w:tcW w:w="2310" w:type="dxa"/>
            <w:shd w:val="clear" w:color="auto" w:fill="auto"/>
            <w:tcMar>
              <w:top w:w="100" w:type="dxa"/>
              <w:left w:w="100" w:type="dxa"/>
              <w:bottom w:w="100" w:type="dxa"/>
              <w:right w:w="100" w:type="dxa"/>
            </w:tcMar>
          </w:tcPr>
          <w:p w14:paraId="54959C1E" w14:textId="77777777" w:rsidR="00AA227D" w:rsidRPr="006D4197" w:rsidRDefault="00425617" w:rsidP="00383708">
            <w:pPr>
              <w:pStyle w:val="TableBody"/>
              <w:rPr>
                <w:i/>
                <w:iCs/>
              </w:rPr>
            </w:pPr>
            <w:r w:rsidRPr="006D4197">
              <w:rPr>
                <w:i/>
                <w:iCs/>
              </w:rPr>
              <w:t>end_date</w:t>
            </w:r>
          </w:p>
        </w:tc>
        <w:tc>
          <w:tcPr>
            <w:tcW w:w="1440" w:type="dxa"/>
            <w:shd w:val="clear" w:color="auto" w:fill="auto"/>
            <w:tcMar>
              <w:top w:w="100" w:type="dxa"/>
              <w:left w:w="100" w:type="dxa"/>
              <w:bottom w:w="100" w:type="dxa"/>
              <w:right w:w="100" w:type="dxa"/>
            </w:tcMar>
          </w:tcPr>
          <w:p w14:paraId="0A930351"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44F2FACA"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388BF259" w14:textId="77777777" w:rsidR="00AA227D" w:rsidRDefault="00425617" w:rsidP="00383708">
            <w:pPr>
              <w:pStyle w:val="TableBody"/>
            </w:pPr>
            <w:r>
              <w:t>Tanggal akhir periode royalti yang akan diajukan</w:t>
            </w:r>
          </w:p>
        </w:tc>
      </w:tr>
      <w:tr w:rsidR="00AA227D" w14:paraId="5A55E8DE" w14:textId="77777777">
        <w:tc>
          <w:tcPr>
            <w:tcW w:w="2310" w:type="dxa"/>
            <w:shd w:val="clear" w:color="auto" w:fill="auto"/>
            <w:tcMar>
              <w:top w:w="100" w:type="dxa"/>
              <w:left w:w="100" w:type="dxa"/>
              <w:bottom w:w="100" w:type="dxa"/>
              <w:right w:w="100" w:type="dxa"/>
            </w:tcMar>
          </w:tcPr>
          <w:p w14:paraId="19733BFE" w14:textId="77777777" w:rsidR="00AA227D" w:rsidRPr="006D4197" w:rsidRDefault="00425617" w:rsidP="00383708">
            <w:pPr>
              <w:pStyle w:val="TableBody"/>
              <w:rPr>
                <w:i/>
                <w:iCs/>
              </w:rPr>
            </w:pPr>
            <w:r w:rsidRPr="006D4197">
              <w:rPr>
                <w:i/>
                <w:iCs/>
              </w:rPr>
              <w:t>status</w:t>
            </w:r>
          </w:p>
        </w:tc>
        <w:tc>
          <w:tcPr>
            <w:tcW w:w="1440" w:type="dxa"/>
            <w:shd w:val="clear" w:color="auto" w:fill="auto"/>
            <w:tcMar>
              <w:top w:w="100" w:type="dxa"/>
              <w:left w:w="100" w:type="dxa"/>
              <w:bottom w:w="100" w:type="dxa"/>
              <w:right w:w="100" w:type="dxa"/>
            </w:tcMar>
          </w:tcPr>
          <w:p w14:paraId="74D12CC1"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17AECBC5"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27CC0E86" w14:textId="77777777" w:rsidR="00AA227D" w:rsidRDefault="00425617" w:rsidP="00383708">
            <w:pPr>
              <w:pStyle w:val="TableBody"/>
            </w:pPr>
            <w:r>
              <w:t>Status royalti setiap penulis pada periode tertentu</w:t>
            </w:r>
          </w:p>
        </w:tc>
      </w:tr>
      <w:tr w:rsidR="00AA227D" w14:paraId="264F5FA9" w14:textId="77777777">
        <w:tc>
          <w:tcPr>
            <w:tcW w:w="2310" w:type="dxa"/>
            <w:shd w:val="clear" w:color="auto" w:fill="auto"/>
            <w:tcMar>
              <w:top w:w="100" w:type="dxa"/>
              <w:left w:w="100" w:type="dxa"/>
              <w:bottom w:w="100" w:type="dxa"/>
              <w:right w:w="100" w:type="dxa"/>
            </w:tcMar>
          </w:tcPr>
          <w:p w14:paraId="2CD383B6" w14:textId="77777777" w:rsidR="00AA227D" w:rsidRPr="006D4197" w:rsidRDefault="00425617" w:rsidP="00383708">
            <w:pPr>
              <w:pStyle w:val="TableBody"/>
              <w:rPr>
                <w:i/>
                <w:iCs/>
              </w:rPr>
            </w:pPr>
            <w:r w:rsidRPr="006D4197">
              <w:rPr>
                <w:i/>
                <w:iCs/>
              </w:rPr>
              <w:t>paid_date</w:t>
            </w:r>
          </w:p>
        </w:tc>
        <w:tc>
          <w:tcPr>
            <w:tcW w:w="1440" w:type="dxa"/>
            <w:shd w:val="clear" w:color="auto" w:fill="auto"/>
            <w:tcMar>
              <w:top w:w="100" w:type="dxa"/>
              <w:left w:w="100" w:type="dxa"/>
              <w:bottom w:w="100" w:type="dxa"/>
              <w:right w:w="100" w:type="dxa"/>
            </w:tcMar>
          </w:tcPr>
          <w:p w14:paraId="4970A8A5"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02029F62"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39A9131F" w14:textId="77777777" w:rsidR="00AA227D" w:rsidRDefault="00425617" w:rsidP="00383708">
            <w:pPr>
              <w:pStyle w:val="TableBody"/>
            </w:pPr>
            <w:r>
              <w:t>Tanggal pembayaran royalti pada setiap pengajuan royalti</w:t>
            </w:r>
          </w:p>
        </w:tc>
      </w:tr>
      <w:tr w:rsidR="00AA227D" w14:paraId="440C5F67" w14:textId="77777777">
        <w:tc>
          <w:tcPr>
            <w:tcW w:w="2310" w:type="dxa"/>
            <w:shd w:val="clear" w:color="auto" w:fill="auto"/>
            <w:tcMar>
              <w:top w:w="100" w:type="dxa"/>
              <w:left w:w="100" w:type="dxa"/>
              <w:bottom w:w="100" w:type="dxa"/>
              <w:right w:w="100" w:type="dxa"/>
            </w:tcMar>
          </w:tcPr>
          <w:p w14:paraId="4E15A73E" w14:textId="77777777" w:rsidR="00AA227D" w:rsidRPr="006D4197" w:rsidRDefault="00425617" w:rsidP="00383708">
            <w:pPr>
              <w:pStyle w:val="TableBody"/>
              <w:rPr>
                <w:i/>
                <w:iCs/>
              </w:rPr>
            </w:pPr>
            <w:r w:rsidRPr="006D4197">
              <w:rPr>
                <w:i/>
                <w:iCs/>
              </w:rPr>
              <w:t>receipt</w:t>
            </w:r>
          </w:p>
        </w:tc>
        <w:tc>
          <w:tcPr>
            <w:tcW w:w="1440" w:type="dxa"/>
            <w:shd w:val="clear" w:color="auto" w:fill="auto"/>
            <w:tcMar>
              <w:top w:w="100" w:type="dxa"/>
              <w:left w:w="100" w:type="dxa"/>
              <w:bottom w:w="100" w:type="dxa"/>
              <w:right w:w="100" w:type="dxa"/>
            </w:tcMar>
          </w:tcPr>
          <w:p w14:paraId="2FBDCEFD"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1FBA951B" w14:textId="77777777" w:rsidR="00AA227D" w:rsidRDefault="00425617" w:rsidP="00383708">
            <w:pPr>
              <w:pStyle w:val="TableBody"/>
            </w:pPr>
            <w:r>
              <w:t>200</w:t>
            </w:r>
          </w:p>
        </w:tc>
        <w:tc>
          <w:tcPr>
            <w:tcW w:w="4665" w:type="dxa"/>
            <w:shd w:val="clear" w:color="auto" w:fill="auto"/>
            <w:tcMar>
              <w:top w:w="100" w:type="dxa"/>
              <w:left w:w="100" w:type="dxa"/>
              <w:bottom w:w="100" w:type="dxa"/>
              <w:right w:w="100" w:type="dxa"/>
            </w:tcMar>
          </w:tcPr>
          <w:p w14:paraId="53F6F470" w14:textId="77777777" w:rsidR="00AA227D" w:rsidRDefault="00425617" w:rsidP="00383708">
            <w:pPr>
              <w:pStyle w:val="TableBody"/>
            </w:pPr>
            <w:r>
              <w:t>Bukti pembayaran royalti setiap penulis</w:t>
            </w:r>
          </w:p>
        </w:tc>
      </w:tr>
    </w:tbl>
    <w:p w14:paraId="1893EB93" w14:textId="77777777" w:rsidR="00AA227D" w:rsidRDefault="00425617">
      <w:pPr>
        <w:keepNext/>
        <w:numPr>
          <w:ilvl w:val="0"/>
          <w:numId w:val="22"/>
        </w:numPr>
      </w:pPr>
      <w:r>
        <w:lastRenderedPageBreak/>
        <w:t xml:space="preserve">Tabel </w:t>
      </w:r>
      <w:r>
        <w:rPr>
          <w:i/>
        </w:rPr>
        <w:t>royalty_payment</w:t>
      </w:r>
    </w:p>
    <w:p w14:paraId="7DC1178D" w14:textId="77777777" w:rsidR="00AA227D" w:rsidRDefault="00AA227D">
      <w:pPr>
        <w:keepNext/>
        <w:ind w:left="720"/>
        <w:jc w:val="center"/>
      </w:pPr>
    </w:p>
    <w:p w14:paraId="73B1826B" w14:textId="77777777" w:rsidR="00AA227D" w:rsidRDefault="00425617">
      <w:pPr>
        <w:keepNext/>
        <w:ind w:left="720"/>
        <w:jc w:val="center"/>
      </w:pPr>
      <w:r>
        <w:t xml:space="preserve">Tabel </w:t>
      </w:r>
      <w:r>
        <w:rPr>
          <w:i/>
        </w:rPr>
        <w:t xml:space="preserve">Data Dictionary </w:t>
      </w:r>
      <w:r>
        <w:t xml:space="preserve">Tabel </w:t>
      </w:r>
      <w:r>
        <w:rPr>
          <w:i/>
        </w:rPr>
        <w:t>royalty_payment</w:t>
      </w:r>
    </w:p>
    <w:p w14:paraId="7BE528FF" w14:textId="77777777" w:rsidR="00AA227D" w:rsidRDefault="00AA227D">
      <w:pPr>
        <w:keepNext/>
        <w:ind w:left="720"/>
        <w:jc w:val="center"/>
      </w:pPr>
    </w:p>
    <w:tbl>
      <w:tblPr>
        <w:tblStyle w:val="a8"/>
        <w:tblW w:w="9330" w:type="dxa"/>
        <w:tblInd w:w="4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665"/>
      </w:tblGrid>
      <w:tr w:rsidR="00AA227D" w14:paraId="76B135CC" w14:textId="77777777">
        <w:tc>
          <w:tcPr>
            <w:tcW w:w="2310" w:type="dxa"/>
            <w:shd w:val="clear" w:color="auto" w:fill="auto"/>
            <w:tcMar>
              <w:top w:w="100" w:type="dxa"/>
              <w:left w:w="100" w:type="dxa"/>
              <w:bottom w:w="100" w:type="dxa"/>
              <w:right w:w="100" w:type="dxa"/>
            </w:tcMar>
          </w:tcPr>
          <w:p w14:paraId="2162AEA8" w14:textId="77777777" w:rsidR="00AA227D" w:rsidRDefault="00425617" w:rsidP="00383708">
            <w:pPr>
              <w:pStyle w:val="TableHead"/>
            </w:pPr>
            <w:r>
              <w:t>Field Name</w:t>
            </w:r>
          </w:p>
        </w:tc>
        <w:tc>
          <w:tcPr>
            <w:tcW w:w="1440" w:type="dxa"/>
            <w:shd w:val="clear" w:color="auto" w:fill="auto"/>
            <w:tcMar>
              <w:top w:w="100" w:type="dxa"/>
              <w:left w:w="100" w:type="dxa"/>
              <w:bottom w:w="100" w:type="dxa"/>
              <w:right w:w="100" w:type="dxa"/>
            </w:tcMar>
          </w:tcPr>
          <w:p w14:paraId="61D32BC9" w14:textId="77777777" w:rsidR="00AA227D" w:rsidRDefault="00425617" w:rsidP="00383708">
            <w:pPr>
              <w:pStyle w:val="TableHead"/>
            </w:pPr>
            <w:r>
              <w:t>Data Type</w:t>
            </w:r>
          </w:p>
        </w:tc>
        <w:tc>
          <w:tcPr>
            <w:tcW w:w="915" w:type="dxa"/>
            <w:shd w:val="clear" w:color="auto" w:fill="auto"/>
            <w:tcMar>
              <w:top w:w="100" w:type="dxa"/>
              <w:left w:w="100" w:type="dxa"/>
              <w:bottom w:w="100" w:type="dxa"/>
              <w:right w:w="100" w:type="dxa"/>
            </w:tcMar>
          </w:tcPr>
          <w:p w14:paraId="7D43A62B" w14:textId="77777777" w:rsidR="00AA227D" w:rsidRDefault="00425617" w:rsidP="00383708">
            <w:pPr>
              <w:pStyle w:val="TableHead"/>
            </w:pPr>
            <w:r>
              <w:t>Size</w:t>
            </w:r>
          </w:p>
        </w:tc>
        <w:tc>
          <w:tcPr>
            <w:tcW w:w="4665" w:type="dxa"/>
            <w:shd w:val="clear" w:color="auto" w:fill="auto"/>
            <w:tcMar>
              <w:top w:w="100" w:type="dxa"/>
              <w:left w:w="100" w:type="dxa"/>
              <w:bottom w:w="100" w:type="dxa"/>
              <w:right w:w="100" w:type="dxa"/>
            </w:tcMar>
          </w:tcPr>
          <w:p w14:paraId="274AABE5" w14:textId="77777777" w:rsidR="00AA227D" w:rsidRDefault="00425617" w:rsidP="00383708">
            <w:pPr>
              <w:pStyle w:val="TableHead"/>
            </w:pPr>
            <w:r>
              <w:t>Description</w:t>
            </w:r>
          </w:p>
        </w:tc>
      </w:tr>
      <w:tr w:rsidR="00AA227D" w14:paraId="6F70DC09" w14:textId="77777777">
        <w:tc>
          <w:tcPr>
            <w:tcW w:w="2310" w:type="dxa"/>
            <w:shd w:val="clear" w:color="auto" w:fill="auto"/>
            <w:tcMar>
              <w:top w:w="100" w:type="dxa"/>
              <w:left w:w="100" w:type="dxa"/>
              <w:bottom w:w="100" w:type="dxa"/>
              <w:right w:w="100" w:type="dxa"/>
            </w:tcMar>
          </w:tcPr>
          <w:p w14:paraId="0769C980" w14:textId="77777777" w:rsidR="00AA227D" w:rsidRDefault="00425617" w:rsidP="00383708">
            <w:pPr>
              <w:pStyle w:val="TableBody"/>
            </w:pPr>
            <w:r>
              <w:t>id</w:t>
            </w:r>
          </w:p>
        </w:tc>
        <w:tc>
          <w:tcPr>
            <w:tcW w:w="1440" w:type="dxa"/>
            <w:shd w:val="clear" w:color="auto" w:fill="auto"/>
            <w:tcMar>
              <w:top w:w="100" w:type="dxa"/>
              <w:left w:w="100" w:type="dxa"/>
              <w:bottom w:w="100" w:type="dxa"/>
              <w:right w:w="100" w:type="dxa"/>
            </w:tcMar>
          </w:tcPr>
          <w:p w14:paraId="0063E6AE" w14:textId="77777777" w:rsidR="00AA227D" w:rsidRDefault="00425617" w:rsidP="00383708">
            <w:pPr>
              <w:pStyle w:val="TableBody"/>
            </w:pPr>
            <w:r>
              <w:t>int</w:t>
            </w:r>
          </w:p>
        </w:tc>
        <w:tc>
          <w:tcPr>
            <w:tcW w:w="915" w:type="dxa"/>
            <w:shd w:val="clear" w:color="auto" w:fill="auto"/>
            <w:tcMar>
              <w:top w:w="100" w:type="dxa"/>
              <w:left w:w="100" w:type="dxa"/>
              <w:bottom w:w="100" w:type="dxa"/>
              <w:right w:w="100" w:type="dxa"/>
            </w:tcMar>
          </w:tcPr>
          <w:p w14:paraId="13955703" w14:textId="77777777" w:rsidR="00AA227D" w:rsidRDefault="00425617" w:rsidP="00383708">
            <w:pPr>
              <w:pStyle w:val="TableBody"/>
            </w:pPr>
            <w:r>
              <w:t>10</w:t>
            </w:r>
          </w:p>
        </w:tc>
        <w:tc>
          <w:tcPr>
            <w:tcW w:w="4665" w:type="dxa"/>
            <w:shd w:val="clear" w:color="auto" w:fill="auto"/>
            <w:tcMar>
              <w:top w:w="100" w:type="dxa"/>
              <w:left w:w="100" w:type="dxa"/>
              <w:bottom w:w="100" w:type="dxa"/>
              <w:right w:w="100" w:type="dxa"/>
            </w:tcMar>
          </w:tcPr>
          <w:p w14:paraId="6337D19A" w14:textId="77777777" w:rsidR="00AA227D" w:rsidRDefault="00AA227D" w:rsidP="00383708">
            <w:pPr>
              <w:pStyle w:val="TableBody"/>
            </w:pPr>
          </w:p>
        </w:tc>
      </w:tr>
      <w:tr w:rsidR="00AA227D" w14:paraId="6579339C" w14:textId="77777777">
        <w:tc>
          <w:tcPr>
            <w:tcW w:w="2310" w:type="dxa"/>
            <w:shd w:val="clear" w:color="auto" w:fill="auto"/>
            <w:tcMar>
              <w:top w:w="100" w:type="dxa"/>
              <w:left w:w="100" w:type="dxa"/>
              <w:bottom w:w="100" w:type="dxa"/>
              <w:right w:w="100" w:type="dxa"/>
            </w:tcMar>
          </w:tcPr>
          <w:p w14:paraId="57B6488B" w14:textId="77777777" w:rsidR="00AA227D" w:rsidRDefault="00425617" w:rsidP="00383708">
            <w:pPr>
              <w:pStyle w:val="TableBody"/>
            </w:pPr>
            <w:r>
              <w:t>author_id</w:t>
            </w:r>
          </w:p>
        </w:tc>
        <w:tc>
          <w:tcPr>
            <w:tcW w:w="1440" w:type="dxa"/>
            <w:shd w:val="clear" w:color="auto" w:fill="auto"/>
            <w:tcMar>
              <w:top w:w="100" w:type="dxa"/>
              <w:left w:w="100" w:type="dxa"/>
              <w:bottom w:w="100" w:type="dxa"/>
              <w:right w:w="100" w:type="dxa"/>
            </w:tcMar>
          </w:tcPr>
          <w:p w14:paraId="0709DF55"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20C96366" w14:textId="77777777" w:rsidR="00AA227D" w:rsidRDefault="00425617" w:rsidP="00383708">
            <w:pPr>
              <w:pStyle w:val="TableBody"/>
            </w:pPr>
            <w:r>
              <w:t>50</w:t>
            </w:r>
          </w:p>
        </w:tc>
        <w:tc>
          <w:tcPr>
            <w:tcW w:w="4665" w:type="dxa"/>
            <w:shd w:val="clear" w:color="auto" w:fill="auto"/>
            <w:tcMar>
              <w:top w:w="100" w:type="dxa"/>
              <w:left w:w="100" w:type="dxa"/>
              <w:bottom w:w="100" w:type="dxa"/>
              <w:right w:w="100" w:type="dxa"/>
            </w:tcMar>
          </w:tcPr>
          <w:p w14:paraId="68F6F746" w14:textId="77777777" w:rsidR="00AA227D" w:rsidRDefault="00AA227D" w:rsidP="00383708">
            <w:pPr>
              <w:pStyle w:val="TableBody"/>
            </w:pPr>
          </w:p>
        </w:tc>
      </w:tr>
      <w:tr w:rsidR="00AA227D" w14:paraId="5E11AC2E" w14:textId="77777777">
        <w:tc>
          <w:tcPr>
            <w:tcW w:w="2310" w:type="dxa"/>
            <w:shd w:val="clear" w:color="auto" w:fill="auto"/>
            <w:tcMar>
              <w:top w:w="100" w:type="dxa"/>
              <w:left w:w="100" w:type="dxa"/>
              <w:bottom w:w="100" w:type="dxa"/>
              <w:right w:w="100" w:type="dxa"/>
            </w:tcMar>
          </w:tcPr>
          <w:p w14:paraId="75BDD92F" w14:textId="77777777" w:rsidR="00AA227D" w:rsidRDefault="00425617" w:rsidP="00383708">
            <w:pPr>
              <w:pStyle w:val="TableBody"/>
            </w:pPr>
            <w:r>
              <w:t>last_paid_date</w:t>
            </w:r>
          </w:p>
        </w:tc>
        <w:tc>
          <w:tcPr>
            <w:tcW w:w="1440" w:type="dxa"/>
            <w:shd w:val="clear" w:color="auto" w:fill="auto"/>
            <w:tcMar>
              <w:top w:w="100" w:type="dxa"/>
              <w:left w:w="100" w:type="dxa"/>
              <w:bottom w:w="100" w:type="dxa"/>
              <w:right w:w="100" w:type="dxa"/>
            </w:tcMar>
          </w:tcPr>
          <w:p w14:paraId="0F41E766"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6E56E954"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17421AFA" w14:textId="77777777" w:rsidR="00AA227D" w:rsidRDefault="00AA227D" w:rsidP="00383708">
            <w:pPr>
              <w:pStyle w:val="TableBody"/>
            </w:pPr>
          </w:p>
        </w:tc>
      </w:tr>
      <w:tr w:rsidR="00AA227D" w14:paraId="5EC8DF87" w14:textId="77777777">
        <w:tc>
          <w:tcPr>
            <w:tcW w:w="2310" w:type="dxa"/>
            <w:shd w:val="clear" w:color="auto" w:fill="auto"/>
            <w:tcMar>
              <w:top w:w="100" w:type="dxa"/>
              <w:left w:w="100" w:type="dxa"/>
              <w:bottom w:w="100" w:type="dxa"/>
              <w:right w:w="100" w:type="dxa"/>
            </w:tcMar>
          </w:tcPr>
          <w:p w14:paraId="670745DD" w14:textId="77777777" w:rsidR="00AA227D" w:rsidRDefault="00425617" w:rsidP="00383708">
            <w:pPr>
              <w:pStyle w:val="TableBody"/>
            </w:pPr>
            <w:r>
              <w:t>last_request_date</w:t>
            </w:r>
          </w:p>
        </w:tc>
        <w:tc>
          <w:tcPr>
            <w:tcW w:w="1440" w:type="dxa"/>
            <w:shd w:val="clear" w:color="auto" w:fill="auto"/>
            <w:tcMar>
              <w:top w:w="100" w:type="dxa"/>
              <w:left w:w="100" w:type="dxa"/>
              <w:bottom w:w="100" w:type="dxa"/>
              <w:right w:w="100" w:type="dxa"/>
            </w:tcMar>
          </w:tcPr>
          <w:p w14:paraId="1D10115E" w14:textId="77777777" w:rsidR="00AA227D" w:rsidRDefault="00425617" w:rsidP="00383708">
            <w:pPr>
              <w:pStyle w:val="TableBody"/>
            </w:pPr>
            <w:r>
              <w:t>datetime</w:t>
            </w:r>
          </w:p>
        </w:tc>
        <w:tc>
          <w:tcPr>
            <w:tcW w:w="915" w:type="dxa"/>
            <w:shd w:val="clear" w:color="auto" w:fill="auto"/>
            <w:tcMar>
              <w:top w:w="100" w:type="dxa"/>
              <w:left w:w="100" w:type="dxa"/>
              <w:bottom w:w="100" w:type="dxa"/>
              <w:right w:w="100" w:type="dxa"/>
            </w:tcMar>
          </w:tcPr>
          <w:p w14:paraId="0C771413" w14:textId="77777777" w:rsidR="00AA227D" w:rsidRDefault="00AA227D" w:rsidP="00383708">
            <w:pPr>
              <w:pStyle w:val="TableBody"/>
            </w:pPr>
          </w:p>
        </w:tc>
        <w:tc>
          <w:tcPr>
            <w:tcW w:w="4665" w:type="dxa"/>
            <w:shd w:val="clear" w:color="auto" w:fill="auto"/>
            <w:tcMar>
              <w:top w:w="100" w:type="dxa"/>
              <w:left w:w="100" w:type="dxa"/>
              <w:bottom w:w="100" w:type="dxa"/>
              <w:right w:w="100" w:type="dxa"/>
            </w:tcMar>
          </w:tcPr>
          <w:p w14:paraId="4F49D6F9" w14:textId="77777777" w:rsidR="00AA227D" w:rsidRDefault="00AA227D" w:rsidP="00383708">
            <w:pPr>
              <w:pStyle w:val="TableBody"/>
            </w:pPr>
          </w:p>
        </w:tc>
      </w:tr>
      <w:tr w:rsidR="00AA227D" w14:paraId="40E11F2E" w14:textId="77777777">
        <w:tc>
          <w:tcPr>
            <w:tcW w:w="2310" w:type="dxa"/>
            <w:shd w:val="clear" w:color="auto" w:fill="auto"/>
            <w:tcMar>
              <w:top w:w="100" w:type="dxa"/>
              <w:left w:w="100" w:type="dxa"/>
              <w:bottom w:w="100" w:type="dxa"/>
              <w:right w:w="100" w:type="dxa"/>
            </w:tcMar>
          </w:tcPr>
          <w:p w14:paraId="5B342C69" w14:textId="77777777" w:rsidR="00AA227D" w:rsidRDefault="00425617" w:rsidP="00383708">
            <w:pPr>
              <w:pStyle w:val="TableBody"/>
            </w:pPr>
            <w:r>
              <w:t>status</w:t>
            </w:r>
          </w:p>
        </w:tc>
        <w:tc>
          <w:tcPr>
            <w:tcW w:w="1440" w:type="dxa"/>
            <w:shd w:val="clear" w:color="auto" w:fill="auto"/>
            <w:tcMar>
              <w:top w:w="100" w:type="dxa"/>
              <w:left w:w="100" w:type="dxa"/>
              <w:bottom w:w="100" w:type="dxa"/>
              <w:right w:w="100" w:type="dxa"/>
            </w:tcMar>
          </w:tcPr>
          <w:p w14:paraId="7B98A756" w14:textId="77777777" w:rsidR="00AA227D" w:rsidRDefault="00425617" w:rsidP="00383708">
            <w:pPr>
              <w:pStyle w:val="TableBody"/>
            </w:pPr>
            <w:r>
              <w:t>varchar</w:t>
            </w:r>
          </w:p>
        </w:tc>
        <w:tc>
          <w:tcPr>
            <w:tcW w:w="915" w:type="dxa"/>
            <w:shd w:val="clear" w:color="auto" w:fill="auto"/>
            <w:tcMar>
              <w:top w:w="100" w:type="dxa"/>
              <w:left w:w="100" w:type="dxa"/>
              <w:bottom w:w="100" w:type="dxa"/>
              <w:right w:w="100" w:type="dxa"/>
            </w:tcMar>
          </w:tcPr>
          <w:p w14:paraId="2A587D5D" w14:textId="77777777" w:rsidR="00AA227D" w:rsidRDefault="00425617" w:rsidP="00383708">
            <w:pPr>
              <w:pStyle w:val="TableBody"/>
            </w:pPr>
            <w:r>
              <w:t>20</w:t>
            </w:r>
          </w:p>
        </w:tc>
        <w:tc>
          <w:tcPr>
            <w:tcW w:w="4665" w:type="dxa"/>
            <w:shd w:val="clear" w:color="auto" w:fill="auto"/>
            <w:tcMar>
              <w:top w:w="100" w:type="dxa"/>
              <w:left w:w="100" w:type="dxa"/>
              <w:bottom w:w="100" w:type="dxa"/>
              <w:right w:w="100" w:type="dxa"/>
            </w:tcMar>
          </w:tcPr>
          <w:p w14:paraId="1FCE1AA6" w14:textId="77777777" w:rsidR="00AA227D" w:rsidRDefault="00AA227D" w:rsidP="00383708">
            <w:pPr>
              <w:pStyle w:val="TableBody"/>
            </w:pPr>
          </w:p>
        </w:tc>
      </w:tr>
    </w:tbl>
    <w:p w14:paraId="6F5BBB6D" w14:textId="77777777" w:rsidR="00383708" w:rsidRDefault="00383708" w:rsidP="00383708"/>
    <w:p w14:paraId="17760F7D" w14:textId="0C88A66F" w:rsidR="00AA227D" w:rsidRDefault="00425617" w:rsidP="008C56DE">
      <w:pPr>
        <w:pStyle w:val="Heading2"/>
      </w:pPr>
      <w:bookmarkStart w:id="22" w:name="_Toc75886874"/>
      <w:r>
        <w:t xml:space="preserve">Proses Desain </w:t>
      </w:r>
      <w:r>
        <w:rPr>
          <w:i/>
        </w:rPr>
        <w:t>Front</w:t>
      </w:r>
      <w:r>
        <w:t>-</w:t>
      </w:r>
      <w:r>
        <w:rPr>
          <w:i/>
        </w:rPr>
        <w:t>End</w:t>
      </w:r>
      <w:bookmarkEnd w:id="22"/>
    </w:p>
    <w:p w14:paraId="273CF7D7" w14:textId="77777777" w:rsidR="00AA227D" w:rsidRDefault="00425617">
      <w:pPr>
        <w:keepNext/>
        <w:ind w:left="360" w:firstLine="720"/>
      </w:pPr>
      <w:r>
        <w:t xml:space="preserve">Pengembangan front-end pada SIGAP menggunakan HTML dan CSS dengan </w:t>
      </w:r>
      <w:r>
        <w:rPr>
          <w:i/>
        </w:rPr>
        <w:t>framework</w:t>
      </w:r>
      <w:r>
        <w:t xml:space="preserve"> Bootstrap. Pada arsitektur MVC, pengembangan front-end dilakukan di bagian </w:t>
      </w:r>
      <w:r>
        <w:rPr>
          <w:i/>
        </w:rPr>
        <w:t>view.</w:t>
      </w:r>
      <w:r>
        <w:t xml:space="preserve"> Komponen </w:t>
      </w:r>
      <w:r>
        <w:rPr>
          <w:i/>
        </w:rPr>
        <w:t>website</w:t>
      </w:r>
      <w:r>
        <w:t xml:space="preserve"> yang akan ditampilkan ke pengguna dibuat di </w:t>
      </w:r>
      <w:r>
        <w:rPr>
          <w:i/>
        </w:rPr>
        <w:t xml:space="preserve">view </w:t>
      </w:r>
      <w:r>
        <w:t xml:space="preserve">yang kemudian akan ditampilkan oleh </w:t>
      </w:r>
      <w:r>
        <w:rPr>
          <w:i/>
        </w:rPr>
        <w:t xml:space="preserve">controller </w:t>
      </w:r>
      <w:r>
        <w:t xml:space="preserve">sesuai dengan pengaturan </w:t>
      </w:r>
      <w:r>
        <w:rPr>
          <w:i/>
        </w:rPr>
        <w:t>route</w:t>
      </w:r>
      <w:r>
        <w:t>.</w:t>
      </w:r>
    </w:p>
    <w:p w14:paraId="68FCCD3E" w14:textId="77777777" w:rsidR="00AA227D" w:rsidRDefault="00425617">
      <w:pPr>
        <w:keepNext/>
        <w:ind w:left="360" w:firstLine="720"/>
      </w:pPr>
      <w:r>
        <w:t xml:space="preserve">Komponen </w:t>
      </w:r>
      <w:r>
        <w:rPr>
          <w:i/>
        </w:rPr>
        <w:t xml:space="preserve">website </w:t>
      </w:r>
      <w:r>
        <w:t xml:space="preserve">yang ditampilkan pada setiap halaman, seperti </w:t>
      </w:r>
      <w:r>
        <w:rPr>
          <w:i/>
        </w:rPr>
        <w:t xml:space="preserve">sidebar </w:t>
      </w:r>
      <w:r>
        <w:t xml:space="preserve">dipisahkan pada </w:t>
      </w:r>
      <w:r>
        <w:rPr>
          <w:i/>
        </w:rPr>
        <w:t xml:space="preserve">file view </w:t>
      </w:r>
      <w:r>
        <w:t xml:space="preserve">sendiri yang kemudian akan dipanggil di setiap </w:t>
      </w:r>
      <w:r>
        <w:rPr>
          <w:i/>
        </w:rPr>
        <w:t xml:space="preserve">file view </w:t>
      </w:r>
      <w:r>
        <w:t xml:space="preserve">lainnya. Metode ini membantu memudahkan pengembangan sehingga </w:t>
      </w:r>
      <w:r>
        <w:rPr>
          <w:i/>
        </w:rPr>
        <w:t xml:space="preserve">source code </w:t>
      </w:r>
      <w:r>
        <w:t xml:space="preserve">dapat lebih mudah dibaca. Selain itu, metode ini juga memudahkan pengembang saat akan melakukan perubahan pada </w:t>
      </w:r>
      <w:r>
        <w:rPr>
          <w:i/>
        </w:rPr>
        <w:t>sidebar</w:t>
      </w:r>
      <w:r>
        <w:t xml:space="preserve"> karena tidak perlu mengubah satu per satu di setiap </w:t>
      </w:r>
      <w:r>
        <w:rPr>
          <w:i/>
        </w:rPr>
        <w:t xml:space="preserve">view </w:t>
      </w:r>
      <w:r>
        <w:t xml:space="preserve">halaman. </w:t>
      </w:r>
    </w:p>
    <w:p w14:paraId="455AB112" w14:textId="77777777" w:rsidR="00AA227D" w:rsidRDefault="00425617" w:rsidP="008C56DE">
      <w:pPr>
        <w:ind w:left="360"/>
      </w:pPr>
      <w:r>
        <w:t xml:space="preserve">Sedangkan untuk komponen </w:t>
      </w:r>
      <w:r>
        <w:rPr>
          <w:i/>
        </w:rPr>
        <w:t>view</w:t>
      </w:r>
      <w:r>
        <w:t xml:space="preserve"> yang perlu mengirimkan/menerima data secara dinamis, misalnya form penambahan data faktur, menggunakan </w:t>
      </w:r>
      <w:r>
        <w:rPr>
          <w:i/>
        </w:rPr>
        <w:t>Asynchronous</w:t>
      </w:r>
      <w:r>
        <w:t xml:space="preserve"> JavaScript And XML (AJAX). AJAX digunakan untuk mengirim data ke </w:t>
      </w:r>
      <w:r>
        <w:rPr>
          <w:i/>
        </w:rPr>
        <w:t>controller</w:t>
      </w:r>
      <w:r>
        <w:t xml:space="preserve"> menerima data dari </w:t>
      </w:r>
      <w:r>
        <w:rPr>
          <w:i/>
        </w:rPr>
        <w:t xml:space="preserve">controller </w:t>
      </w:r>
      <w:r>
        <w:t xml:space="preserve">tanpa perlu melakukan </w:t>
      </w:r>
      <w:r>
        <w:rPr>
          <w:i/>
        </w:rPr>
        <w:t xml:space="preserve">refresh </w:t>
      </w:r>
      <w:r>
        <w:t>halaman. Penggunaan AJAX membantu menciptakan halaman</w:t>
      </w:r>
      <w:r>
        <w:rPr>
          <w:i/>
        </w:rPr>
        <w:t xml:space="preserve"> website</w:t>
      </w:r>
      <w:r>
        <w:t xml:space="preserve"> yang dinamis.</w:t>
      </w:r>
    </w:p>
    <w:p w14:paraId="4347C872" w14:textId="77777777" w:rsidR="00AA227D" w:rsidRDefault="00AA227D">
      <w:pPr>
        <w:keepNext/>
        <w:ind w:left="360" w:firstLine="720"/>
      </w:pPr>
    </w:p>
    <w:p w14:paraId="6315915C" w14:textId="77777777" w:rsidR="00576DB4" w:rsidRPr="00576DB4" w:rsidRDefault="00576DB4" w:rsidP="00576DB4">
      <w:pPr>
        <w:pStyle w:val="ListParagraph"/>
        <w:keepNext/>
        <w:numPr>
          <w:ilvl w:val="0"/>
          <w:numId w:val="38"/>
        </w:numPr>
        <w:contextualSpacing w:val="0"/>
        <w:outlineLvl w:val="2"/>
        <w:rPr>
          <w:b/>
          <w:vanish/>
        </w:rPr>
      </w:pPr>
      <w:bookmarkStart w:id="23" w:name="_Toc75881053"/>
      <w:bookmarkStart w:id="24" w:name="_Toc75881234"/>
      <w:bookmarkStart w:id="25" w:name="_Toc75881281"/>
      <w:bookmarkStart w:id="26" w:name="_Toc75886448"/>
      <w:bookmarkStart w:id="27" w:name="_Toc75886875"/>
      <w:bookmarkEnd w:id="23"/>
      <w:bookmarkEnd w:id="24"/>
      <w:bookmarkEnd w:id="25"/>
      <w:bookmarkEnd w:id="26"/>
      <w:bookmarkEnd w:id="27"/>
    </w:p>
    <w:p w14:paraId="51EE899C" w14:textId="77777777" w:rsidR="00576DB4" w:rsidRPr="00576DB4" w:rsidRDefault="00576DB4" w:rsidP="00576DB4">
      <w:pPr>
        <w:pStyle w:val="ListParagraph"/>
        <w:keepNext/>
        <w:numPr>
          <w:ilvl w:val="1"/>
          <w:numId w:val="38"/>
        </w:numPr>
        <w:contextualSpacing w:val="0"/>
        <w:outlineLvl w:val="2"/>
        <w:rPr>
          <w:b/>
          <w:vanish/>
        </w:rPr>
      </w:pPr>
      <w:bookmarkStart w:id="28" w:name="_Toc75881054"/>
      <w:bookmarkStart w:id="29" w:name="_Toc75881235"/>
      <w:bookmarkStart w:id="30" w:name="_Toc75881282"/>
      <w:bookmarkStart w:id="31" w:name="_Toc75886449"/>
      <w:bookmarkStart w:id="32" w:name="_Toc75886876"/>
      <w:bookmarkEnd w:id="28"/>
      <w:bookmarkEnd w:id="29"/>
      <w:bookmarkEnd w:id="30"/>
      <w:bookmarkEnd w:id="31"/>
      <w:bookmarkEnd w:id="32"/>
    </w:p>
    <w:p w14:paraId="00B57AD9" w14:textId="77777777" w:rsidR="00576DB4" w:rsidRPr="00576DB4" w:rsidRDefault="00576DB4" w:rsidP="00576DB4">
      <w:pPr>
        <w:pStyle w:val="ListParagraph"/>
        <w:keepNext/>
        <w:numPr>
          <w:ilvl w:val="1"/>
          <w:numId w:val="38"/>
        </w:numPr>
        <w:contextualSpacing w:val="0"/>
        <w:outlineLvl w:val="2"/>
        <w:rPr>
          <w:b/>
          <w:vanish/>
        </w:rPr>
      </w:pPr>
      <w:bookmarkStart w:id="33" w:name="_Toc75881055"/>
      <w:bookmarkStart w:id="34" w:name="_Toc75881236"/>
      <w:bookmarkStart w:id="35" w:name="_Toc75881283"/>
      <w:bookmarkStart w:id="36" w:name="_Toc75886450"/>
      <w:bookmarkStart w:id="37" w:name="_Toc75886877"/>
      <w:bookmarkEnd w:id="33"/>
      <w:bookmarkEnd w:id="34"/>
      <w:bookmarkEnd w:id="35"/>
      <w:bookmarkEnd w:id="36"/>
      <w:bookmarkEnd w:id="37"/>
    </w:p>
    <w:p w14:paraId="33E18D24" w14:textId="2147A21E" w:rsidR="00AA227D" w:rsidRDefault="00425617" w:rsidP="00576DB4">
      <w:pPr>
        <w:pStyle w:val="Heading3"/>
      </w:pPr>
      <w:bookmarkStart w:id="38" w:name="_Toc75886878"/>
      <w:r>
        <w:t>Struktur Sistem Informasi</w:t>
      </w:r>
      <w:bookmarkEnd w:id="38"/>
      <w:r>
        <w:tab/>
      </w:r>
      <w:r>
        <w:tab/>
      </w:r>
    </w:p>
    <w:p w14:paraId="6EF05BBE" w14:textId="35E059F4" w:rsidR="00AA227D" w:rsidRDefault="00425617" w:rsidP="007547F7">
      <w:pPr>
        <w:keepNext/>
        <w:ind w:left="990" w:firstLine="360"/>
      </w:pPr>
      <w:r w:rsidRPr="007547F7">
        <w:t>Untuk mempermudah proses implementasi sistem informasi, berikut merupakan rancangan pengembangan struktur sistem informasi pemasaran SIGAP berdasarkan fungsi-fungsi untuk mengatasi permasalahan yang sudah didefinisikan</w:t>
      </w:r>
      <w:r>
        <w:t>.</w:t>
      </w:r>
    </w:p>
    <w:p w14:paraId="15FC74AC" w14:textId="77777777" w:rsidR="00AA227D" w:rsidRDefault="00AA227D">
      <w:pPr>
        <w:keepNext/>
        <w:ind w:left="1080"/>
      </w:pPr>
    </w:p>
    <w:p w14:paraId="43BC3A6B" w14:textId="77777777" w:rsidR="00516E50" w:rsidRDefault="00425617" w:rsidP="00516E50">
      <w:pPr>
        <w:keepNext/>
        <w:ind w:left="360" w:firstLine="630"/>
      </w:pPr>
      <w:r>
        <w:rPr>
          <w:noProof/>
        </w:rPr>
        <w:drawing>
          <wp:inline distT="114300" distB="114300" distL="114300" distR="114300" wp14:anchorId="6FADF9FC" wp14:editId="1AE539BB">
            <wp:extent cx="5730240" cy="6172475"/>
            <wp:effectExtent l="0" t="0" r="381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8355" cy="6181216"/>
                    </a:xfrm>
                    <a:prstGeom prst="rect">
                      <a:avLst/>
                    </a:prstGeom>
                    <a:ln/>
                  </pic:spPr>
                </pic:pic>
              </a:graphicData>
            </a:graphic>
          </wp:inline>
        </w:drawing>
      </w:r>
    </w:p>
    <w:p w14:paraId="3FF459D5" w14:textId="30AFE701" w:rsidR="007547F7" w:rsidRPr="00516E50" w:rsidRDefault="00516E50" w:rsidP="00516E50">
      <w:pPr>
        <w:pStyle w:val="Caption"/>
        <w:rPr>
          <w:lang w:val="en-ID"/>
        </w:rPr>
      </w:pPr>
      <w:bookmarkStart w:id="39" w:name="_Toc75883721"/>
      <w:r>
        <w:t xml:space="preserve">Gambar 1. </w:t>
      </w:r>
      <w:r>
        <w:fldChar w:fldCharType="begin"/>
      </w:r>
      <w:r>
        <w:instrText xml:space="preserve"> SEQ Gambar_1. \* ARABIC </w:instrText>
      </w:r>
      <w:r>
        <w:fldChar w:fldCharType="separate"/>
      </w:r>
      <w:r w:rsidR="00B43C9D">
        <w:rPr>
          <w:noProof/>
        </w:rPr>
        <w:t>3</w:t>
      </w:r>
      <w:r>
        <w:fldChar w:fldCharType="end"/>
      </w:r>
      <w:r>
        <w:rPr>
          <w:lang w:val="en-ID"/>
        </w:rPr>
        <w:t xml:space="preserve"> </w:t>
      </w:r>
      <w:r w:rsidRPr="007547F7">
        <w:t>Rancangan Struktur Pengembangan Sistem Informasi Pemasaran SIGAP</w:t>
      </w:r>
      <w:bookmarkEnd w:id="39"/>
    </w:p>
    <w:p w14:paraId="072BE927" w14:textId="77777777" w:rsidR="00AA227D" w:rsidRDefault="00425617">
      <w:pPr>
        <w:keepNext/>
        <w:ind w:left="1080"/>
      </w:pPr>
      <w:r>
        <w:lastRenderedPageBreak/>
        <w:t>Rancangan sistem informasi pemasaran SIGAP dibagi menjadi beberapa halaman sesuai dengan fungsinya masing-masing sebagai berikut.</w:t>
      </w:r>
    </w:p>
    <w:p w14:paraId="3A9C22DC" w14:textId="77777777" w:rsidR="00AA227D" w:rsidRDefault="00425617">
      <w:pPr>
        <w:keepNext/>
        <w:numPr>
          <w:ilvl w:val="0"/>
          <w:numId w:val="13"/>
        </w:numPr>
      </w:pPr>
      <w:r>
        <w:t>Halaman Proforma</w:t>
      </w:r>
    </w:p>
    <w:p w14:paraId="12F2136A" w14:textId="77777777" w:rsidR="00AA227D" w:rsidRDefault="00425617">
      <w:pPr>
        <w:keepNext/>
        <w:ind w:left="1440"/>
      </w:pPr>
      <w:r w:rsidRPr="00B36D08">
        <w:t>Merupakan halaman yang memuat informasi keseluruhan proforma yang sudah dibuat. Melalui halaman ini, pengguna dapat menuju ke halaman tambah proforma, edit proforma, dan detail proforma untuk</w:t>
      </w:r>
      <w:r>
        <w:t xml:space="preserve"> melakukan aksi tertentu sesuai kebutuhan.</w:t>
      </w:r>
    </w:p>
    <w:p w14:paraId="6BDF738A" w14:textId="77777777" w:rsidR="00AA227D" w:rsidRDefault="00425617">
      <w:pPr>
        <w:keepNext/>
        <w:numPr>
          <w:ilvl w:val="0"/>
          <w:numId w:val="14"/>
        </w:numPr>
      </w:pPr>
      <w:r>
        <w:t>Halaman Tambah Proforma</w:t>
      </w:r>
    </w:p>
    <w:p w14:paraId="76607183" w14:textId="77777777" w:rsidR="00AA227D" w:rsidRDefault="00425617" w:rsidP="008C56DE">
      <w:pPr>
        <w:ind w:left="2160"/>
      </w:pPr>
      <w:r w:rsidRPr="00B36D08">
        <w:t>Memungkinkan pengguna untuk menambah proforma untuk keperluan pemasaran dan kolom data yang disediakan merupakan informasi yang dibutuhkan pemasaran</w:t>
      </w:r>
      <w:r>
        <w:t xml:space="preserve"> untuk membuat suatu proforma.</w:t>
      </w:r>
    </w:p>
    <w:p w14:paraId="6CEF9C82" w14:textId="77777777" w:rsidR="00AA227D" w:rsidRDefault="00425617">
      <w:pPr>
        <w:keepNext/>
        <w:numPr>
          <w:ilvl w:val="0"/>
          <w:numId w:val="14"/>
        </w:numPr>
      </w:pPr>
      <w:r>
        <w:t xml:space="preserve">Halaman </w:t>
      </w:r>
      <w:r>
        <w:rPr>
          <w:i/>
        </w:rPr>
        <w:t xml:space="preserve">Edit </w:t>
      </w:r>
      <w:r>
        <w:t>Proforma</w:t>
      </w:r>
    </w:p>
    <w:p w14:paraId="3F54130C" w14:textId="77777777" w:rsidR="00AA227D" w:rsidRDefault="00425617" w:rsidP="00B36D08">
      <w:pPr>
        <w:keepNext/>
        <w:ind w:left="2160" w:firstLine="630"/>
      </w:pPr>
      <w:r>
        <w:t xml:space="preserve">Pengguna </w:t>
      </w:r>
      <w:r w:rsidRPr="00B36D08">
        <w:t>dapat melakukan perubahan data terhadap suatu informasi proforma tertentu jika terdapat kesalahan melalui halaman ini. Untuk menuju ke halaman ini, akan disediakan tombol edit sehingga memudahkan pengguna untuk menemukan dan</w:t>
      </w:r>
      <w:r>
        <w:t xml:space="preserve"> menuju ke halaman ini.</w:t>
      </w:r>
    </w:p>
    <w:p w14:paraId="176B9BE3" w14:textId="77777777" w:rsidR="00AA227D" w:rsidRDefault="00425617">
      <w:pPr>
        <w:keepNext/>
        <w:numPr>
          <w:ilvl w:val="0"/>
          <w:numId w:val="14"/>
        </w:numPr>
      </w:pPr>
      <w:r>
        <w:t>Halaman Detail Proforma</w:t>
      </w:r>
    </w:p>
    <w:p w14:paraId="164815DB" w14:textId="77777777" w:rsidR="00AA227D" w:rsidRDefault="00425617">
      <w:pPr>
        <w:keepNext/>
        <w:ind w:left="2160"/>
      </w:pPr>
      <w:r w:rsidRPr="00B36D08">
        <w:t>Halaman yang memuat seluruh informasi suatu proforma tertentu. Melalui halaman ini pengguna dapat melihat informasi proforma tersebut secara rinci dan</w:t>
      </w:r>
      <w:r>
        <w:t xml:space="preserve"> fitur unduh proforma akan ditempatkan di halaman ini.</w:t>
      </w:r>
    </w:p>
    <w:p w14:paraId="667B237C" w14:textId="77777777" w:rsidR="00AA227D" w:rsidRDefault="00425617">
      <w:pPr>
        <w:keepNext/>
        <w:numPr>
          <w:ilvl w:val="0"/>
          <w:numId w:val="13"/>
        </w:numPr>
      </w:pPr>
      <w:r>
        <w:t>Halaman Faktur</w:t>
      </w:r>
    </w:p>
    <w:p w14:paraId="1D0D3D57" w14:textId="77777777" w:rsidR="00AA227D" w:rsidRDefault="00425617" w:rsidP="00B36D08">
      <w:pPr>
        <w:ind w:left="1440"/>
      </w:pPr>
      <w:r>
        <w:t xml:space="preserve">Halaman yang memuat data keseluruhan jenis faktur yang dibuat. Masing-masing faktur akan ditampilkan statusnya sehingga bagian pemasaran UGM Press mudah mencari dan memproses pesanan sesuai faktur. Melalui halaman ini, pengguna dapat menuju ke halaman tambah faktur, </w:t>
      </w:r>
      <w:r>
        <w:rPr>
          <w:i/>
        </w:rPr>
        <w:t>edit</w:t>
      </w:r>
      <w:r>
        <w:t xml:space="preserve"> faktur, dan detail faktur untuk melakukan aksi tertentu sesuai kebutuhan.</w:t>
      </w:r>
    </w:p>
    <w:p w14:paraId="1FF6FEA9" w14:textId="77777777" w:rsidR="00AA227D" w:rsidRDefault="00425617">
      <w:pPr>
        <w:keepNext/>
        <w:numPr>
          <w:ilvl w:val="0"/>
          <w:numId w:val="19"/>
        </w:numPr>
      </w:pPr>
      <w:r>
        <w:t>Halaman Tambah Faktur</w:t>
      </w:r>
    </w:p>
    <w:p w14:paraId="61945AE1" w14:textId="77777777" w:rsidR="00AA227D" w:rsidRDefault="00425617">
      <w:pPr>
        <w:keepNext/>
        <w:ind w:left="2160"/>
      </w:pPr>
      <w:r>
        <w:t xml:space="preserve">Pengguna dapat melakukan aksi tambah faktur dengan mengisi data yang dibutuhkan sesuai kolomnya masing-masing. Faktur yang dapat dibuat melalui halaman ini adalah faktur dengan jenis Kredit, Tunai, dan </w:t>
      </w:r>
      <w:r>
        <w:rPr>
          <w:i/>
        </w:rPr>
        <w:t>Online</w:t>
      </w:r>
      <w:r>
        <w:t xml:space="preserve">. Faktur </w:t>
      </w:r>
      <w:r>
        <w:lastRenderedPageBreak/>
        <w:t xml:space="preserve">dengan jenis </w:t>
      </w:r>
      <w:r>
        <w:rPr>
          <w:i/>
        </w:rPr>
        <w:t>Showroom</w:t>
      </w:r>
      <w:r>
        <w:t xml:space="preserve"> dibuat terpisah disesuaikan dengan permintaan dari pemasaran UGM Press.</w:t>
      </w:r>
    </w:p>
    <w:p w14:paraId="136F6081" w14:textId="77777777" w:rsidR="00AA227D" w:rsidRDefault="00425617">
      <w:pPr>
        <w:keepNext/>
        <w:numPr>
          <w:ilvl w:val="0"/>
          <w:numId w:val="19"/>
        </w:numPr>
      </w:pPr>
      <w:r>
        <w:t xml:space="preserve">Halaman </w:t>
      </w:r>
      <w:r>
        <w:rPr>
          <w:i/>
        </w:rPr>
        <w:t xml:space="preserve">Edit </w:t>
      </w:r>
      <w:r>
        <w:t>Faktur</w:t>
      </w:r>
    </w:p>
    <w:p w14:paraId="32D5E485" w14:textId="77777777" w:rsidR="00AA227D" w:rsidRDefault="00425617">
      <w:pPr>
        <w:keepNext/>
        <w:ind w:left="2160"/>
      </w:pPr>
      <w:r>
        <w:t xml:space="preserve">Pengguna dapat melakukan perubahan data faktur jika faktur tersebut belum dikonfirmasi oleh bagian pemasaran UGM Press. Data faktur nantinya akan ditampilkan sesuai dengan kolomnya masing-masing dan pengguna dapat merubah data tersebut. Untuk menuju halaman ini, akan disediakan tombol </w:t>
      </w:r>
      <w:r>
        <w:rPr>
          <w:i/>
        </w:rPr>
        <w:t>edit</w:t>
      </w:r>
      <w:r>
        <w:t xml:space="preserve"> pada faktur yang memenuhi syarat.</w:t>
      </w:r>
    </w:p>
    <w:p w14:paraId="52AC89DF" w14:textId="77777777" w:rsidR="00AA227D" w:rsidRDefault="00425617">
      <w:pPr>
        <w:keepNext/>
        <w:numPr>
          <w:ilvl w:val="0"/>
          <w:numId w:val="19"/>
        </w:numPr>
      </w:pPr>
      <w:r>
        <w:t>Halaman Detail Faktur</w:t>
      </w:r>
    </w:p>
    <w:p w14:paraId="40321BC2" w14:textId="77777777" w:rsidR="00AA227D" w:rsidRDefault="00425617">
      <w:pPr>
        <w:keepNext/>
        <w:ind w:left="2160"/>
      </w:pPr>
      <w:r>
        <w:t xml:space="preserve">Memuat seluruh informasi faktur tertentu seperti identitas </w:t>
      </w:r>
      <w:r>
        <w:rPr>
          <w:i/>
        </w:rPr>
        <w:t>customer</w:t>
      </w:r>
      <w:r>
        <w:t>, detail status faktur, dan tabel buku yang dipesan. Fungsi unduh faktur juga akan ditempatkan pada halaman ini dan akan muncul jika faktur tersebut sudah dikonfirmasi oleh bagian pemasaran UGM Press.</w:t>
      </w:r>
    </w:p>
    <w:p w14:paraId="5D5FC2F5" w14:textId="77777777" w:rsidR="00AA227D" w:rsidRDefault="00425617">
      <w:pPr>
        <w:keepNext/>
        <w:numPr>
          <w:ilvl w:val="0"/>
          <w:numId w:val="13"/>
        </w:numPr>
      </w:pPr>
      <w:r>
        <w:t xml:space="preserve">Halaman </w:t>
      </w:r>
      <w:r>
        <w:rPr>
          <w:i/>
        </w:rPr>
        <w:t>Showroom</w:t>
      </w:r>
    </w:p>
    <w:p w14:paraId="3DC716E8" w14:textId="77777777" w:rsidR="00AA227D" w:rsidRDefault="00425617">
      <w:pPr>
        <w:keepNext/>
        <w:ind w:left="1440"/>
      </w:pPr>
      <w:r>
        <w:t xml:space="preserve">Halaman ini dirancang untuk keperluan </w:t>
      </w:r>
      <w:r>
        <w:rPr>
          <w:i/>
        </w:rPr>
        <w:t>showroom</w:t>
      </w:r>
      <w:r>
        <w:t xml:space="preserve"> yang membutuhkan kecepatan dalam pelayanan pelanggan. Pengguna memungkinkan untuk tidak memasukkan identitas </w:t>
      </w:r>
      <w:r>
        <w:rPr>
          <w:i/>
        </w:rPr>
        <w:t>customer</w:t>
      </w:r>
      <w:r>
        <w:t xml:space="preserve"> dalam proses pembuatan faktur </w:t>
      </w:r>
      <w:r>
        <w:rPr>
          <w:i/>
        </w:rPr>
        <w:t>showroom</w:t>
      </w:r>
      <w:r>
        <w:t xml:space="preserve"> dan akan dikategorikan sebagai </w:t>
      </w:r>
      <w:r>
        <w:rPr>
          <w:i/>
        </w:rPr>
        <w:t>customer</w:t>
      </w:r>
      <w:r>
        <w:t xml:space="preserve"> umum. </w:t>
      </w:r>
    </w:p>
    <w:p w14:paraId="19C69D52" w14:textId="77777777" w:rsidR="00AA227D" w:rsidRDefault="00425617">
      <w:pPr>
        <w:keepNext/>
        <w:numPr>
          <w:ilvl w:val="0"/>
          <w:numId w:val="13"/>
        </w:numPr>
      </w:pPr>
      <w:r>
        <w:t>Halaman Pendapatan</w:t>
      </w:r>
    </w:p>
    <w:p w14:paraId="738E20DD" w14:textId="77777777" w:rsidR="00AA227D" w:rsidRDefault="00425617">
      <w:pPr>
        <w:keepNext/>
        <w:ind w:left="1440"/>
      </w:pPr>
      <w:r>
        <w:t xml:space="preserve">Halaman pendapatan akan dibagi menjadi 2 </w:t>
      </w:r>
      <w:r>
        <w:rPr>
          <w:i/>
        </w:rPr>
        <w:t>tab</w:t>
      </w:r>
      <w:r>
        <w:t xml:space="preserve"> sebagai berikut.</w:t>
      </w:r>
    </w:p>
    <w:p w14:paraId="2E8FA277" w14:textId="77777777" w:rsidR="00AA227D" w:rsidRDefault="00425617">
      <w:pPr>
        <w:keepNext/>
        <w:numPr>
          <w:ilvl w:val="0"/>
          <w:numId w:val="23"/>
        </w:numPr>
      </w:pPr>
      <w:r>
        <w:t>Halaman Pendapatan Faktur</w:t>
      </w:r>
    </w:p>
    <w:p w14:paraId="57588386" w14:textId="77777777" w:rsidR="00AA227D" w:rsidRDefault="00425617">
      <w:pPr>
        <w:keepNext/>
        <w:ind w:left="2160"/>
      </w:pPr>
      <w:r>
        <w:t>Menampilkan jumlah pendapatan seluruh jenis faktur dalam bentuk grafik sehingga pengguna dapat mengetahui jumlah pendapatan masing-masing jenis faktur setiap satu bulannya. Fungsi unduh laporan pendapatan akan ditempatkan pada halaman ini.</w:t>
      </w:r>
    </w:p>
    <w:p w14:paraId="79BA92C7" w14:textId="77777777" w:rsidR="00AA227D" w:rsidRDefault="00425617">
      <w:pPr>
        <w:keepNext/>
        <w:numPr>
          <w:ilvl w:val="0"/>
          <w:numId w:val="23"/>
        </w:numPr>
      </w:pPr>
      <w:r>
        <w:t>Halaman Detail Pendapatan</w:t>
      </w:r>
    </w:p>
    <w:p w14:paraId="059DDA1A" w14:textId="77777777" w:rsidR="00AA227D" w:rsidRDefault="00425617">
      <w:pPr>
        <w:keepNext/>
        <w:ind w:left="2160"/>
      </w:pPr>
      <w:r>
        <w:t xml:space="preserve">Guna kebutuhan dalam menentukan kebijakan oleh pihak pemasaran UGM Press seperti </w:t>
      </w:r>
      <w:r>
        <w:rPr>
          <w:i/>
        </w:rPr>
        <w:t>marketing</w:t>
      </w:r>
      <w:r>
        <w:t xml:space="preserve">, </w:t>
      </w:r>
      <w:r>
        <w:rPr>
          <w:i/>
        </w:rPr>
        <w:t>sales promotion</w:t>
      </w:r>
      <w:r>
        <w:t xml:space="preserve">, dll, halaman ini akan </w:t>
      </w:r>
      <w:r>
        <w:lastRenderedPageBreak/>
        <w:t xml:space="preserve">menampilkan perbandingan jumlah pendapatan seluruh jenis faktur dalam bentuk </w:t>
      </w:r>
      <w:r>
        <w:rPr>
          <w:i/>
        </w:rPr>
        <w:t>pie chart</w:t>
      </w:r>
      <w:r>
        <w:t xml:space="preserve"> dalam periode tertentu.</w:t>
      </w:r>
    </w:p>
    <w:p w14:paraId="13C4CA06" w14:textId="77777777" w:rsidR="00AA227D" w:rsidRDefault="00425617">
      <w:pPr>
        <w:keepNext/>
        <w:numPr>
          <w:ilvl w:val="0"/>
          <w:numId w:val="13"/>
        </w:numPr>
      </w:pPr>
      <w:r>
        <w:t>Halaman Royalti</w:t>
      </w:r>
    </w:p>
    <w:p w14:paraId="7F8712F4" w14:textId="77777777" w:rsidR="00AA227D" w:rsidRDefault="00425617">
      <w:pPr>
        <w:keepNext/>
        <w:ind w:left="1440"/>
      </w:pPr>
      <w:r>
        <w:t xml:space="preserve">Halaman royalti akan dibagi menjadi 2 </w:t>
      </w:r>
      <w:r>
        <w:rPr>
          <w:i/>
        </w:rPr>
        <w:t>tab</w:t>
      </w:r>
      <w:r>
        <w:t>, yaitu halaman tagihan royalti dan halaman riwayat royalti.</w:t>
      </w:r>
    </w:p>
    <w:p w14:paraId="7BEF257B" w14:textId="77777777" w:rsidR="00AA227D" w:rsidRDefault="00425617">
      <w:pPr>
        <w:keepNext/>
        <w:numPr>
          <w:ilvl w:val="0"/>
          <w:numId w:val="16"/>
        </w:numPr>
      </w:pPr>
      <w:r>
        <w:t>Halaman Tagihan Royalti</w:t>
      </w:r>
    </w:p>
    <w:p w14:paraId="207DCFDA" w14:textId="77777777" w:rsidR="00AA227D" w:rsidRDefault="00425617">
      <w:pPr>
        <w:keepNext/>
        <w:ind w:left="2160"/>
      </w:pPr>
      <w:r>
        <w:t>Halaman ini akan menampilkan penulis dan jumlah royalti masing-masing penulis yang harus dibayarkan oleh UGM Press. Jika penulis tertentu tidak ada royalti yang harus dibayar oleh UGM Press, maka nama penulis tersebut tidak akan muncul di halaman ini. Jika akan melakukan pengajuan royalti, pengguna dapat menekan tombol pada halaman ini.</w:t>
      </w:r>
    </w:p>
    <w:p w14:paraId="159BB4E4" w14:textId="77777777" w:rsidR="00AA227D" w:rsidRDefault="00425617">
      <w:pPr>
        <w:keepNext/>
        <w:numPr>
          <w:ilvl w:val="0"/>
          <w:numId w:val="16"/>
        </w:numPr>
      </w:pPr>
      <w:r>
        <w:t>Halaman Riwayat Royalti</w:t>
      </w:r>
    </w:p>
    <w:p w14:paraId="11774860" w14:textId="77777777" w:rsidR="00AA227D" w:rsidRDefault="00425617">
      <w:pPr>
        <w:keepNext/>
        <w:ind w:left="2160"/>
      </w:pPr>
      <w:r>
        <w:t>Halaman ini memuat riwayat royalti seluruh penulis, baik yang statusnya diajukan atau dibayar. Halaman ini akan memudahkan pengguna untuk melihat jumlah keseluruhan royalti yang didapatkan oleh masing-masing penulis,.</w:t>
      </w:r>
    </w:p>
    <w:p w14:paraId="28205189" w14:textId="77777777" w:rsidR="00AA227D" w:rsidRDefault="00425617">
      <w:pPr>
        <w:keepNext/>
        <w:numPr>
          <w:ilvl w:val="0"/>
          <w:numId w:val="16"/>
        </w:numPr>
      </w:pPr>
      <w:r>
        <w:t>Halaman Pengajuan Royalti</w:t>
      </w:r>
    </w:p>
    <w:p w14:paraId="7AE4B342" w14:textId="77777777" w:rsidR="00AA227D" w:rsidRDefault="00425617">
      <w:pPr>
        <w:keepNext/>
        <w:ind w:left="2160"/>
      </w:pPr>
      <w:r>
        <w:t>Halaman ini berfungsi untuk mengajukan pembayaran royalti pada periode tertentu dan sifat periodenya adalah fleksibel, karena pengguna dapat memasukkan tanggal awal dan akhir periode yang mau diajukan. Halaman ini juga berfungsi untuk mengubah status royalti penulis menjadi sudah dibayar dengan memasukkan bukti bayar royalti.</w:t>
      </w:r>
    </w:p>
    <w:p w14:paraId="32BDD78C" w14:textId="77777777" w:rsidR="00AA227D" w:rsidRDefault="00425617">
      <w:pPr>
        <w:keepNext/>
        <w:numPr>
          <w:ilvl w:val="0"/>
          <w:numId w:val="16"/>
        </w:numPr>
      </w:pPr>
      <w:r>
        <w:t>Halaman Detail Royalti</w:t>
      </w:r>
    </w:p>
    <w:p w14:paraId="3802F758" w14:textId="77777777" w:rsidR="00AA227D" w:rsidRDefault="00425617">
      <w:pPr>
        <w:keepNext/>
        <w:ind w:left="2160"/>
      </w:pPr>
      <w:r>
        <w:t xml:space="preserve">Menampilkan detail royalti penulis tertentu pada suatu periode. Akan disediakan tabel yang berisikan informasi judul buku dan jumlah buku yang </w:t>
      </w:r>
      <w:r>
        <w:lastRenderedPageBreak/>
        <w:t>terjual sehingga pengguna mengetahui asal jumlah besaran royalti yang diterima penulis.</w:t>
      </w:r>
    </w:p>
    <w:p w14:paraId="64D7AA82" w14:textId="77777777" w:rsidR="00AA227D" w:rsidRDefault="00425617">
      <w:pPr>
        <w:keepNext/>
        <w:numPr>
          <w:ilvl w:val="0"/>
          <w:numId w:val="16"/>
        </w:numPr>
      </w:pPr>
      <w:r>
        <w:t>Halaman Detail Penulis</w:t>
      </w:r>
    </w:p>
    <w:p w14:paraId="40B51844" w14:textId="77777777" w:rsidR="00AA227D" w:rsidRDefault="00425617">
      <w:pPr>
        <w:keepNext/>
        <w:ind w:left="2160"/>
      </w:pPr>
      <w:r>
        <w:t>Halaman ini menampilkan identitas penulis. Halaman ini dapat diakses dengan cara menekan nama penulis tertentu pada halaman royalti atau bisa juga melalui halaman penulis.</w:t>
      </w:r>
    </w:p>
    <w:p w14:paraId="7E70B6C6" w14:textId="77777777" w:rsidR="00AA227D" w:rsidRDefault="00425617">
      <w:pPr>
        <w:keepNext/>
        <w:numPr>
          <w:ilvl w:val="0"/>
          <w:numId w:val="16"/>
        </w:numPr>
      </w:pPr>
      <w:r>
        <w:t>Halaman Riwayat Royalti Penulis</w:t>
      </w:r>
    </w:p>
    <w:p w14:paraId="4520D479" w14:textId="77777777" w:rsidR="00AA227D" w:rsidRDefault="00425617">
      <w:pPr>
        <w:keepNext/>
        <w:ind w:left="2160"/>
      </w:pPr>
      <w:r>
        <w:t xml:space="preserve">Merupakan salah satu </w:t>
      </w:r>
      <w:r>
        <w:rPr>
          <w:i/>
        </w:rPr>
        <w:t>tab</w:t>
      </w:r>
      <w:r>
        <w:t xml:space="preserve"> dalam halaman detail penulis yang berisikan riwayat royalti beserta waktu periodenya.</w:t>
      </w:r>
    </w:p>
    <w:p w14:paraId="1783FA41" w14:textId="77777777" w:rsidR="00AA227D" w:rsidRDefault="00425617">
      <w:pPr>
        <w:keepNext/>
        <w:numPr>
          <w:ilvl w:val="0"/>
          <w:numId w:val="13"/>
        </w:numPr>
      </w:pPr>
      <w:r>
        <w:t xml:space="preserve">Halaman </w:t>
      </w:r>
      <w:r>
        <w:rPr>
          <w:i/>
        </w:rPr>
        <w:t>Customer</w:t>
      </w:r>
    </w:p>
    <w:p w14:paraId="3D24505A" w14:textId="77777777" w:rsidR="00AA227D" w:rsidRDefault="00425617">
      <w:pPr>
        <w:keepNext/>
        <w:ind w:left="1440"/>
      </w:pPr>
      <w:r>
        <w:t xml:space="preserve">Halaman ini akan menampilkan identitas </w:t>
      </w:r>
      <w:r>
        <w:rPr>
          <w:i/>
        </w:rPr>
        <w:t>customer</w:t>
      </w:r>
      <w:r>
        <w:t xml:space="preserve"> dan pengguna dapat juga menambah atau mengubah data </w:t>
      </w:r>
      <w:r>
        <w:rPr>
          <w:i/>
        </w:rPr>
        <w:t>customer</w:t>
      </w:r>
      <w:r>
        <w:t xml:space="preserve"> melalui halaman ini. Fungsi tambah dan </w:t>
      </w:r>
      <w:r>
        <w:rPr>
          <w:i/>
        </w:rPr>
        <w:t>edit</w:t>
      </w:r>
      <w:r>
        <w:t xml:space="preserve"> </w:t>
      </w:r>
      <w:r>
        <w:rPr>
          <w:i/>
        </w:rPr>
        <w:t>customer</w:t>
      </w:r>
      <w:r>
        <w:t xml:space="preserve"> dirancang menggunakan </w:t>
      </w:r>
      <w:r>
        <w:rPr>
          <w:i/>
        </w:rPr>
        <w:t>modal</w:t>
      </w:r>
      <w:r>
        <w:t xml:space="preserve">. Modal untuk melakukan perubahan besar diskon untuk masing-masing jenis </w:t>
      </w:r>
      <w:r>
        <w:rPr>
          <w:i/>
        </w:rPr>
        <w:t>customer</w:t>
      </w:r>
      <w:r>
        <w:t xml:space="preserve"> akan disediakan melalui halaman ini dengan cara menekan tombol diskon.</w:t>
      </w:r>
    </w:p>
    <w:p w14:paraId="352B6423" w14:textId="77777777" w:rsidR="00AA227D" w:rsidRDefault="00AA227D">
      <w:pPr>
        <w:keepNext/>
        <w:ind w:left="1440"/>
      </w:pPr>
    </w:p>
    <w:p w14:paraId="5CAD6B94" w14:textId="6819D265" w:rsidR="00AA227D" w:rsidRPr="00383708" w:rsidRDefault="00425617" w:rsidP="00576DB4">
      <w:pPr>
        <w:pStyle w:val="Heading2"/>
      </w:pPr>
      <w:bookmarkStart w:id="40" w:name="_Toc75886879"/>
      <w:r>
        <w:t xml:space="preserve">Proses Desain </w:t>
      </w:r>
      <w:r w:rsidRPr="00383708">
        <w:t xml:space="preserve">User </w:t>
      </w:r>
      <w:r w:rsidR="00383708" w:rsidRPr="00383708">
        <w:t>Experienc</w:t>
      </w:r>
      <w:r w:rsidR="008C56DE" w:rsidRPr="00576DB4">
        <w:rPr>
          <w:lang w:val="en-US"/>
        </w:rPr>
        <w:t>e</w:t>
      </w:r>
      <w:bookmarkEnd w:id="40"/>
    </w:p>
    <w:p w14:paraId="7755A894" w14:textId="77D072C0" w:rsidR="00383708" w:rsidRDefault="00425617" w:rsidP="00644E55">
      <w:pPr>
        <w:ind w:left="360" w:firstLine="360"/>
      </w:pPr>
      <w:r>
        <w:t xml:space="preserve">Pada tahapan desain </w:t>
      </w:r>
      <w:r>
        <w:rPr>
          <w:i/>
        </w:rPr>
        <w:t>User Experience</w:t>
      </w:r>
      <w:r>
        <w:t xml:space="preserve">, penulis merancang </w:t>
      </w:r>
      <w:r>
        <w:rPr>
          <w:i/>
        </w:rPr>
        <w:t>High Fidelity</w:t>
      </w:r>
      <w:r>
        <w:t xml:space="preserve"> dan </w:t>
      </w:r>
      <w:r>
        <w:rPr>
          <w:i/>
        </w:rPr>
        <w:t>prototype</w:t>
      </w:r>
      <w:r>
        <w:t xml:space="preserve"> sistem pemasaran SIGAP berdasarkan kebutuhan pengguna. Dalam proses perancangan, penulis berdiskusi dengan pengguna sistem terkait alur bisnis dan fungsionalitas apa saja yang dibutuhkan dalam sistem pemasaran SIGAP. Tampilan kemudian dirancang sesuai dengan alur fungsionalitas yang sesuai dengan alur bisnis pemasaran UGM Press berbasis </w:t>
      </w:r>
      <w:r>
        <w:rPr>
          <w:i/>
        </w:rPr>
        <w:t>website</w:t>
      </w:r>
      <w:r>
        <w:t>. Berikut merupakan rancangan desain tampilan sistem pemasaran SIGAP.</w:t>
      </w:r>
      <w:r w:rsidR="00383708">
        <w:t xml:space="preserve"> </w:t>
      </w:r>
    </w:p>
    <w:p w14:paraId="33A150BB" w14:textId="77777777" w:rsidR="00576DB4" w:rsidRPr="00576DB4" w:rsidRDefault="00576DB4" w:rsidP="00576DB4">
      <w:pPr>
        <w:pStyle w:val="ListParagraph"/>
        <w:keepNext/>
        <w:numPr>
          <w:ilvl w:val="1"/>
          <w:numId w:val="38"/>
        </w:numPr>
        <w:contextualSpacing w:val="0"/>
        <w:outlineLvl w:val="2"/>
        <w:rPr>
          <w:b/>
          <w:vanish/>
        </w:rPr>
      </w:pPr>
      <w:bookmarkStart w:id="41" w:name="_Toc75881058"/>
      <w:bookmarkStart w:id="42" w:name="_Toc75881239"/>
      <w:bookmarkStart w:id="43" w:name="_Toc75881286"/>
      <w:bookmarkStart w:id="44" w:name="_Toc75886453"/>
      <w:bookmarkStart w:id="45" w:name="_Toc75886880"/>
      <w:bookmarkEnd w:id="41"/>
      <w:bookmarkEnd w:id="42"/>
      <w:bookmarkEnd w:id="43"/>
      <w:bookmarkEnd w:id="44"/>
      <w:bookmarkEnd w:id="45"/>
    </w:p>
    <w:p w14:paraId="4D823DC9" w14:textId="71B3E66C" w:rsidR="00AA227D" w:rsidRDefault="00425617" w:rsidP="00576DB4">
      <w:pPr>
        <w:pStyle w:val="Heading3"/>
      </w:pPr>
      <w:bookmarkStart w:id="46" w:name="_Toc75886881"/>
      <w:r>
        <w:t>Halaman Faktur</w:t>
      </w:r>
      <w:bookmarkEnd w:id="46"/>
    </w:p>
    <w:p w14:paraId="188937BE" w14:textId="26BC1FC2" w:rsidR="00AA227D" w:rsidRDefault="00425617" w:rsidP="00700CB8">
      <w:pPr>
        <w:ind w:left="1080"/>
      </w:pPr>
      <w:r>
        <w:t>Setiap terjadi penjualan buku, admin sistem perlu mencetak faktur penjualan yang kemudian akan diberikan pada pengurus gudang UGM Press. Faktur tersebut juga akan digunakan sebagai verifikasi untuk memastikan transparansi pada keseluruhan sistem pemasaran. Pada gambar ,</w:t>
      </w:r>
      <w:r>
        <w:rPr>
          <w:b/>
        </w:rPr>
        <w:t xml:space="preserve"> </w:t>
      </w:r>
      <w:r>
        <w:t xml:space="preserve">pengguna dapat melihat semua faktur yang pernah dibuat dan juga memuat informasi yang berkaitan, seperti nomor faktur, tanggal, tipe faktur, dan </w:t>
      </w:r>
      <w:r>
        <w:lastRenderedPageBreak/>
        <w:t>statusnya. Pengguna juga dapat melakukan pencarian spesifik dan melakukan penyaringan data.</w:t>
      </w:r>
    </w:p>
    <w:p w14:paraId="1A1B14A5" w14:textId="77777777" w:rsidR="00B36D08" w:rsidRDefault="00B36D08" w:rsidP="00B36D08">
      <w:pPr>
        <w:ind w:left="990"/>
      </w:pPr>
    </w:p>
    <w:p w14:paraId="0FA1A1C6" w14:textId="77777777" w:rsidR="00516E50" w:rsidRDefault="00425617" w:rsidP="00516E50">
      <w:pPr>
        <w:keepNext/>
        <w:ind w:left="1170" w:firstLine="0"/>
      </w:pPr>
      <w:r>
        <w:rPr>
          <w:noProof/>
        </w:rPr>
        <w:drawing>
          <wp:inline distT="19050" distB="19050" distL="19050" distR="19050" wp14:anchorId="685C8493" wp14:editId="4056DA90">
            <wp:extent cx="5495608" cy="264603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495608" cy="2646033"/>
                    </a:xfrm>
                    <a:prstGeom prst="rect">
                      <a:avLst/>
                    </a:prstGeom>
                    <a:ln/>
                  </pic:spPr>
                </pic:pic>
              </a:graphicData>
            </a:graphic>
          </wp:inline>
        </w:drawing>
      </w:r>
    </w:p>
    <w:p w14:paraId="3480C9DA" w14:textId="634EE287" w:rsidR="00B36D08" w:rsidRPr="00516E50" w:rsidRDefault="00516E50" w:rsidP="00516E50">
      <w:pPr>
        <w:pStyle w:val="Caption"/>
        <w:ind w:firstLine="1134"/>
        <w:rPr>
          <w:lang w:val="en-ID"/>
        </w:rPr>
      </w:pPr>
      <w:bookmarkStart w:id="47" w:name="_Toc75883722"/>
      <w:r>
        <w:t xml:space="preserve">Gambar 1. </w:t>
      </w:r>
      <w:r>
        <w:fldChar w:fldCharType="begin"/>
      </w:r>
      <w:r>
        <w:instrText xml:space="preserve"> SEQ Gambar_1. \* ARABIC </w:instrText>
      </w:r>
      <w:r>
        <w:fldChar w:fldCharType="separate"/>
      </w:r>
      <w:r w:rsidR="00B43C9D">
        <w:rPr>
          <w:noProof/>
        </w:rPr>
        <w:t>4</w:t>
      </w:r>
      <w:r>
        <w:fldChar w:fldCharType="end"/>
      </w:r>
      <w:r>
        <w:rPr>
          <w:lang w:val="en-ID"/>
        </w:rPr>
        <w:t xml:space="preserve"> Halaman “</w:t>
      </w:r>
      <w:proofErr w:type="spellStart"/>
      <w:r>
        <w:rPr>
          <w:lang w:val="en-ID"/>
        </w:rPr>
        <w:t>Faktur</w:t>
      </w:r>
      <w:proofErr w:type="spellEnd"/>
      <w:r>
        <w:rPr>
          <w:lang w:val="en-ID"/>
        </w:rPr>
        <w:t>”</w:t>
      </w:r>
      <w:bookmarkEnd w:id="47"/>
    </w:p>
    <w:p w14:paraId="6EAE401A" w14:textId="77777777" w:rsidR="00AA227D" w:rsidRDefault="00AA227D">
      <w:pPr>
        <w:ind w:left="1170"/>
      </w:pPr>
    </w:p>
    <w:p w14:paraId="2DDE1F0E" w14:textId="77777777" w:rsidR="00AA227D" w:rsidRDefault="00425617" w:rsidP="00700CB8">
      <w:pPr>
        <w:ind w:left="1080"/>
      </w:pPr>
      <w:r>
        <w:t>Pengguna dapat menambahkan faktur baru dengan mengakses link dengan menekan tombol tambah faktur pada gambar . Setelah itu, pengguna akan dibawa pada halaman seperti pada gambar .</w:t>
      </w:r>
      <w:r>
        <w:rPr>
          <w:b/>
        </w:rPr>
        <w:t xml:space="preserve"> </w:t>
      </w:r>
      <w:r>
        <w:t>Pengguna perlu menginput data yang berkaitan untuk menambahkan faktur tersebut.</w:t>
      </w:r>
      <w:r>
        <w:br w:type="page"/>
      </w:r>
    </w:p>
    <w:p w14:paraId="3D5A2E6F" w14:textId="77777777" w:rsidR="00AA227D" w:rsidRDefault="00AA227D">
      <w:pPr>
        <w:ind w:left="1170"/>
      </w:pPr>
    </w:p>
    <w:p w14:paraId="48B551DF" w14:textId="77777777" w:rsidR="00516E50" w:rsidRDefault="00425617" w:rsidP="00516E50">
      <w:pPr>
        <w:keepNext/>
        <w:ind w:left="1080" w:firstLine="0"/>
      </w:pPr>
      <w:r>
        <w:rPr>
          <w:noProof/>
        </w:rPr>
        <w:drawing>
          <wp:inline distT="19050" distB="19050" distL="19050" distR="19050" wp14:anchorId="5F0BA266" wp14:editId="5C6205F5">
            <wp:extent cx="5635289" cy="272013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635289" cy="2720130"/>
                    </a:xfrm>
                    <a:prstGeom prst="rect">
                      <a:avLst/>
                    </a:prstGeom>
                    <a:ln/>
                  </pic:spPr>
                </pic:pic>
              </a:graphicData>
            </a:graphic>
          </wp:inline>
        </w:drawing>
      </w:r>
    </w:p>
    <w:p w14:paraId="2FEC59B7" w14:textId="3CF1B05B" w:rsidR="00B36D08" w:rsidRPr="00516E50" w:rsidRDefault="00516E50" w:rsidP="00516E50">
      <w:pPr>
        <w:pStyle w:val="Caption"/>
        <w:ind w:firstLine="1134"/>
        <w:rPr>
          <w:lang w:val="en-ID"/>
        </w:rPr>
      </w:pPr>
      <w:bookmarkStart w:id="48" w:name="_Toc75883723"/>
      <w:r>
        <w:t xml:space="preserve">Gambar 1. </w:t>
      </w:r>
      <w:r>
        <w:fldChar w:fldCharType="begin"/>
      </w:r>
      <w:r>
        <w:instrText xml:space="preserve"> SEQ Gambar_1. \* ARABIC </w:instrText>
      </w:r>
      <w:r>
        <w:fldChar w:fldCharType="separate"/>
      </w:r>
      <w:r w:rsidR="00B43C9D">
        <w:rPr>
          <w:noProof/>
        </w:rPr>
        <w:t>5</w:t>
      </w:r>
      <w:r>
        <w:fldChar w:fldCharType="end"/>
      </w:r>
      <w:r>
        <w:rPr>
          <w:lang w:val="en-ID"/>
        </w:rPr>
        <w:t xml:space="preserve"> </w:t>
      </w:r>
      <w:r w:rsidRPr="00B36D08">
        <w:rPr>
          <w:iCs w:val="0"/>
          <w:color w:val="000000"/>
          <w:szCs w:val="20"/>
        </w:rPr>
        <w:t>Halaman</w:t>
      </w:r>
      <w:r>
        <w:rPr>
          <w:i/>
          <w:color w:val="000000"/>
          <w:szCs w:val="20"/>
        </w:rPr>
        <w:t xml:space="preserve"> “</w:t>
      </w:r>
      <w:r w:rsidRPr="00516E50">
        <w:rPr>
          <w:iCs w:val="0"/>
          <w:color w:val="000000"/>
          <w:szCs w:val="20"/>
        </w:rPr>
        <w:t>Pembuatan Faktur</w:t>
      </w:r>
      <w:r>
        <w:rPr>
          <w:i/>
          <w:color w:val="000000"/>
          <w:szCs w:val="20"/>
        </w:rPr>
        <w:t>”</w:t>
      </w:r>
      <w:bookmarkEnd w:id="48"/>
    </w:p>
    <w:p w14:paraId="47991CF4" w14:textId="2BA6B2FD" w:rsidR="00AA227D" w:rsidRDefault="00425617" w:rsidP="00700CB8">
      <w:pPr>
        <w:ind w:left="1080" w:firstLine="477"/>
      </w:pPr>
      <w:r>
        <w:t>Setelah menambahkan faktur baru, pengguna dapat melihat detailnya dengan mengakses link dengan menekan nomor fakturnya pada gambar . Tampilannya seperti pada gambar , yang memuat informasi seperti judul buku, nama penulis, dan lainnya.</w:t>
      </w:r>
    </w:p>
    <w:p w14:paraId="352D5254" w14:textId="77777777" w:rsidR="00B36D08" w:rsidRDefault="00B36D08" w:rsidP="00B36D08">
      <w:pPr>
        <w:ind w:left="990"/>
      </w:pPr>
    </w:p>
    <w:p w14:paraId="4C20B2E4" w14:textId="77777777" w:rsidR="00516E50" w:rsidRDefault="00425617" w:rsidP="00516E50">
      <w:pPr>
        <w:keepNext/>
        <w:ind w:left="1080" w:firstLine="0"/>
        <w:jc w:val="center"/>
      </w:pPr>
      <w:r>
        <w:rPr>
          <w:noProof/>
        </w:rPr>
        <w:drawing>
          <wp:inline distT="19050" distB="19050" distL="19050" distR="19050" wp14:anchorId="378B7F37" wp14:editId="7D9C3A71">
            <wp:extent cx="5671164" cy="2756724"/>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t="9468" r="1690" b="5533"/>
                    <a:stretch>
                      <a:fillRect/>
                    </a:stretch>
                  </pic:blipFill>
                  <pic:spPr>
                    <a:xfrm>
                      <a:off x="0" y="0"/>
                      <a:ext cx="5671164" cy="2756724"/>
                    </a:xfrm>
                    <a:prstGeom prst="rect">
                      <a:avLst/>
                    </a:prstGeom>
                    <a:ln/>
                  </pic:spPr>
                </pic:pic>
              </a:graphicData>
            </a:graphic>
          </wp:inline>
        </w:drawing>
      </w:r>
    </w:p>
    <w:p w14:paraId="6CB566E9" w14:textId="75843705" w:rsidR="00B01468" w:rsidRPr="00516E50" w:rsidRDefault="00516E50" w:rsidP="00516E50">
      <w:pPr>
        <w:pStyle w:val="Caption"/>
        <w:ind w:firstLine="1134"/>
        <w:rPr>
          <w:lang w:val="en-ID"/>
        </w:rPr>
      </w:pPr>
      <w:bookmarkStart w:id="49" w:name="_Toc75883724"/>
      <w:r>
        <w:t xml:space="preserve">Gambar 1. </w:t>
      </w:r>
      <w:r>
        <w:fldChar w:fldCharType="begin"/>
      </w:r>
      <w:r>
        <w:instrText xml:space="preserve"> SEQ Gambar_1. \* ARABIC </w:instrText>
      </w:r>
      <w:r>
        <w:fldChar w:fldCharType="separate"/>
      </w:r>
      <w:r w:rsidR="00B43C9D">
        <w:rPr>
          <w:noProof/>
        </w:rPr>
        <w:t>6</w:t>
      </w:r>
      <w:r>
        <w:fldChar w:fldCharType="end"/>
      </w:r>
      <w:r>
        <w:rPr>
          <w:lang w:val="en-ID"/>
        </w:rPr>
        <w:t xml:space="preserve"> </w:t>
      </w:r>
      <w:r w:rsidRPr="00B01468">
        <w:rPr>
          <w:iCs w:val="0"/>
          <w:color w:val="000000"/>
          <w:szCs w:val="20"/>
        </w:rPr>
        <w:t>Halaman</w:t>
      </w:r>
      <w:r>
        <w:rPr>
          <w:i/>
          <w:color w:val="000000"/>
          <w:szCs w:val="20"/>
        </w:rPr>
        <w:t xml:space="preserve"> “</w:t>
      </w:r>
      <w:r w:rsidRPr="00516E50">
        <w:rPr>
          <w:iCs w:val="0"/>
          <w:color w:val="000000"/>
          <w:szCs w:val="20"/>
        </w:rPr>
        <w:t>Transaksi Buku</w:t>
      </w:r>
      <w:r>
        <w:rPr>
          <w:i/>
          <w:color w:val="000000"/>
          <w:szCs w:val="20"/>
        </w:rPr>
        <w:t>”</w:t>
      </w:r>
      <w:bookmarkEnd w:id="49"/>
    </w:p>
    <w:p w14:paraId="4178CCF2" w14:textId="5E2B35FE" w:rsidR="00AA227D" w:rsidRDefault="00516E50" w:rsidP="0058768A">
      <w:pPr>
        <w:pStyle w:val="Heading3"/>
      </w:pPr>
      <w:bookmarkStart w:id="50" w:name="_Toc75886882"/>
      <w:r>
        <w:rPr>
          <w:lang w:val="en-ID"/>
        </w:rPr>
        <w:lastRenderedPageBreak/>
        <w:t>H</w:t>
      </w:r>
      <w:r w:rsidR="00425617" w:rsidRPr="0058768A">
        <w:t>alaman</w:t>
      </w:r>
      <w:r w:rsidR="00425617">
        <w:t xml:space="preserve"> Royalti</w:t>
      </w:r>
      <w:bookmarkEnd w:id="50"/>
    </w:p>
    <w:p w14:paraId="525B309C" w14:textId="41FB6C33" w:rsidR="00AA227D" w:rsidRDefault="00425617" w:rsidP="00B84AF8">
      <w:pPr>
        <w:ind w:left="990"/>
      </w:pPr>
      <w:r>
        <w:t>Admin sistem dapat mengakses dan melihat informasi utama yang perlu diketahui tentang royalti buku pada halaman “Royalti Buku”. Pada halaman ini, admin dapat melakukan filter data, mengurutkan berdasarkan suatu syarat tertentu, atau melakukan pencarian khusus untuk sebuah buku. Gambar  memberikan gambaran pada rancangan tampilan halaman tersebut.</w:t>
      </w:r>
    </w:p>
    <w:p w14:paraId="6572AEFA" w14:textId="77777777" w:rsidR="00B84AF8" w:rsidRDefault="00B84AF8" w:rsidP="00B84AF8">
      <w:pPr>
        <w:ind w:left="990"/>
      </w:pPr>
    </w:p>
    <w:p w14:paraId="4B2D543C" w14:textId="77777777" w:rsidR="00516E50" w:rsidRDefault="00425617" w:rsidP="00516E50">
      <w:pPr>
        <w:keepNext/>
        <w:ind w:left="990" w:firstLine="0"/>
        <w:jc w:val="center"/>
      </w:pPr>
      <w:r>
        <w:rPr>
          <w:noProof/>
          <w:color w:val="5B9BD5"/>
        </w:rPr>
        <w:drawing>
          <wp:inline distT="114300" distB="114300" distL="114300" distR="114300" wp14:anchorId="6D7AFC9B" wp14:editId="2239B461">
            <wp:extent cx="5309870" cy="246334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309870" cy="2463342"/>
                    </a:xfrm>
                    <a:prstGeom prst="rect">
                      <a:avLst/>
                    </a:prstGeom>
                    <a:ln/>
                  </pic:spPr>
                </pic:pic>
              </a:graphicData>
            </a:graphic>
          </wp:inline>
        </w:drawing>
      </w:r>
    </w:p>
    <w:p w14:paraId="773D4738" w14:textId="012EE6DA" w:rsidR="00B84AF8" w:rsidRPr="00516E50" w:rsidRDefault="00516E50" w:rsidP="00516E50">
      <w:pPr>
        <w:pStyle w:val="Caption"/>
        <w:ind w:firstLine="1276"/>
        <w:rPr>
          <w:lang w:val="en-ID"/>
        </w:rPr>
      </w:pPr>
      <w:bookmarkStart w:id="51" w:name="_Toc75883725"/>
      <w:r>
        <w:t xml:space="preserve">Gambar 1. </w:t>
      </w:r>
      <w:r>
        <w:fldChar w:fldCharType="begin"/>
      </w:r>
      <w:r>
        <w:instrText xml:space="preserve"> SEQ Gambar_1. \* ARABIC </w:instrText>
      </w:r>
      <w:r>
        <w:fldChar w:fldCharType="separate"/>
      </w:r>
      <w:r w:rsidR="00B43C9D">
        <w:rPr>
          <w:noProof/>
        </w:rPr>
        <w:t>7</w:t>
      </w:r>
      <w:r>
        <w:fldChar w:fldCharType="end"/>
      </w:r>
      <w:r>
        <w:rPr>
          <w:lang w:val="en-ID"/>
        </w:rPr>
        <w:t xml:space="preserve"> </w:t>
      </w:r>
      <w:r w:rsidRPr="00B84AF8">
        <w:rPr>
          <w:iCs w:val="0"/>
          <w:color w:val="000000"/>
          <w:szCs w:val="20"/>
        </w:rPr>
        <w:t>Halaman</w:t>
      </w:r>
      <w:r>
        <w:rPr>
          <w:i/>
          <w:color w:val="000000"/>
          <w:szCs w:val="20"/>
        </w:rPr>
        <w:t xml:space="preserve"> “</w:t>
      </w:r>
      <w:r w:rsidRPr="00516E50">
        <w:rPr>
          <w:iCs w:val="0"/>
          <w:color w:val="000000"/>
          <w:szCs w:val="20"/>
        </w:rPr>
        <w:t>Royalti Buku</w:t>
      </w:r>
      <w:r>
        <w:rPr>
          <w:i/>
          <w:color w:val="000000"/>
          <w:szCs w:val="20"/>
        </w:rPr>
        <w:t>”</w:t>
      </w:r>
      <w:bookmarkEnd w:id="51"/>
    </w:p>
    <w:p w14:paraId="4AC8EBA2" w14:textId="77777777" w:rsidR="00AA227D" w:rsidRDefault="00425617" w:rsidP="00B84AF8">
      <w:pPr>
        <w:ind w:left="1080"/>
      </w:pPr>
      <w:r>
        <w:t xml:space="preserve">Secara umum, penulis akan menerima royalti sebanyak 15% apabila tidak ada syarat atau bantuan tambahan yang diterima pada saat kesepakatan awal dengan pihak UGM Press. Pada gambar 17, dapat dilihat bahwa terdapat beberapa buku dengan harga Rp 55.000 dan Rp 85.000. Pada pembelian buku dengan jumlah 0, tentunya penulis tidak akan menerima royalti apapun. Sedangkan pada penjualan lebih dari 1 buku, berikut ini adalah jumlah yang akan diterima oleh penulis: </w:t>
      </w:r>
    </w:p>
    <w:p w14:paraId="19047940" w14:textId="77777777" w:rsidR="00AA227D" w:rsidRDefault="00425617" w:rsidP="00B84AF8">
      <w:pPr>
        <w:numPr>
          <w:ilvl w:val="0"/>
          <w:numId w:val="7"/>
        </w:numPr>
        <w:ind w:left="1710" w:hanging="450"/>
      </w:pPr>
      <w:r>
        <w:t>Rp 55.000 * 25 * 15% = Rp 206.250</w:t>
      </w:r>
    </w:p>
    <w:p w14:paraId="5BAC4618" w14:textId="77777777" w:rsidR="00AA227D" w:rsidRDefault="00425617" w:rsidP="00B84AF8">
      <w:pPr>
        <w:numPr>
          <w:ilvl w:val="0"/>
          <w:numId w:val="7"/>
        </w:numPr>
        <w:ind w:left="1710" w:hanging="450"/>
      </w:pPr>
      <w:r>
        <w:t>Rp 85.000 * 23 * 15% = Rp 293.250</w:t>
      </w:r>
    </w:p>
    <w:p w14:paraId="7B09E93F" w14:textId="77777777" w:rsidR="00AA227D" w:rsidRDefault="00425617" w:rsidP="00B84AF8">
      <w:pPr>
        <w:ind w:left="1080"/>
      </w:pPr>
      <w:r>
        <w:t>Dengan mengakses tombol “Tambah” yang terdapat di kanan atas halaman, admin dapat menambah daftar buku dengan informasinya pada halaman royalti ini. Admin sistem juga dapat membuat laporan royalti untuk seorang penulis.</w:t>
      </w:r>
    </w:p>
    <w:p w14:paraId="4646109F" w14:textId="05CAE492" w:rsidR="00AA227D" w:rsidRDefault="00425617" w:rsidP="00B84AF8">
      <w:pPr>
        <w:ind w:left="1080"/>
      </w:pPr>
      <w:r>
        <w:lastRenderedPageBreak/>
        <w:t>Pada bagian navigasi, terdapat tombol untuk membuka halaman “Royalti Penulis”. Admin sistem dapat melihat daftar penulis dan informasi yang berkaitan dengan penulis, seperti jumlah judul buku, judul aktif, judul tidak aktif, dan jumlah royalti yang akan diterima pada periodenya melalui halaman ini. Gambar  memberikan tampilan rancangan halaman tersebut.</w:t>
      </w:r>
    </w:p>
    <w:p w14:paraId="53AF7A0C" w14:textId="77777777" w:rsidR="00557D61" w:rsidRDefault="00557D61" w:rsidP="00B84AF8">
      <w:pPr>
        <w:ind w:left="1080"/>
      </w:pPr>
    </w:p>
    <w:p w14:paraId="32FC60C0" w14:textId="77777777" w:rsidR="00516E50" w:rsidRDefault="00425617" w:rsidP="00516E50">
      <w:pPr>
        <w:keepNext/>
        <w:ind w:left="1080" w:firstLine="0"/>
        <w:jc w:val="center"/>
      </w:pPr>
      <w:r>
        <w:rPr>
          <w:noProof/>
        </w:rPr>
        <w:drawing>
          <wp:inline distT="114300" distB="114300" distL="114300" distR="114300" wp14:anchorId="1AC9C0A3" wp14:editId="48EFE70F">
            <wp:extent cx="5681626" cy="264960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681626" cy="2649604"/>
                    </a:xfrm>
                    <a:prstGeom prst="rect">
                      <a:avLst/>
                    </a:prstGeom>
                    <a:ln/>
                  </pic:spPr>
                </pic:pic>
              </a:graphicData>
            </a:graphic>
          </wp:inline>
        </w:drawing>
      </w:r>
    </w:p>
    <w:p w14:paraId="00009BDC" w14:textId="1C6780F6" w:rsidR="00085E3D" w:rsidRPr="00516E50" w:rsidRDefault="00516E50" w:rsidP="00516E50">
      <w:pPr>
        <w:pStyle w:val="Caption"/>
        <w:ind w:firstLine="1134"/>
        <w:rPr>
          <w:lang w:val="en-ID"/>
        </w:rPr>
      </w:pPr>
      <w:bookmarkStart w:id="52" w:name="_Toc75883726"/>
      <w:r>
        <w:t xml:space="preserve">Gambar 1. </w:t>
      </w:r>
      <w:r>
        <w:fldChar w:fldCharType="begin"/>
      </w:r>
      <w:r>
        <w:instrText xml:space="preserve"> SEQ Gambar_1. \* ARABIC </w:instrText>
      </w:r>
      <w:r>
        <w:fldChar w:fldCharType="separate"/>
      </w:r>
      <w:r w:rsidR="00B43C9D">
        <w:rPr>
          <w:noProof/>
        </w:rPr>
        <w:t>8</w:t>
      </w:r>
      <w:r>
        <w:fldChar w:fldCharType="end"/>
      </w:r>
      <w:r>
        <w:rPr>
          <w:lang w:val="en-ID"/>
        </w:rPr>
        <w:t xml:space="preserve"> Halaman “</w:t>
      </w:r>
      <w:proofErr w:type="spellStart"/>
      <w:r>
        <w:rPr>
          <w:lang w:val="en-ID"/>
        </w:rPr>
        <w:t>Royalti</w:t>
      </w:r>
      <w:proofErr w:type="spellEnd"/>
      <w:r>
        <w:rPr>
          <w:lang w:val="en-ID"/>
        </w:rPr>
        <w:t xml:space="preserve"> </w:t>
      </w:r>
      <w:proofErr w:type="spellStart"/>
      <w:r>
        <w:rPr>
          <w:lang w:val="en-ID"/>
        </w:rPr>
        <w:t>Penulis</w:t>
      </w:r>
      <w:proofErr w:type="spellEnd"/>
      <w:r>
        <w:rPr>
          <w:lang w:val="en-ID"/>
        </w:rPr>
        <w:t>”</w:t>
      </w:r>
      <w:bookmarkEnd w:id="52"/>
    </w:p>
    <w:p w14:paraId="2B8C9708" w14:textId="77777777" w:rsidR="00AA227D" w:rsidRDefault="00425617">
      <w:pPr>
        <w:ind w:left="1260" w:firstLine="720"/>
      </w:pPr>
      <w:r>
        <w:t>Apabila admin sistem mengakses halaman penulis secara individu, maka admin dapat melihat informasi informasi royalti untuk setiap buku yang ditulis oleh penulis yang diakses halamannya. Admin juga dapat membuat laporan royalti untuk penulis melalui halaman ini. Gambar  adalah rancangan dari halaman tersebut.</w:t>
      </w:r>
    </w:p>
    <w:p w14:paraId="1CFA24F6" w14:textId="77777777" w:rsidR="00516E50" w:rsidRDefault="00425617" w:rsidP="00516E50">
      <w:pPr>
        <w:keepNext/>
        <w:spacing w:before="240"/>
        <w:ind w:left="990" w:firstLine="0"/>
        <w:jc w:val="center"/>
      </w:pPr>
      <w:r>
        <w:rPr>
          <w:noProof/>
        </w:rPr>
        <w:lastRenderedPageBreak/>
        <w:drawing>
          <wp:inline distT="114300" distB="114300" distL="114300" distR="114300" wp14:anchorId="36800CFB" wp14:editId="697ECD8D">
            <wp:extent cx="5457508" cy="253101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457508" cy="2531018"/>
                    </a:xfrm>
                    <a:prstGeom prst="rect">
                      <a:avLst/>
                    </a:prstGeom>
                    <a:ln/>
                  </pic:spPr>
                </pic:pic>
              </a:graphicData>
            </a:graphic>
          </wp:inline>
        </w:drawing>
      </w:r>
    </w:p>
    <w:p w14:paraId="1D92AB9A" w14:textId="7F1CA769" w:rsidR="00557D61" w:rsidRPr="00516E50" w:rsidRDefault="00516E50" w:rsidP="00516E50">
      <w:pPr>
        <w:pStyle w:val="Caption"/>
        <w:rPr>
          <w:lang w:val="en-ID"/>
        </w:rPr>
      </w:pPr>
      <w:bookmarkStart w:id="53" w:name="_Toc75883727"/>
      <w:r>
        <w:t xml:space="preserve">Gambar 1. </w:t>
      </w:r>
      <w:r>
        <w:fldChar w:fldCharType="begin"/>
      </w:r>
      <w:r>
        <w:instrText xml:space="preserve"> SEQ Gambar_1. \* ARABIC </w:instrText>
      </w:r>
      <w:r>
        <w:fldChar w:fldCharType="separate"/>
      </w:r>
      <w:r w:rsidR="00B43C9D">
        <w:rPr>
          <w:noProof/>
        </w:rPr>
        <w:t>9</w:t>
      </w:r>
      <w:r>
        <w:fldChar w:fldCharType="end"/>
      </w:r>
      <w:r>
        <w:rPr>
          <w:lang w:val="en-ID"/>
        </w:rPr>
        <w:t xml:space="preserve"> Halaman “</w:t>
      </w:r>
      <w:proofErr w:type="spellStart"/>
      <w:r>
        <w:rPr>
          <w:lang w:val="en-ID"/>
        </w:rPr>
        <w:t>Penulis</w:t>
      </w:r>
      <w:proofErr w:type="spellEnd"/>
      <w:r>
        <w:rPr>
          <w:lang w:val="en-ID"/>
        </w:rPr>
        <w:t>”</w:t>
      </w:r>
      <w:bookmarkEnd w:id="53"/>
    </w:p>
    <w:p w14:paraId="40729B08" w14:textId="131BB1ED" w:rsidR="00AA227D" w:rsidRDefault="00425617" w:rsidP="008C56DE">
      <w:pPr>
        <w:pStyle w:val="Heading2"/>
      </w:pPr>
      <w:bookmarkStart w:id="54" w:name="_Toc75886883"/>
      <w:r>
        <w:t>Penerapan Teknologi</w:t>
      </w:r>
      <w:bookmarkEnd w:id="54"/>
    </w:p>
    <w:p w14:paraId="2094F618" w14:textId="38EBE208" w:rsidR="00530DB9" w:rsidRDefault="00425617" w:rsidP="00557D61">
      <w:pPr>
        <w:ind w:left="360"/>
        <w:rPr>
          <w:bCs/>
          <w:lang w:val="en-US"/>
        </w:rPr>
      </w:pPr>
      <w:r>
        <w:t>Pengembangan SIGAP menggunakan framework dan beberapa library tambahan untuk mempermudah proses implementasi fitur.</w:t>
      </w:r>
      <w:r>
        <w:rPr>
          <w:b/>
        </w:rPr>
        <w:t xml:space="preserve"> </w:t>
      </w:r>
      <w:proofErr w:type="spellStart"/>
      <w:r w:rsidR="00F25003">
        <w:rPr>
          <w:bCs/>
          <w:lang w:val="en-US"/>
        </w:rPr>
        <w:t>B</w:t>
      </w:r>
      <w:r w:rsidR="00530DB9">
        <w:rPr>
          <w:bCs/>
          <w:lang w:val="en-US"/>
        </w:rPr>
        <w:t>eberapa</w:t>
      </w:r>
      <w:proofErr w:type="spellEnd"/>
      <w:r w:rsidR="00530DB9">
        <w:rPr>
          <w:bCs/>
          <w:lang w:val="en-US"/>
        </w:rPr>
        <w:t xml:space="preserve"> framework dan library yang </w:t>
      </w:r>
      <w:proofErr w:type="spellStart"/>
      <w:r w:rsidR="00530DB9">
        <w:rPr>
          <w:bCs/>
          <w:lang w:val="en-US"/>
        </w:rPr>
        <w:t>digunakan</w:t>
      </w:r>
      <w:proofErr w:type="spellEnd"/>
      <w:r w:rsidR="00530DB9">
        <w:rPr>
          <w:bCs/>
          <w:lang w:val="en-US"/>
        </w:rPr>
        <w:t xml:space="preserve"> </w:t>
      </w:r>
      <w:proofErr w:type="spellStart"/>
      <w:r w:rsidR="00530DB9">
        <w:rPr>
          <w:bCs/>
          <w:lang w:val="en-US"/>
        </w:rPr>
        <w:t>untuk</w:t>
      </w:r>
      <w:proofErr w:type="spellEnd"/>
      <w:r w:rsidR="00530DB9">
        <w:rPr>
          <w:bCs/>
          <w:lang w:val="en-US"/>
        </w:rPr>
        <w:t xml:space="preserve"> </w:t>
      </w:r>
      <w:proofErr w:type="spellStart"/>
      <w:r w:rsidR="00530DB9">
        <w:rPr>
          <w:bCs/>
          <w:lang w:val="en-US"/>
        </w:rPr>
        <w:t>implementasi</w:t>
      </w:r>
      <w:proofErr w:type="spellEnd"/>
      <w:r w:rsidR="00530DB9">
        <w:rPr>
          <w:bCs/>
          <w:lang w:val="en-US"/>
        </w:rPr>
        <w:t xml:space="preserve"> </w:t>
      </w:r>
      <w:proofErr w:type="spellStart"/>
      <w:r w:rsidR="00530DB9">
        <w:rPr>
          <w:bCs/>
          <w:lang w:val="en-US"/>
        </w:rPr>
        <w:t>fitur</w:t>
      </w:r>
      <w:proofErr w:type="spellEnd"/>
      <w:r w:rsidR="00530DB9">
        <w:rPr>
          <w:bCs/>
          <w:lang w:val="en-US"/>
        </w:rPr>
        <w:t xml:space="preserve"> pada </w:t>
      </w:r>
      <w:proofErr w:type="spellStart"/>
      <w:r w:rsidR="00530DB9">
        <w:rPr>
          <w:bCs/>
          <w:lang w:val="en-US"/>
        </w:rPr>
        <w:t>pengembangan</w:t>
      </w:r>
      <w:proofErr w:type="spellEnd"/>
      <w:r w:rsidR="00530DB9">
        <w:rPr>
          <w:bCs/>
          <w:lang w:val="en-US"/>
        </w:rPr>
        <w:t xml:space="preserve"> </w:t>
      </w:r>
      <w:proofErr w:type="spellStart"/>
      <w:r w:rsidR="00530DB9">
        <w:rPr>
          <w:bCs/>
          <w:lang w:val="en-US"/>
        </w:rPr>
        <w:t>aplikasi</w:t>
      </w:r>
      <w:proofErr w:type="spellEnd"/>
      <w:r w:rsidR="00530DB9">
        <w:rPr>
          <w:bCs/>
          <w:lang w:val="en-US"/>
        </w:rPr>
        <w:t xml:space="preserve"> </w:t>
      </w:r>
      <w:proofErr w:type="spellStart"/>
      <w:r w:rsidR="00530DB9">
        <w:rPr>
          <w:bCs/>
          <w:lang w:val="en-US"/>
        </w:rPr>
        <w:t>kelompok</w:t>
      </w:r>
      <w:proofErr w:type="spellEnd"/>
      <w:r w:rsidR="00530DB9">
        <w:rPr>
          <w:bCs/>
          <w:lang w:val="en-US"/>
        </w:rPr>
        <w:t xml:space="preserve"> kami</w:t>
      </w:r>
      <w:r w:rsidR="00F25003">
        <w:rPr>
          <w:bCs/>
          <w:lang w:val="en-US"/>
        </w:rPr>
        <w:t xml:space="preserve"> </w:t>
      </w:r>
      <w:proofErr w:type="spellStart"/>
      <w:r w:rsidR="00F25003">
        <w:rPr>
          <w:bCs/>
          <w:lang w:val="en-US"/>
        </w:rPr>
        <w:t>dapat</w:t>
      </w:r>
      <w:proofErr w:type="spellEnd"/>
      <w:r w:rsidR="00F25003">
        <w:rPr>
          <w:bCs/>
          <w:lang w:val="en-US"/>
        </w:rPr>
        <w:t xml:space="preserve"> </w:t>
      </w:r>
      <w:proofErr w:type="spellStart"/>
      <w:r w:rsidR="00F25003">
        <w:rPr>
          <w:bCs/>
          <w:lang w:val="en-US"/>
        </w:rPr>
        <w:t>dilihat</w:t>
      </w:r>
      <w:proofErr w:type="spellEnd"/>
      <w:r w:rsidR="00F25003">
        <w:rPr>
          <w:bCs/>
          <w:lang w:val="en-US"/>
        </w:rPr>
        <w:t xml:space="preserve"> pada </w:t>
      </w:r>
      <w:proofErr w:type="spellStart"/>
      <w:r w:rsidR="00F25003">
        <w:rPr>
          <w:bCs/>
          <w:lang w:val="en-US"/>
        </w:rPr>
        <w:t>tabel</w:t>
      </w:r>
      <w:proofErr w:type="spellEnd"/>
      <w:r w:rsidR="00F25003">
        <w:rPr>
          <w:bCs/>
          <w:lang w:val="en-US"/>
        </w:rPr>
        <w:t xml:space="preserve"> </w:t>
      </w:r>
      <w:r w:rsidR="008C56DE">
        <w:rPr>
          <w:b/>
          <w:lang w:val="en-US"/>
        </w:rPr>
        <w:t>xxx</w:t>
      </w:r>
      <w:r w:rsidR="00F25003">
        <w:rPr>
          <w:bCs/>
          <w:lang w:val="en-US"/>
        </w:rPr>
        <w:t>.</w:t>
      </w:r>
    </w:p>
    <w:tbl>
      <w:tblPr>
        <w:tblStyle w:val="TableGrid"/>
        <w:tblW w:w="0" w:type="auto"/>
        <w:tblInd w:w="360" w:type="dxa"/>
        <w:tblLook w:val="04A0" w:firstRow="1" w:lastRow="0" w:firstColumn="1" w:lastColumn="0" w:noHBand="0" w:noVBand="1"/>
      </w:tblPr>
      <w:tblGrid>
        <w:gridCol w:w="535"/>
        <w:gridCol w:w="2970"/>
        <w:gridCol w:w="5813"/>
      </w:tblGrid>
      <w:tr w:rsidR="00F25003" w14:paraId="4561345D" w14:textId="77777777" w:rsidTr="00F25003">
        <w:tc>
          <w:tcPr>
            <w:tcW w:w="535" w:type="dxa"/>
          </w:tcPr>
          <w:p w14:paraId="7F9B7FE3" w14:textId="4C72453E" w:rsidR="00F25003" w:rsidRPr="00F25003" w:rsidRDefault="00F25003" w:rsidP="00F25003">
            <w:pPr>
              <w:ind w:firstLine="0"/>
              <w:rPr>
                <w:b/>
                <w:lang w:val="en-US"/>
              </w:rPr>
            </w:pPr>
            <w:r w:rsidRPr="00F25003">
              <w:rPr>
                <w:b/>
                <w:lang w:val="en-US"/>
              </w:rPr>
              <w:t>No</w:t>
            </w:r>
          </w:p>
        </w:tc>
        <w:tc>
          <w:tcPr>
            <w:tcW w:w="2970" w:type="dxa"/>
          </w:tcPr>
          <w:p w14:paraId="0B862965" w14:textId="2FEE36D4" w:rsidR="00F25003" w:rsidRPr="00F25003" w:rsidRDefault="00F25003" w:rsidP="00F25003">
            <w:pPr>
              <w:ind w:firstLine="0"/>
              <w:rPr>
                <w:b/>
                <w:lang w:val="en-US"/>
              </w:rPr>
            </w:pPr>
            <w:r w:rsidRPr="00F25003">
              <w:rPr>
                <w:b/>
                <w:lang w:val="en-US"/>
              </w:rPr>
              <w:t>Nama Framework/Library</w:t>
            </w:r>
          </w:p>
        </w:tc>
        <w:tc>
          <w:tcPr>
            <w:tcW w:w="5813" w:type="dxa"/>
          </w:tcPr>
          <w:p w14:paraId="34EEB9F8" w14:textId="1E8E2418" w:rsidR="00F25003" w:rsidRPr="00F25003" w:rsidRDefault="00F25003" w:rsidP="00F25003">
            <w:pPr>
              <w:ind w:firstLine="0"/>
              <w:rPr>
                <w:b/>
                <w:lang w:val="en-US"/>
              </w:rPr>
            </w:pPr>
            <w:proofErr w:type="spellStart"/>
            <w:r w:rsidRPr="00F25003">
              <w:rPr>
                <w:b/>
                <w:lang w:val="en-US"/>
              </w:rPr>
              <w:t>Keterangan</w:t>
            </w:r>
            <w:proofErr w:type="spellEnd"/>
            <w:r w:rsidRPr="00F25003">
              <w:rPr>
                <w:b/>
                <w:lang w:val="en-US"/>
              </w:rPr>
              <w:t xml:space="preserve"> / </w:t>
            </w:r>
            <w:proofErr w:type="spellStart"/>
            <w:r w:rsidRPr="00F25003">
              <w:rPr>
                <w:b/>
                <w:lang w:val="en-US"/>
              </w:rPr>
              <w:t>Deskripsi</w:t>
            </w:r>
            <w:proofErr w:type="spellEnd"/>
          </w:p>
        </w:tc>
      </w:tr>
      <w:tr w:rsidR="00F25003" w14:paraId="4BA8A162" w14:textId="77777777" w:rsidTr="00F25003">
        <w:tc>
          <w:tcPr>
            <w:tcW w:w="535" w:type="dxa"/>
          </w:tcPr>
          <w:p w14:paraId="3D22A263" w14:textId="1D87CD29" w:rsidR="00F25003" w:rsidRDefault="00F25003" w:rsidP="00F25003">
            <w:pPr>
              <w:ind w:firstLine="0"/>
              <w:rPr>
                <w:bCs/>
                <w:lang w:val="en-US"/>
              </w:rPr>
            </w:pPr>
            <w:r>
              <w:rPr>
                <w:bCs/>
                <w:lang w:val="en-US"/>
              </w:rPr>
              <w:t>1</w:t>
            </w:r>
          </w:p>
        </w:tc>
        <w:tc>
          <w:tcPr>
            <w:tcW w:w="2970" w:type="dxa"/>
          </w:tcPr>
          <w:p w14:paraId="74BC7831" w14:textId="79A8A865" w:rsidR="00F25003" w:rsidRDefault="00E61976" w:rsidP="00F25003">
            <w:pPr>
              <w:ind w:firstLine="0"/>
              <w:rPr>
                <w:bCs/>
                <w:lang w:val="en-US"/>
              </w:rPr>
            </w:pPr>
            <w:r>
              <w:rPr>
                <w:bCs/>
                <w:lang w:val="en-US"/>
              </w:rPr>
              <w:t>CodeIgniter</w:t>
            </w:r>
          </w:p>
        </w:tc>
        <w:tc>
          <w:tcPr>
            <w:tcW w:w="5813" w:type="dxa"/>
          </w:tcPr>
          <w:p w14:paraId="7D5BF3E5" w14:textId="4DF4A9DB" w:rsidR="00F25003" w:rsidRDefault="00E61976" w:rsidP="00F25003">
            <w:pPr>
              <w:ind w:firstLine="0"/>
              <w:rPr>
                <w:bCs/>
                <w:lang w:val="en-US"/>
              </w:rPr>
            </w:pPr>
            <w:r>
              <w:rPr>
                <w:bCs/>
                <w:lang w:val="en-US"/>
              </w:rPr>
              <w:t xml:space="preserve">Framework PHP yang </w:t>
            </w:r>
            <w:proofErr w:type="spellStart"/>
            <w:r>
              <w:rPr>
                <w:bCs/>
                <w:lang w:val="en-US"/>
              </w:rPr>
              <w:t>menerapkan</w:t>
            </w:r>
            <w:proofErr w:type="spellEnd"/>
            <w:r>
              <w:rPr>
                <w:bCs/>
                <w:lang w:val="en-US"/>
              </w:rPr>
              <w:t xml:space="preserve"> MVC. CodeIgniter </w:t>
            </w:r>
            <w:proofErr w:type="spellStart"/>
            <w:r>
              <w:rPr>
                <w:bCs/>
                <w:lang w:val="en-US"/>
              </w:rPr>
              <w:t>memiliki</w:t>
            </w:r>
            <w:proofErr w:type="spellEnd"/>
            <w:r>
              <w:rPr>
                <w:bCs/>
                <w:lang w:val="en-US"/>
              </w:rPr>
              <w:t xml:space="preserve"> </w:t>
            </w:r>
            <w:proofErr w:type="spellStart"/>
            <w:r>
              <w:rPr>
                <w:bCs/>
                <w:lang w:val="en-US"/>
              </w:rPr>
              <w:t>struktur</w:t>
            </w:r>
            <w:proofErr w:type="spellEnd"/>
            <w:r>
              <w:rPr>
                <w:bCs/>
                <w:lang w:val="en-US"/>
              </w:rPr>
              <w:t xml:space="preserve"> file yang </w:t>
            </w:r>
            <w:proofErr w:type="spellStart"/>
            <w:r>
              <w:rPr>
                <w:bCs/>
                <w:lang w:val="en-US"/>
              </w:rPr>
              <w:t>mudah</w:t>
            </w:r>
            <w:proofErr w:type="spellEnd"/>
            <w:r>
              <w:rPr>
                <w:bCs/>
                <w:lang w:val="en-US"/>
              </w:rPr>
              <w:t xml:space="preserve"> </w:t>
            </w:r>
            <w:proofErr w:type="spellStart"/>
            <w:r>
              <w:rPr>
                <w:bCs/>
                <w:lang w:val="en-US"/>
              </w:rPr>
              <w:t>dipahami</w:t>
            </w:r>
            <w:proofErr w:type="spellEnd"/>
            <w:r>
              <w:rPr>
                <w:bCs/>
                <w:lang w:val="en-US"/>
              </w:rPr>
              <w:t xml:space="preserve">, syntax yang </w:t>
            </w:r>
            <w:proofErr w:type="spellStart"/>
            <w:r>
              <w:rPr>
                <w:bCs/>
                <w:lang w:val="en-US"/>
              </w:rPr>
              <w:t>terstruktur</w:t>
            </w:r>
            <w:proofErr w:type="spellEnd"/>
            <w:r>
              <w:rPr>
                <w:bCs/>
                <w:lang w:val="en-US"/>
              </w:rPr>
              <w:t xml:space="preserve">, </w:t>
            </w:r>
            <w:proofErr w:type="spellStart"/>
            <w:r>
              <w:rPr>
                <w:bCs/>
                <w:lang w:val="en-US"/>
              </w:rPr>
              <w:t>serta</w:t>
            </w:r>
            <w:proofErr w:type="spellEnd"/>
            <w:r>
              <w:rPr>
                <w:bCs/>
                <w:lang w:val="en-US"/>
              </w:rPr>
              <w:t xml:space="preserve"> library yang </w:t>
            </w:r>
            <w:proofErr w:type="spellStart"/>
            <w:r>
              <w:rPr>
                <w:bCs/>
                <w:lang w:val="en-US"/>
              </w:rPr>
              <w:t>mencukupi</w:t>
            </w:r>
            <w:proofErr w:type="spellEnd"/>
            <w:r>
              <w:rPr>
                <w:bCs/>
                <w:lang w:val="en-US"/>
              </w:rPr>
              <w:t xml:space="preserve"> </w:t>
            </w:r>
            <w:proofErr w:type="spellStart"/>
            <w:r>
              <w:rPr>
                <w:bCs/>
                <w:lang w:val="en-US"/>
              </w:rPr>
              <w:t>kebutuhan</w:t>
            </w:r>
            <w:proofErr w:type="spellEnd"/>
            <w:r>
              <w:rPr>
                <w:bCs/>
                <w:lang w:val="en-US"/>
              </w:rPr>
              <w:t xml:space="preserve"> </w:t>
            </w:r>
            <w:proofErr w:type="spellStart"/>
            <w:r>
              <w:rPr>
                <w:bCs/>
                <w:lang w:val="en-US"/>
              </w:rPr>
              <w:t>aplikasi</w:t>
            </w:r>
            <w:proofErr w:type="spellEnd"/>
            <w:r>
              <w:rPr>
                <w:bCs/>
                <w:lang w:val="en-US"/>
              </w:rPr>
              <w:t xml:space="preserve"> kami.</w:t>
            </w:r>
          </w:p>
        </w:tc>
      </w:tr>
      <w:tr w:rsidR="00F25003" w14:paraId="101AA0A4" w14:textId="77777777" w:rsidTr="00F25003">
        <w:tc>
          <w:tcPr>
            <w:tcW w:w="535" w:type="dxa"/>
          </w:tcPr>
          <w:p w14:paraId="1F441CEC" w14:textId="7DD65FAE" w:rsidR="00F25003" w:rsidRDefault="00F25003" w:rsidP="00F25003">
            <w:pPr>
              <w:ind w:firstLine="0"/>
              <w:rPr>
                <w:bCs/>
                <w:lang w:val="en-US"/>
              </w:rPr>
            </w:pPr>
            <w:r>
              <w:rPr>
                <w:bCs/>
                <w:lang w:val="en-US"/>
              </w:rPr>
              <w:t>2</w:t>
            </w:r>
          </w:p>
        </w:tc>
        <w:tc>
          <w:tcPr>
            <w:tcW w:w="2970" w:type="dxa"/>
          </w:tcPr>
          <w:p w14:paraId="131647EE" w14:textId="6B853D69" w:rsidR="00F25003" w:rsidRDefault="00E61976" w:rsidP="00F25003">
            <w:pPr>
              <w:ind w:firstLine="0"/>
              <w:rPr>
                <w:bCs/>
                <w:lang w:val="en-US"/>
              </w:rPr>
            </w:pPr>
            <w:r>
              <w:rPr>
                <w:bCs/>
                <w:lang w:val="en-US"/>
              </w:rPr>
              <w:t>Bootstrap</w:t>
            </w:r>
          </w:p>
        </w:tc>
        <w:tc>
          <w:tcPr>
            <w:tcW w:w="5813" w:type="dxa"/>
          </w:tcPr>
          <w:p w14:paraId="58D21FCB" w14:textId="6502B67A" w:rsidR="00F25003" w:rsidRPr="00E61976" w:rsidRDefault="00E61976" w:rsidP="00F25003">
            <w:pPr>
              <w:ind w:firstLine="0"/>
              <w:rPr>
                <w:bCs/>
                <w:lang w:val="en-US"/>
              </w:rPr>
            </w:pPr>
            <w:r>
              <w:rPr>
                <w:bCs/>
                <w:lang w:val="en-US"/>
              </w:rPr>
              <w:t xml:space="preserve">Framework </w:t>
            </w:r>
            <w:r>
              <w:rPr>
                <w:bCs/>
                <w:i/>
                <w:iCs/>
                <w:lang w:val="en-US"/>
              </w:rPr>
              <w:t>front-end</w:t>
            </w:r>
            <w:r>
              <w:rPr>
                <w:bCs/>
                <w:lang w:val="en-US"/>
              </w:rPr>
              <w:t xml:space="preserve"> </w:t>
            </w:r>
            <w:proofErr w:type="spellStart"/>
            <w:r>
              <w:rPr>
                <w:bCs/>
                <w:lang w:val="en-US"/>
              </w:rPr>
              <w:t>untuk</w:t>
            </w:r>
            <w:proofErr w:type="spellEnd"/>
            <w:r>
              <w:rPr>
                <w:bCs/>
                <w:lang w:val="en-US"/>
              </w:rPr>
              <w:t xml:space="preserve"> </w:t>
            </w:r>
            <w:proofErr w:type="spellStart"/>
            <w:r>
              <w:rPr>
                <w:bCs/>
                <w:lang w:val="en-US"/>
              </w:rPr>
              <w:t>mengembangkan</w:t>
            </w:r>
            <w:proofErr w:type="spellEnd"/>
            <w:r>
              <w:rPr>
                <w:bCs/>
                <w:lang w:val="en-US"/>
              </w:rPr>
              <w:t xml:space="preserve"> </w:t>
            </w:r>
            <w:proofErr w:type="spellStart"/>
            <w:r>
              <w:rPr>
                <w:bCs/>
                <w:lang w:val="en-US"/>
              </w:rPr>
              <w:t>tampilan</w:t>
            </w:r>
            <w:proofErr w:type="spellEnd"/>
            <w:r>
              <w:rPr>
                <w:bCs/>
                <w:lang w:val="en-US"/>
              </w:rPr>
              <w:t xml:space="preserve"> yang </w:t>
            </w:r>
            <w:proofErr w:type="spellStart"/>
            <w:r>
              <w:rPr>
                <w:bCs/>
                <w:lang w:val="en-US"/>
              </w:rPr>
              <w:t>sederhana</w:t>
            </w:r>
            <w:proofErr w:type="spellEnd"/>
            <w:r>
              <w:rPr>
                <w:bCs/>
                <w:lang w:val="en-US"/>
              </w:rPr>
              <w:t xml:space="preserve"> dan </w:t>
            </w:r>
            <w:proofErr w:type="spellStart"/>
            <w:r>
              <w:rPr>
                <w:bCs/>
                <w:lang w:val="en-US"/>
              </w:rPr>
              <w:t>responsif</w:t>
            </w:r>
            <w:proofErr w:type="spellEnd"/>
            <w:r>
              <w:rPr>
                <w:bCs/>
                <w:lang w:val="en-US"/>
              </w:rPr>
              <w:t xml:space="preserve">, </w:t>
            </w:r>
            <w:proofErr w:type="spellStart"/>
            <w:r>
              <w:rPr>
                <w:bCs/>
                <w:lang w:val="en-US"/>
              </w:rPr>
              <w:t>serta</w:t>
            </w:r>
            <w:proofErr w:type="spellEnd"/>
            <w:r>
              <w:rPr>
                <w:bCs/>
                <w:lang w:val="en-US"/>
              </w:rPr>
              <w:t xml:space="preserve"> </w:t>
            </w:r>
            <w:proofErr w:type="spellStart"/>
            <w:r>
              <w:rPr>
                <w:bCs/>
                <w:lang w:val="en-US"/>
              </w:rPr>
              <w:t>penulisan</w:t>
            </w:r>
            <w:proofErr w:type="spellEnd"/>
            <w:r>
              <w:rPr>
                <w:bCs/>
                <w:lang w:val="en-US"/>
              </w:rPr>
              <w:t xml:space="preserve"> syntax yang </w:t>
            </w:r>
            <w:proofErr w:type="spellStart"/>
            <w:r>
              <w:rPr>
                <w:bCs/>
                <w:lang w:val="en-US"/>
              </w:rPr>
              <w:t>rapi</w:t>
            </w:r>
            <w:proofErr w:type="spellEnd"/>
            <w:r>
              <w:rPr>
                <w:bCs/>
                <w:lang w:val="en-US"/>
              </w:rPr>
              <w:t>.</w:t>
            </w:r>
          </w:p>
        </w:tc>
      </w:tr>
      <w:tr w:rsidR="00F25003" w14:paraId="3060389C" w14:textId="77777777" w:rsidTr="00F25003">
        <w:tc>
          <w:tcPr>
            <w:tcW w:w="535" w:type="dxa"/>
          </w:tcPr>
          <w:p w14:paraId="68916AA6" w14:textId="2421827C" w:rsidR="00F25003" w:rsidRDefault="00F25003" w:rsidP="00F25003">
            <w:pPr>
              <w:ind w:firstLine="0"/>
              <w:rPr>
                <w:bCs/>
                <w:lang w:val="en-US"/>
              </w:rPr>
            </w:pPr>
            <w:r>
              <w:rPr>
                <w:bCs/>
                <w:lang w:val="en-US"/>
              </w:rPr>
              <w:t>3</w:t>
            </w:r>
          </w:p>
        </w:tc>
        <w:tc>
          <w:tcPr>
            <w:tcW w:w="2970" w:type="dxa"/>
          </w:tcPr>
          <w:p w14:paraId="2DB54F8D" w14:textId="6C619278" w:rsidR="00F25003" w:rsidRDefault="00E61976" w:rsidP="00F25003">
            <w:pPr>
              <w:ind w:firstLine="0"/>
              <w:rPr>
                <w:bCs/>
                <w:lang w:val="en-US"/>
              </w:rPr>
            </w:pPr>
            <w:r>
              <w:rPr>
                <w:bCs/>
                <w:lang w:val="en-US"/>
              </w:rPr>
              <w:t>Chart.js</w:t>
            </w:r>
          </w:p>
        </w:tc>
        <w:tc>
          <w:tcPr>
            <w:tcW w:w="5813" w:type="dxa"/>
          </w:tcPr>
          <w:p w14:paraId="1FB9A79F" w14:textId="1B30C672" w:rsidR="00F25003" w:rsidRPr="00E61976" w:rsidRDefault="00E61976" w:rsidP="00F25003">
            <w:pPr>
              <w:ind w:firstLine="0"/>
              <w:rPr>
                <w:bCs/>
                <w:lang w:val="en-US"/>
              </w:rPr>
            </w:pPr>
            <w:r>
              <w:rPr>
                <w:bCs/>
                <w:lang w:val="en-US"/>
              </w:rPr>
              <w:t xml:space="preserve">Library yang </w:t>
            </w:r>
            <w:proofErr w:type="spellStart"/>
            <w:r>
              <w:rPr>
                <w:bCs/>
                <w:lang w:val="en-US"/>
              </w:rPr>
              <w:t>ditulis</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bahasa</w:t>
            </w:r>
            <w:proofErr w:type="spellEnd"/>
            <w:r>
              <w:rPr>
                <w:bCs/>
                <w:lang w:val="en-US"/>
              </w:rPr>
              <w:t xml:space="preserve"> </w:t>
            </w:r>
            <w:proofErr w:type="spellStart"/>
            <w:r>
              <w:rPr>
                <w:bCs/>
                <w:i/>
                <w:iCs/>
                <w:lang w:val="en-US"/>
              </w:rPr>
              <w:t>javascript</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membuat</w:t>
            </w:r>
            <w:proofErr w:type="spellEnd"/>
            <w:r>
              <w:rPr>
                <w:bCs/>
                <w:lang w:val="en-US"/>
              </w:rPr>
              <w:t xml:space="preserve"> </w:t>
            </w:r>
            <w:proofErr w:type="spellStart"/>
            <w:r>
              <w:rPr>
                <w:bCs/>
                <w:lang w:val="en-US"/>
              </w:rPr>
              <w:t>grafik</w:t>
            </w:r>
            <w:proofErr w:type="spellEnd"/>
            <w:r>
              <w:rPr>
                <w:bCs/>
                <w:lang w:val="en-US"/>
              </w:rPr>
              <w:t xml:space="preserve"> yang </w:t>
            </w:r>
            <w:proofErr w:type="spellStart"/>
            <w:r>
              <w:rPr>
                <w:bCs/>
                <w:lang w:val="en-US"/>
              </w:rPr>
              <w:t>interaktif</w:t>
            </w:r>
            <w:proofErr w:type="spellEnd"/>
            <w:r>
              <w:rPr>
                <w:bCs/>
                <w:lang w:val="en-US"/>
              </w:rPr>
              <w:t xml:space="preserve">. Pada </w:t>
            </w:r>
            <w:proofErr w:type="spellStart"/>
            <w:r>
              <w:rPr>
                <w:bCs/>
                <w:lang w:val="en-US"/>
              </w:rPr>
              <w:t>aplikasi</w:t>
            </w:r>
            <w:proofErr w:type="spellEnd"/>
            <w:r>
              <w:rPr>
                <w:bCs/>
                <w:lang w:val="en-US"/>
              </w:rPr>
              <w:t xml:space="preserve"> kami, </w:t>
            </w:r>
            <w:proofErr w:type="spellStart"/>
            <w:r>
              <w:rPr>
                <w:bCs/>
                <w:lang w:val="en-US"/>
              </w:rPr>
              <w:t>digunakan</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membuat</w:t>
            </w:r>
            <w:proofErr w:type="spellEnd"/>
            <w:r>
              <w:rPr>
                <w:bCs/>
                <w:lang w:val="en-US"/>
              </w:rPr>
              <w:t xml:space="preserve"> </w:t>
            </w:r>
            <w:proofErr w:type="spellStart"/>
            <w:r>
              <w:rPr>
                <w:bCs/>
                <w:lang w:val="en-US"/>
              </w:rPr>
              <w:t>grafik</w:t>
            </w:r>
            <w:proofErr w:type="spellEnd"/>
            <w:r>
              <w:rPr>
                <w:bCs/>
                <w:lang w:val="en-US"/>
              </w:rPr>
              <w:t xml:space="preserve"> pada </w:t>
            </w:r>
            <w:proofErr w:type="spellStart"/>
            <w:r>
              <w:rPr>
                <w:bCs/>
                <w:lang w:val="en-US"/>
              </w:rPr>
              <w:t>modul</w:t>
            </w:r>
            <w:proofErr w:type="spellEnd"/>
            <w:r>
              <w:rPr>
                <w:bCs/>
                <w:lang w:val="en-US"/>
              </w:rPr>
              <w:t xml:space="preserve"> </w:t>
            </w:r>
            <w:proofErr w:type="spellStart"/>
            <w:r>
              <w:rPr>
                <w:bCs/>
                <w:lang w:val="en-US"/>
              </w:rPr>
              <w:t>pendapatan</w:t>
            </w:r>
            <w:proofErr w:type="spellEnd"/>
            <w:r>
              <w:rPr>
                <w:bCs/>
                <w:lang w:val="en-US"/>
              </w:rPr>
              <w:t>.</w:t>
            </w:r>
          </w:p>
        </w:tc>
      </w:tr>
      <w:tr w:rsidR="00F25003" w14:paraId="24A11F9B" w14:textId="77777777" w:rsidTr="00F25003">
        <w:tc>
          <w:tcPr>
            <w:tcW w:w="535" w:type="dxa"/>
          </w:tcPr>
          <w:p w14:paraId="766874D6" w14:textId="349794A8" w:rsidR="00F25003" w:rsidRDefault="00F25003" w:rsidP="00F25003">
            <w:pPr>
              <w:ind w:firstLine="0"/>
              <w:rPr>
                <w:bCs/>
                <w:lang w:val="en-US"/>
              </w:rPr>
            </w:pPr>
            <w:r>
              <w:rPr>
                <w:bCs/>
                <w:lang w:val="en-US"/>
              </w:rPr>
              <w:t>4</w:t>
            </w:r>
          </w:p>
        </w:tc>
        <w:tc>
          <w:tcPr>
            <w:tcW w:w="2970" w:type="dxa"/>
          </w:tcPr>
          <w:p w14:paraId="2057307A" w14:textId="6AEA1178" w:rsidR="00F25003" w:rsidRDefault="00E61976" w:rsidP="00F25003">
            <w:pPr>
              <w:ind w:firstLine="0"/>
              <w:rPr>
                <w:bCs/>
                <w:lang w:val="en-US"/>
              </w:rPr>
            </w:pPr>
            <w:proofErr w:type="spellStart"/>
            <w:r>
              <w:rPr>
                <w:bCs/>
                <w:lang w:val="en-US"/>
              </w:rPr>
              <w:t>PHPSpreadsheet</w:t>
            </w:r>
            <w:proofErr w:type="spellEnd"/>
          </w:p>
        </w:tc>
        <w:tc>
          <w:tcPr>
            <w:tcW w:w="5813" w:type="dxa"/>
          </w:tcPr>
          <w:p w14:paraId="4BEB802D" w14:textId="14D1A549" w:rsidR="00F25003" w:rsidRPr="00E61976" w:rsidRDefault="00E61976" w:rsidP="00F25003">
            <w:pPr>
              <w:ind w:firstLine="0"/>
              <w:rPr>
                <w:bCs/>
                <w:lang w:val="en-US"/>
              </w:rPr>
            </w:pPr>
            <w:r>
              <w:rPr>
                <w:bCs/>
                <w:lang w:val="en-US"/>
              </w:rPr>
              <w:t xml:space="preserve">Library yang </w:t>
            </w:r>
            <w:proofErr w:type="spellStart"/>
            <w:r>
              <w:rPr>
                <w:bCs/>
                <w:lang w:val="en-US"/>
              </w:rPr>
              <w:t>dapat</w:t>
            </w:r>
            <w:proofErr w:type="spellEnd"/>
            <w:r>
              <w:rPr>
                <w:bCs/>
                <w:lang w:val="en-US"/>
              </w:rPr>
              <w:t xml:space="preserve"> </w:t>
            </w:r>
            <w:proofErr w:type="spellStart"/>
            <w:r>
              <w:rPr>
                <w:bCs/>
                <w:lang w:val="en-US"/>
              </w:rPr>
              <w:t>digunakan</w:t>
            </w:r>
            <w:proofErr w:type="spellEnd"/>
            <w:r>
              <w:rPr>
                <w:bCs/>
                <w:lang w:val="en-US"/>
              </w:rPr>
              <w:t xml:space="preserve"> pada framework CI, </w:t>
            </w:r>
            <w:proofErr w:type="spellStart"/>
            <w:r>
              <w:rPr>
                <w:bCs/>
                <w:lang w:val="en-US"/>
              </w:rPr>
              <w:t>untuk</w:t>
            </w:r>
            <w:proofErr w:type="spellEnd"/>
            <w:r>
              <w:rPr>
                <w:bCs/>
                <w:lang w:val="en-US"/>
              </w:rPr>
              <w:t xml:space="preserve"> </w:t>
            </w:r>
            <w:proofErr w:type="spellStart"/>
            <w:r>
              <w:rPr>
                <w:bCs/>
                <w:lang w:val="en-US"/>
              </w:rPr>
              <w:t>membaca</w:t>
            </w:r>
            <w:proofErr w:type="spellEnd"/>
            <w:r>
              <w:rPr>
                <w:bCs/>
                <w:lang w:val="en-US"/>
              </w:rPr>
              <w:t xml:space="preserve"> </w:t>
            </w:r>
            <w:proofErr w:type="spellStart"/>
            <w:r>
              <w:rPr>
                <w:bCs/>
                <w:lang w:val="en-US"/>
              </w:rPr>
              <w:t>atau</w:t>
            </w:r>
            <w:proofErr w:type="spellEnd"/>
            <w:r>
              <w:rPr>
                <w:bCs/>
                <w:lang w:val="en-US"/>
              </w:rPr>
              <w:t xml:space="preserve"> </w:t>
            </w:r>
            <w:proofErr w:type="spellStart"/>
            <w:r>
              <w:rPr>
                <w:bCs/>
                <w:lang w:val="en-US"/>
              </w:rPr>
              <w:t>membuat</w:t>
            </w:r>
            <w:proofErr w:type="spellEnd"/>
            <w:r>
              <w:rPr>
                <w:bCs/>
                <w:lang w:val="en-US"/>
              </w:rPr>
              <w:t xml:space="preserve"> file </w:t>
            </w:r>
            <w:r>
              <w:rPr>
                <w:bCs/>
                <w:i/>
                <w:iCs/>
                <w:lang w:val="en-US"/>
              </w:rPr>
              <w:t>spreadsheet</w:t>
            </w:r>
            <w:r>
              <w:rPr>
                <w:bCs/>
                <w:lang w:val="en-US"/>
              </w:rPr>
              <w:t xml:space="preserve"> </w:t>
            </w:r>
            <w:proofErr w:type="spellStart"/>
            <w:r>
              <w:rPr>
                <w:bCs/>
                <w:lang w:val="en-US"/>
              </w:rPr>
              <w:t>dengan</w:t>
            </w:r>
            <w:proofErr w:type="spellEnd"/>
            <w:r>
              <w:rPr>
                <w:bCs/>
                <w:lang w:val="en-US"/>
              </w:rPr>
              <w:t xml:space="preserve"> format </w:t>
            </w:r>
            <w:proofErr w:type="spellStart"/>
            <w:r>
              <w:rPr>
                <w:bCs/>
                <w:lang w:val="en-US"/>
              </w:rPr>
              <w:t>seperti</w:t>
            </w:r>
            <w:proofErr w:type="spellEnd"/>
            <w:r>
              <w:rPr>
                <w:bCs/>
                <w:lang w:val="en-US"/>
              </w:rPr>
              <w:t xml:space="preserve"> </w:t>
            </w:r>
            <w:r>
              <w:rPr>
                <w:bCs/>
                <w:i/>
                <w:iCs/>
                <w:lang w:val="en-US"/>
              </w:rPr>
              <w:t>Excel.</w:t>
            </w:r>
          </w:p>
        </w:tc>
      </w:tr>
      <w:tr w:rsidR="00F25003" w14:paraId="06C7A76B" w14:textId="77777777" w:rsidTr="00F25003">
        <w:tc>
          <w:tcPr>
            <w:tcW w:w="535" w:type="dxa"/>
          </w:tcPr>
          <w:p w14:paraId="54464E4E" w14:textId="362EC10E" w:rsidR="00F25003" w:rsidRDefault="00F25003" w:rsidP="00F25003">
            <w:pPr>
              <w:ind w:firstLine="0"/>
              <w:rPr>
                <w:bCs/>
                <w:lang w:val="en-US"/>
              </w:rPr>
            </w:pPr>
            <w:r>
              <w:rPr>
                <w:bCs/>
                <w:lang w:val="en-US"/>
              </w:rPr>
              <w:t>5</w:t>
            </w:r>
          </w:p>
        </w:tc>
        <w:tc>
          <w:tcPr>
            <w:tcW w:w="2970" w:type="dxa"/>
          </w:tcPr>
          <w:p w14:paraId="2836EDBD" w14:textId="7AFAF2AF" w:rsidR="00F25003" w:rsidRDefault="00E61976" w:rsidP="00F25003">
            <w:pPr>
              <w:ind w:firstLine="0"/>
              <w:rPr>
                <w:bCs/>
                <w:lang w:val="en-US"/>
              </w:rPr>
            </w:pPr>
            <w:r>
              <w:rPr>
                <w:bCs/>
                <w:lang w:val="en-US"/>
              </w:rPr>
              <w:t>MySQL</w:t>
            </w:r>
          </w:p>
        </w:tc>
        <w:tc>
          <w:tcPr>
            <w:tcW w:w="5813" w:type="dxa"/>
          </w:tcPr>
          <w:p w14:paraId="5E4B389C" w14:textId="6482B398" w:rsidR="00F25003" w:rsidRPr="00E73D6A" w:rsidRDefault="00E73D6A" w:rsidP="00F25003">
            <w:pPr>
              <w:ind w:firstLine="0"/>
              <w:rPr>
                <w:bCs/>
                <w:lang w:val="en-US"/>
              </w:rPr>
            </w:pPr>
            <w:proofErr w:type="spellStart"/>
            <w:r>
              <w:rPr>
                <w:bCs/>
                <w:lang w:val="en-US"/>
              </w:rPr>
              <w:t>Teknologi</w:t>
            </w:r>
            <w:proofErr w:type="spellEnd"/>
            <w:r>
              <w:rPr>
                <w:bCs/>
                <w:lang w:val="en-US"/>
              </w:rPr>
              <w:t xml:space="preserve"> database yang kami </w:t>
            </w:r>
            <w:proofErr w:type="spellStart"/>
            <w:r>
              <w:rPr>
                <w:bCs/>
                <w:lang w:val="en-US"/>
              </w:rPr>
              <w:t>gunakan</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menyimpan</w:t>
            </w:r>
            <w:proofErr w:type="spellEnd"/>
            <w:r>
              <w:rPr>
                <w:bCs/>
                <w:lang w:val="en-US"/>
              </w:rPr>
              <w:t xml:space="preserve">, </w:t>
            </w:r>
            <w:proofErr w:type="spellStart"/>
            <w:r>
              <w:rPr>
                <w:bCs/>
                <w:lang w:val="en-US"/>
              </w:rPr>
              <w:t>memperbarui</w:t>
            </w:r>
            <w:proofErr w:type="spellEnd"/>
            <w:r>
              <w:rPr>
                <w:bCs/>
                <w:lang w:val="en-US"/>
              </w:rPr>
              <w:t xml:space="preserve">, </w:t>
            </w:r>
            <w:proofErr w:type="spellStart"/>
            <w:r>
              <w:rPr>
                <w:bCs/>
                <w:lang w:val="en-US"/>
              </w:rPr>
              <w:t>atau</w:t>
            </w:r>
            <w:proofErr w:type="spellEnd"/>
            <w:r>
              <w:rPr>
                <w:bCs/>
                <w:lang w:val="en-US"/>
              </w:rPr>
              <w:t xml:space="preserve"> </w:t>
            </w:r>
            <w:proofErr w:type="spellStart"/>
            <w:r>
              <w:rPr>
                <w:bCs/>
                <w:lang w:val="en-US"/>
              </w:rPr>
              <w:t>mengambil</w:t>
            </w:r>
            <w:proofErr w:type="spellEnd"/>
            <w:r>
              <w:rPr>
                <w:bCs/>
                <w:lang w:val="en-US"/>
              </w:rPr>
              <w:t xml:space="preserve"> data di </w:t>
            </w:r>
            <w:proofErr w:type="spellStart"/>
            <w:r>
              <w:rPr>
                <w:bCs/>
                <w:lang w:val="en-US"/>
              </w:rPr>
              <w:t>aplikasi</w:t>
            </w:r>
            <w:proofErr w:type="spellEnd"/>
            <w:r>
              <w:rPr>
                <w:bCs/>
                <w:lang w:val="en-US"/>
              </w:rPr>
              <w:t xml:space="preserve"> kami.</w:t>
            </w:r>
          </w:p>
        </w:tc>
      </w:tr>
    </w:tbl>
    <w:p w14:paraId="5D62E37E" w14:textId="0530B493" w:rsidR="00AA227D" w:rsidRDefault="00AA227D" w:rsidP="00E73D6A">
      <w:pPr>
        <w:ind w:firstLine="0"/>
      </w:pPr>
    </w:p>
    <w:p w14:paraId="35BE42CC" w14:textId="124AFE8E" w:rsidR="00AA227D" w:rsidRDefault="00425617" w:rsidP="008C56DE">
      <w:pPr>
        <w:pStyle w:val="Heading2"/>
      </w:pPr>
      <w:bookmarkStart w:id="55" w:name="_n15djfsme38e" w:colFirst="0" w:colLast="0"/>
      <w:bookmarkStart w:id="56" w:name="_Toc75886884"/>
      <w:bookmarkEnd w:id="55"/>
      <w:r>
        <w:lastRenderedPageBreak/>
        <w:t>Implementasi Fitur Customer dan Diskon</w:t>
      </w:r>
      <w:bookmarkEnd w:id="56"/>
    </w:p>
    <w:p w14:paraId="5F1566C5" w14:textId="6881281F" w:rsidR="00AA227D" w:rsidRDefault="00425617" w:rsidP="00557D61">
      <w:pPr>
        <w:ind w:left="360"/>
      </w:pPr>
      <w:r>
        <w:t xml:space="preserve">Pada setiap penjualan buku, salah satu informasi yang perlu dicatat adalah berkaitan dengan informasi customernya. Pada umumnya, terdapat lima jenis tipe </w:t>
      </w:r>
      <w:r>
        <w:rPr>
          <w:i/>
        </w:rPr>
        <w:t>customer</w:t>
      </w:r>
      <w:r>
        <w:t xml:space="preserve"> yang akan memperoleh nilai diskon yang berbeda-beda. Pembagiannya dapat dilihat pada tabel </w:t>
      </w:r>
      <w:r w:rsidR="008C56DE">
        <w:rPr>
          <w:b/>
        </w:rPr>
        <w:t>xxx</w:t>
      </w:r>
      <w:r>
        <w:t>.</w:t>
      </w:r>
    </w:p>
    <w:tbl>
      <w:tblPr>
        <w:tblStyle w:val="a9"/>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625"/>
        <w:gridCol w:w="2310"/>
      </w:tblGrid>
      <w:tr w:rsidR="00AA227D" w:rsidRPr="00557D61" w14:paraId="259A9025" w14:textId="77777777" w:rsidTr="00557D61">
        <w:trPr>
          <w:jc w:val="center"/>
        </w:trPr>
        <w:tc>
          <w:tcPr>
            <w:tcW w:w="825" w:type="dxa"/>
          </w:tcPr>
          <w:p w14:paraId="53148B87" w14:textId="77777777" w:rsidR="00AA227D" w:rsidRPr="00557D61" w:rsidRDefault="00425617" w:rsidP="00557D61">
            <w:pPr>
              <w:pStyle w:val="TableHead"/>
              <w:rPr>
                <w:i/>
                <w:iCs/>
              </w:rPr>
            </w:pPr>
            <w:r w:rsidRPr="00557D61">
              <w:rPr>
                <w:iCs/>
              </w:rPr>
              <w:t>No</w:t>
            </w:r>
          </w:p>
        </w:tc>
        <w:tc>
          <w:tcPr>
            <w:tcW w:w="2625" w:type="dxa"/>
          </w:tcPr>
          <w:p w14:paraId="56398C77" w14:textId="77777777" w:rsidR="00AA227D" w:rsidRPr="00557D61" w:rsidRDefault="00425617" w:rsidP="00557D61">
            <w:pPr>
              <w:pStyle w:val="TableHead"/>
              <w:rPr>
                <w:i/>
                <w:iCs/>
              </w:rPr>
            </w:pPr>
            <w:r w:rsidRPr="00557D61">
              <w:rPr>
                <w:iCs/>
              </w:rPr>
              <w:t>Jenis Customer</w:t>
            </w:r>
          </w:p>
        </w:tc>
        <w:tc>
          <w:tcPr>
            <w:tcW w:w="2310" w:type="dxa"/>
          </w:tcPr>
          <w:p w14:paraId="78CE8393" w14:textId="77777777" w:rsidR="00AA227D" w:rsidRPr="00557D61" w:rsidRDefault="00425617" w:rsidP="00557D61">
            <w:pPr>
              <w:pStyle w:val="TableHead"/>
              <w:rPr>
                <w:i/>
                <w:iCs/>
              </w:rPr>
            </w:pPr>
            <w:r w:rsidRPr="00557D61">
              <w:rPr>
                <w:iCs/>
              </w:rPr>
              <w:t>Diskon (%)</w:t>
            </w:r>
          </w:p>
        </w:tc>
      </w:tr>
      <w:tr w:rsidR="00AA227D" w14:paraId="39966A6E" w14:textId="77777777" w:rsidTr="00557D61">
        <w:trPr>
          <w:jc w:val="center"/>
        </w:trPr>
        <w:tc>
          <w:tcPr>
            <w:tcW w:w="825" w:type="dxa"/>
          </w:tcPr>
          <w:p w14:paraId="3598AB17" w14:textId="77777777" w:rsidR="00AA227D" w:rsidRDefault="00425617" w:rsidP="00557D61">
            <w:pPr>
              <w:pStyle w:val="TableBody"/>
            </w:pPr>
            <w:r>
              <w:t>1</w:t>
            </w:r>
          </w:p>
        </w:tc>
        <w:tc>
          <w:tcPr>
            <w:tcW w:w="2625" w:type="dxa"/>
          </w:tcPr>
          <w:p w14:paraId="3CE86E6B" w14:textId="77777777" w:rsidR="00AA227D" w:rsidRDefault="00425617" w:rsidP="00557D61">
            <w:pPr>
              <w:pStyle w:val="TableBody"/>
            </w:pPr>
            <w:r>
              <w:t>Distributor</w:t>
            </w:r>
          </w:p>
        </w:tc>
        <w:tc>
          <w:tcPr>
            <w:tcW w:w="2310" w:type="dxa"/>
          </w:tcPr>
          <w:p w14:paraId="3BE0C947" w14:textId="77777777" w:rsidR="00AA227D" w:rsidRDefault="00425617" w:rsidP="00557D61">
            <w:pPr>
              <w:pStyle w:val="TableBody"/>
            </w:pPr>
            <w:r>
              <w:t>45</w:t>
            </w:r>
          </w:p>
        </w:tc>
      </w:tr>
      <w:tr w:rsidR="00AA227D" w14:paraId="2B1466C6" w14:textId="77777777" w:rsidTr="00557D61">
        <w:trPr>
          <w:jc w:val="center"/>
        </w:trPr>
        <w:tc>
          <w:tcPr>
            <w:tcW w:w="825" w:type="dxa"/>
          </w:tcPr>
          <w:p w14:paraId="5A7DDC4B" w14:textId="77777777" w:rsidR="00AA227D" w:rsidRDefault="00425617" w:rsidP="00557D61">
            <w:pPr>
              <w:pStyle w:val="TableBody"/>
            </w:pPr>
            <w:r>
              <w:t>2</w:t>
            </w:r>
          </w:p>
        </w:tc>
        <w:tc>
          <w:tcPr>
            <w:tcW w:w="2625" w:type="dxa"/>
          </w:tcPr>
          <w:p w14:paraId="29791D63" w14:textId="77777777" w:rsidR="00AA227D" w:rsidRDefault="00425617" w:rsidP="00557D61">
            <w:pPr>
              <w:pStyle w:val="TableBody"/>
            </w:pPr>
            <w:r>
              <w:t>Reseller</w:t>
            </w:r>
          </w:p>
        </w:tc>
        <w:tc>
          <w:tcPr>
            <w:tcW w:w="2310" w:type="dxa"/>
          </w:tcPr>
          <w:p w14:paraId="26692746" w14:textId="77777777" w:rsidR="00AA227D" w:rsidRDefault="00425617" w:rsidP="00557D61">
            <w:pPr>
              <w:pStyle w:val="TableBody"/>
            </w:pPr>
            <w:r>
              <w:t>35</w:t>
            </w:r>
          </w:p>
        </w:tc>
      </w:tr>
      <w:tr w:rsidR="00AA227D" w14:paraId="6F07AB9B" w14:textId="77777777" w:rsidTr="00557D61">
        <w:trPr>
          <w:jc w:val="center"/>
        </w:trPr>
        <w:tc>
          <w:tcPr>
            <w:tcW w:w="825" w:type="dxa"/>
          </w:tcPr>
          <w:p w14:paraId="48B77233" w14:textId="77777777" w:rsidR="00AA227D" w:rsidRDefault="00425617" w:rsidP="00557D61">
            <w:pPr>
              <w:pStyle w:val="TableBody"/>
            </w:pPr>
            <w:r>
              <w:t>3</w:t>
            </w:r>
          </w:p>
        </w:tc>
        <w:tc>
          <w:tcPr>
            <w:tcW w:w="2625" w:type="dxa"/>
          </w:tcPr>
          <w:p w14:paraId="40A4F82D" w14:textId="77777777" w:rsidR="00AA227D" w:rsidRDefault="00425617" w:rsidP="00557D61">
            <w:pPr>
              <w:pStyle w:val="TableBody"/>
            </w:pPr>
            <w:r>
              <w:t>Penulis</w:t>
            </w:r>
          </w:p>
        </w:tc>
        <w:tc>
          <w:tcPr>
            <w:tcW w:w="2310" w:type="dxa"/>
          </w:tcPr>
          <w:p w14:paraId="13D1B489" w14:textId="77777777" w:rsidR="00AA227D" w:rsidRDefault="00425617" w:rsidP="00557D61">
            <w:pPr>
              <w:pStyle w:val="TableBody"/>
            </w:pPr>
            <w:r>
              <w:t>30</w:t>
            </w:r>
          </w:p>
        </w:tc>
      </w:tr>
      <w:tr w:rsidR="00AA227D" w14:paraId="79F0E3E7" w14:textId="77777777" w:rsidTr="00557D61">
        <w:trPr>
          <w:jc w:val="center"/>
        </w:trPr>
        <w:tc>
          <w:tcPr>
            <w:tcW w:w="825" w:type="dxa"/>
          </w:tcPr>
          <w:p w14:paraId="144F5039" w14:textId="77777777" w:rsidR="00AA227D" w:rsidRDefault="00425617" w:rsidP="00557D61">
            <w:pPr>
              <w:pStyle w:val="TableBody"/>
            </w:pPr>
            <w:r>
              <w:t>4</w:t>
            </w:r>
          </w:p>
        </w:tc>
        <w:tc>
          <w:tcPr>
            <w:tcW w:w="2625" w:type="dxa"/>
          </w:tcPr>
          <w:p w14:paraId="41C55860" w14:textId="77777777" w:rsidR="00AA227D" w:rsidRDefault="00425617" w:rsidP="00557D61">
            <w:pPr>
              <w:pStyle w:val="TableBody"/>
            </w:pPr>
            <w:r>
              <w:t>Member</w:t>
            </w:r>
          </w:p>
        </w:tc>
        <w:tc>
          <w:tcPr>
            <w:tcW w:w="2310" w:type="dxa"/>
          </w:tcPr>
          <w:p w14:paraId="4ADC2128" w14:textId="77777777" w:rsidR="00AA227D" w:rsidRDefault="00425617" w:rsidP="00557D61">
            <w:pPr>
              <w:pStyle w:val="TableBody"/>
            </w:pPr>
            <w:r>
              <w:t>25</w:t>
            </w:r>
          </w:p>
        </w:tc>
      </w:tr>
      <w:tr w:rsidR="00AA227D" w14:paraId="5D0EEFFD" w14:textId="77777777" w:rsidTr="00557D61">
        <w:trPr>
          <w:jc w:val="center"/>
        </w:trPr>
        <w:tc>
          <w:tcPr>
            <w:tcW w:w="825" w:type="dxa"/>
          </w:tcPr>
          <w:p w14:paraId="29641619" w14:textId="77777777" w:rsidR="00AA227D" w:rsidRDefault="00425617" w:rsidP="00557D61">
            <w:pPr>
              <w:pStyle w:val="TableBody"/>
            </w:pPr>
            <w:r>
              <w:t>5</w:t>
            </w:r>
          </w:p>
        </w:tc>
        <w:tc>
          <w:tcPr>
            <w:tcW w:w="2625" w:type="dxa"/>
          </w:tcPr>
          <w:p w14:paraId="7FB07640" w14:textId="77777777" w:rsidR="00AA227D" w:rsidRDefault="00425617" w:rsidP="00557D61">
            <w:pPr>
              <w:pStyle w:val="TableBody"/>
            </w:pPr>
            <w:r>
              <w:t>Umum</w:t>
            </w:r>
          </w:p>
        </w:tc>
        <w:tc>
          <w:tcPr>
            <w:tcW w:w="2310" w:type="dxa"/>
          </w:tcPr>
          <w:p w14:paraId="2FB565CB" w14:textId="77777777" w:rsidR="00AA227D" w:rsidRDefault="00425617" w:rsidP="00557D61">
            <w:pPr>
              <w:pStyle w:val="TableBody"/>
            </w:pPr>
            <w:r>
              <w:t>15</w:t>
            </w:r>
          </w:p>
        </w:tc>
      </w:tr>
    </w:tbl>
    <w:p w14:paraId="2119B58C" w14:textId="77777777" w:rsidR="00AA227D" w:rsidRDefault="00AA227D">
      <w:pPr>
        <w:ind w:left="540" w:firstLine="720"/>
      </w:pPr>
    </w:p>
    <w:p w14:paraId="72568044" w14:textId="34CF8046" w:rsidR="00AA227D" w:rsidRDefault="00425617">
      <w:pPr>
        <w:ind w:left="540" w:firstLine="720"/>
      </w:pPr>
      <w:r>
        <w:t xml:space="preserve">Nilai diskon yang diperoleh untuk setiap jenis </w:t>
      </w:r>
      <w:r>
        <w:rPr>
          <w:i/>
        </w:rPr>
        <w:t>customer</w:t>
      </w:r>
      <w:r>
        <w:t xml:space="preserve"> itu sendiri tidak pasti dan dapat berubah-ubah. Oleh karena itu, terdapat fitur yang memungkinkan admin sistem untuk mengubah nilai diskon yang diperoleh. Fitur tersebut berupa </w:t>
      </w:r>
      <w:r>
        <w:rPr>
          <w:i/>
        </w:rPr>
        <w:t>modal</w:t>
      </w:r>
      <w:r>
        <w:t xml:space="preserve"> yang dapat diakses pada halaman utama </w:t>
      </w:r>
      <w:r>
        <w:rPr>
          <w:i/>
        </w:rPr>
        <w:t>customer</w:t>
      </w:r>
      <w:r>
        <w:t xml:space="preserve">. </w:t>
      </w:r>
      <w:r w:rsidR="00B6709D">
        <w:fldChar w:fldCharType="begin"/>
      </w:r>
      <w:r w:rsidR="00B6709D">
        <w:instrText xml:space="preserve"> REF _Ref75622266 </w:instrText>
      </w:r>
      <w:r w:rsidR="00B6709D">
        <w:fldChar w:fldCharType="separate"/>
      </w:r>
      <w:r w:rsidR="00700CB8">
        <w:t xml:space="preserve">Gambar </w:t>
      </w:r>
      <w:r w:rsidR="00700CB8">
        <w:rPr>
          <w:noProof/>
        </w:rPr>
        <w:t>10</w:t>
      </w:r>
      <w:r w:rsidR="00B6709D">
        <w:rPr>
          <w:noProof/>
        </w:rPr>
        <w:fldChar w:fldCharType="end"/>
      </w:r>
      <w:r w:rsidR="00700CB8">
        <w:rPr>
          <w:b/>
          <w:lang w:val="en-US"/>
        </w:rPr>
        <w:t xml:space="preserve"> </w:t>
      </w:r>
      <w:r>
        <w:t xml:space="preserve">adalah tampilan fitur untuk mengubah nilai diskon untuk tiap jenis </w:t>
      </w:r>
      <w:r>
        <w:rPr>
          <w:i/>
        </w:rPr>
        <w:t>customer</w:t>
      </w:r>
      <w:r>
        <w:t>.</w:t>
      </w:r>
    </w:p>
    <w:p w14:paraId="1778D70C" w14:textId="77777777" w:rsidR="00700CB8" w:rsidRDefault="00700CB8">
      <w:pPr>
        <w:ind w:left="540" w:firstLine="720"/>
      </w:pPr>
    </w:p>
    <w:p w14:paraId="7640350C" w14:textId="77777777" w:rsidR="00516E50" w:rsidRDefault="00425617" w:rsidP="00516E50">
      <w:pPr>
        <w:keepNext/>
        <w:ind w:left="540" w:firstLine="0"/>
        <w:jc w:val="center"/>
      </w:pPr>
      <w:r>
        <w:rPr>
          <w:noProof/>
        </w:rPr>
        <w:lastRenderedPageBreak/>
        <w:drawing>
          <wp:inline distT="114300" distB="114300" distL="114300" distR="114300" wp14:anchorId="3FB32BEA" wp14:editId="57A896A9">
            <wp:extent cx="4343400" cy="466725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43400" cy="4667250"/>
                    </a:xfrm>
                    <a:prstGeom prst="rect">
                      <a:avLst/>
                    </a:prstGeom>
                    <a:ln/>
                  </pic:spPr>
                </pic:pic>
              </a:graphicData>
            </a:graphic>
          </wp:inline>
        </w:drawing>
      </w:r>
    </w:p>
    <w:p w14:paraId="1991C024" w14:textId="2E856FCC" w:rsidR="00700CB8" w:rsidRPr="00516E50" w:rsidRDefault="00516E50" w:rsidP="00516E50">
      <w:pPr>
        <w:pStyle w:val="Caption"/>
        <w:rPr>
          <w:lang w:val="en-ID"/>
        </w:rPr>
      </w:pPr>
      <w:bookmarkStart w:id="57" w:name="_Toc75883728"/>
      <w:r>
        <w:t xml:space="preserve">Gambar 1. </w:t>
      </w:r>
      <w:r>
        <w:fldChar w:fldCharType="begin"/>
      </w:r>
      <w:r>
        <w:instrText xml:space="preserve"> SEQ Gambar_1. \* ARABIC </w:instrText>
      </w:r>
      <w:r>
        <w:fldChar w:fldCharType="separate"/>
      </w:r>
      <w:r w:rsidR="00B43C9D">
        <w:rPr>
          <w:noProof/>
        </w:rPr>
        <w:t>10</w:t>
      </w:r>
      <w:r>
        <w:fldChar w:fldCharType="end"/>
      </w:r>
      <w:r>
        <w:rPr>
          <w:lang w:val="en-ID"/>
        </w:rPr>
        <w:t xml:space="preserve"> </w:t>
      </w:r>
      <w:r w:rsidRPr="00700CB8">
        <w:rPr>
          <w:i/>
          <w:iCs w:val="0"/>
          <w:lang w:val="en-US"/>
        </w:rPr>
        <w:t>Modal</w:t>
      </w:r>
      <w:r>
        <w:rPr>
          <w:i/>
          <w:iCs w:val="0"/>
          <w:lang w:val="en-US"/>
        </w:rPr>
        <w:t xml:space="preserve"> </w:t>
      </w:r>
      <w:proofErr w:type="spellStart"/>
      <w:r>
        <w:rPr>
          <w:lang w:val="en-US"/>
        </w:rPr>
        <w:t>pengaturan</w:t>
      </w:r>
      <w:proofErr w:type="spellEnd"/>
      <w:r>
        <w:rPr>
          <w:lang w:val="en-US"/>
        </w:rPr>
        <w:t xml:space="preserve"> </w:t>
      </w:r>
      <w:proofErr w:type="spellStart"/>
      <w:r>
        <w:rPr>
          <w:lang w:val="en-US"/>
        </w:rPr>
        <w:t>diskon</w:t>
      </w:r>
      <w:proofErr w:type="spellEnd"/>
      <w:r>
        <w:rPr>
          <w:lang w:val="en-US"/>
        </w:rPr>
        <w:t xml:space="preserve"> </w:t>
      </w:r>
      <w:r w:rsidRPr="00516E50">
        <w:rPr>
          <w:i/>
          <w:iCs w:val="0"/>
          <w:lang w:val="en-US"/>
        </w:rPr>
        <w:t>customer</w:t>
      </w:r>
      <w:bookmarkEnd w:id="57"/>
    </w:p>
    <w:p w14:paraId="4E19662E" w14:textId="77777777" w:rsidR="00AA227D" w:rsidRDefault="00425617">
      <w:pPr>
        <w:ind w:left="540" w:firstLine="720"/>
      </w:pPr>
      <w:r>
        <w:t xml:space="preserve">Pada halaman utama </w:t>
      </w:r>
      <w:r>
        <w:rPr>
          <w:i/>
        </w:rPr>
        <w:t xml:space="preserve">customer </w:t>
      </w:r>
      <w:r>
        <w:t xml:space="preserve">sendiri, terdapat fitur filter sama seperti halaman utama untuk fitur lainnya. Filter yang tersedia yaitu mencari menggunakan </w:t>
      </w:r>
      <w:r>
        <w:rPr>
          <w:i/>
        </w:rPr>
        <w:t xml:space="preserve">dropdown </w:t>
      </w:r>
      <w:r>
        <w:t xml:space="preserve">jenis </w:t>
      </w:r>
      <w:r>
        <w:rPr>
          <w:i/>
        </w:rPr>
        <w:t>customer</w:t>
      </w:r>
      <w:r>
        <w:t xml:space="preserve"> atau menggunakan </w:t>
      </w:r>
      <w:r>
        <w:rPr>
          <w:i/>
        </w:rPr>
        <w:t xml:space="preserve">keyword </w:t>
      </w:r>
      <w:r>
        <w:t xml:space="preserve">berdasarkan nama, alamat, nomor telepon, atau email </w:t>
      </w:r>
      <w:r>
        <w:rPr>
          <w:i/>
        </w:rPr>
        <w:t xml:space="preserve">customer. </w:t>
      </w:r>
      <w:r>
        <w:t xml:space="preserve">Untuk mengubah informasi pada sebuah </w:t>
      </w:r>
      <w:r>
        <w:rPr>
          <w:i/>
        </w:rPr>
        <w:t>customer</w:t>
      </w:r>
      <w:r>
        <w:t>.</w:t>
      </w:r>
    </w:p>
    <w:p w14:paraId="1F5E3E7B" w14:textId="77777777" w:rsidR="00516E50" w:rsidRDefault="00425617" w:rsidP="00516E50">
      <w:pPr>
        <w:keepNext/>
        <w:ind w:left="540" w:firstLine="0"/>
        <w:jc w:val="center"/>
      </w:pPr>
      <w:r>
        <w:rPr>
          <w:noProof/>
        </w:rPr>
        <w:lastRenderedPageBreak/>
        <w:drawing>
          <wp:inline distT="114300" distB="114300" distL="114300" distR="114300" wp14:anchorId="79A8A563" wp14:editId="55DDB88E">
            <wp:extent cx="5771833" cy="290061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71833" cy="2900615"/>
                    </a:xfrm>
                    <a:prstGeom prst="rect">
                      <a:avLst/>
                    </a:prstGeom>
                    <a:ln/>
                  </pic:spPr>
                </pic:pic>
              </a:graphicData>
            </a:graphic>
          </wp:inline>
        </w:drawing>
      </w:r>
    </w:p>
    <w:p w14:paraId="1D86CCB1" w14:textId="057D13FE" w:rsidR="00700CB8" w:rsidRPr="00516E50" w:rsidRDefault="00516E50" w:rsidP="00516E50">
      <w:pPr>
        <w:pStyle w:val="Caption"/>
        <w:rPr>
          <w:lang w:val="en-ID"/>
        </w:rPr>
      </w:pPr>
      <w:bookmarkStart w:id="58" w:name="_Toc75883729"/>
      <w:r>
        <w:t xml:space="preserve">Gambar 1. </w:t>
      </w:r>
      <w:r>
        <w:fldChar w:fldCharType="begin"/>
      </w:r>
      <w:r>
        <w:instrText xml:space="preserve"> SEQ Gambar_1. \* ARABIC </w:instrText>
      </w:r>
      <w:r>
        <w:fldChar w:fldCharType="separate"/>
      </w:r>
      <w:r w:rsidR="00B43C9D">
        <w:rPr>
          <w:noProof/>
        </w:rPr>
        <w:t>11</w:t>
      </w:r>
      <w:r>
        <w:fldChar w:fldCharType="end"/>
      </w:r>
      <w:r>
        <w:rPr>
          <w:lang w:val="en-ID"/>
        </w:rPr>
        <w:t xml:space="preserve"> </w:t>
      </w:r>
      <w:r>
        <w:rPr>
          <w:lang w:val="en-US"/>
        </w:rPr>
        <w:t>Halaman “</w:t>
      </w:r>
      <w:r w:rsidRPr="00700CB8">
        <w:rPr>
          <w:i/>
          <w:iCs w:val="0"/>
          <w:lang w:val="en-US"/>
        </w:rPr>
        <w:t>Customer</w:t>
      </w:r>
      <w:r>
        <w:rPr>
          <w:lang w:val="en-US"/>
        </w:rPr>
        <w:t>”</w:t>
      </w:r>
      <w:bookmarkEnd w:id="58"/>
    </w:p>
    <w:p w14:paraId="0C25AA5F" w14:textId="42C54BC8" w:rsidR="00AA227D" w:rsidRDefault="00425617" w:rsidP="00700CB8">
      <w:pPr>
        <w:ind w:left="630"/>
      </w:pPr>
      <w:r>
        <w:t xml:space="preserve">Pada halaman utama </w:t>
      </w:r>
      <w:r>
        <w:rPr>
          <w:i/>
        </w:rPr>
        <w:t>customer</w:t>
      </w:r>
      <w:r>
        <w:t xml:space="preserve">, dapat dilihat bahwa terdapat informasi mengenai nama, alamat, nomor telepon, email, serta jenis </w:t>
      </w:r>
      <w:r>
        <w:rPr>
          <w:i/>
        </w:rPr>
        <w:t>customer</w:t>
      </w:r>
      <w:r>
        <w:t xml:space="preserve">. Pada bagian kanan tabel, terdapat kolom untuk mengubah informasi setiap </w:t>
      </w:r>
      <w:r>
        <w:rPr>
          <w:i/>
        </w:rPr>
        <w:t>customer</w:t>
      </w:r>
      <w:r>
        <w:t xml:space="preserve">, dan tombol lainnya digunakan untuk menghapus </w:t>
      </w:r>
      <w:r>
        <w:rPr>
          <w:i/>
        </w:rPr>
        <w:t xml:space="preserve">customer </w:t>
      </w:r>
      <w:r>
        <w:t xml:space="preserve">dari </w:t>
      </w:r>
      <w:r>
        <w:rPr>
          <w:i/>
        </w:rPr>
        <w:t>database</w:t>
      </w:r>
      <w:r>
        <w:t xml:space="preserve">. Setelah menekan tombol </w:t>
      </w:r>
      <w:r>
        <w:rPr>
          <w:i/>
        </w:rPr>
        <w:t xml:space="preserve">edit, </w:t>
      </w:r>
      <w:r>
        <w:t xml:space="preserve">maka akan muncul tampilan </w:t>
      </w:r>
      <w:r>
        <w:rPr>
          <w:i/>
        </w:rPr>
        <w:t xml:space="preserve">modal </w:t>
      </w:r>
      <w:r>
        <w:t xml:space="preserve">untuk mengubah informasi yang sekarang telah ada. Berikut ini adalah tampilan </w:t>
      </w:r>
      <w:r>
        <w:rPr>
          <w:i/>
        </w:rPr>
        <w:t xml:space="preserve">modal </w:t>
      </w:r>
      <w:r>
        <w:t>tersebut.</w:t>
      </w:r>
    </w:p>
    <w:p w14:paraId="4EC57085" w14:textId="77777777" w:rsidR="00516E50" w:rsidRDefault="00425617" w:rsidP="00516E50">
      <w:pPr>
        <w:keepNext/>
        <w:ind w:left="540" w:firstLine="0"/>
        <w:jc w:val="center"/>
      </w:pPr>
      <w:r>
        <w:rPr>
          <w:noProof/>
        </w:rPr>
        <w:lastRenderedPageBreak/>
        <w:drawing>
          <wp:inline distT="114300" distB="114300" distL="114300" distR="114300" wp14:anchorId="35FE0783" wp14:editId="6D7303F4">
            <wp:extent cx="3472221" cy="37239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472221" cy="3723958"/>
                    </a:xfrm>
                    <a:prstGeom prst="rect">
                      <a:avLst/>
                    </a:prstGeom>
                    <a:ln/>
                  </pic:spPr>
                </pic:pic>
              </a:graphicData>
            </a:graphic>
          </wp:inline>
        </w:drawing>
      </w:r>
    </w:p>
    <w:p w14:paraId="7C543467" w14:textId="2FED0456" w:rsidR="00700CB8" w:rsidRPr="00516E50" w:rsidRDefault="00516E50" w:rsidP="00516E50">
      <w:pPr>
        <w:pStyle w:val="Caption"/>
        <w:rPr>
          <w:lang w:val="en-ID"/>
        </w:rPr>
      </w:pPr>
      <w:bookmarkStart w:id="59" w:name="_Toc75883730"/>
      <w:r>
        <w:t xml:space="preserve">Gambar 1. </w:t>
      </w:r>
      <w:r>
        <w:fldChar w:fldCharType="begin"/>
      </w:r>
      <w:r>
        <w:instrText xml:space="preserve"> SEQ Gambar_1. \* ARABIC </w:instrText>
      </w:r>
      <w:r>
        <w:fldChar w:fldCharType="separate"/>
      </w:r>
      <w:r w:rsidR="00B43C9D">
        <w:rPr>
          <w:noProof/>
        </w:rPr>
        <w:t>12</w:t>
      </w:r>
      <w:r>
        <w:fldChar w:fldCharType="end"/>
      </w:r>
      <w:r>
        <w:rPr>
          <w:lang w:val="en-ID"/>
        </w:rPr>
        <w:t xml:space="preserve"> </w:t>
      </w:r>
      <w:r>
        <w:rPr>
          <w:i/>
          <w:iCs w:val="0"/>
          <w:lang w:val="en-US"/>
        </w:rPr>
        <w:t>Modal</w:t>
      </w:r>
      <w:r>
        <w:rPr>
          <w:lang w:val="en-US"/>
        </w:rPr>
        <w:t xml:space="preserve"> </w:t>
      </w:r>
      <w:r>
        <w:rPr>
          <w:i/>
          <w:iCs w:val="0"/>
          <w:lang w:val="en-US"/>
        </w:rPr>
        <w:t>edit customer</w:t>
      </w:r>
      <w:bookmarkEnd w:id="59"/>
    </w:p>
    <w:p w14:paraId="22DA5974" w14:textId="524845C5" w:rsidR="00AA227D" w:rsidRPr="00BB6B9C" w:rsidRDefault="00425617" w:rsidP="00700CB8">
      <w:pPr>
        <w:ind w:left="720"/>
        <w:rPr>
          <w:lang w:val="en-US"/>
        </w:rPr>
      </w:pPr>
      <w:r>
        <w:t xml:space="preserve">Untuk menambahkan </w:t>
      </w:r>
      <w:r>
        <w:rPr>
          <w:i/>
        </w:rPr>
        <w:t xml:space="preserve">customer </w:t>
      </w:r>
      <w:r>
        <w:t xml:space="preserve">baru, pengguna dapat melakukannya dengan dua cara, yaitu dengan mengakses </w:t>
      </w:r>
      <w:r>
        <w:rPr>
          <w:i/>
        </w:rPr>
        <w:t>modal</w:t>
      </w:r>
      <w:r>
        <w:t xml:space="preserve"> yang muncul setelah menekan tombol “Tambah” di kanan atas halaman utama </w:t>
      </w:r>
      <w:r>
        <w:rPr>
          <w:i/>
        </w:rPr>
        <w:t>customer</w:t>
      </w:r>
      <w:r>
        <w:t>, atau ketika menambahkan faktur baru.</w:t>
      </w:r>
      <w:r w:rsidR="00BB6B9C">
        <w:rPr>
          <w:lang w:val="en-US"/>
        </w:rPr>
        <w:t xml:space="preserve"> </w:t>
      </w:r>
      <w:r w:rsidR="00BB6B9C">
        <w:rPr>
          <w:lang w:val="en-US"/>
        </w:rPr>
        <w:fldChar w:fldCharType="begin"/>
      </w:r>
      <w:r w:rsidR="00BB6B9C">
        <w:rPr>
          <w:lang w:val="en-US"/>
        </w:rPr>
        <w:instrText xml:space="preserve"> REF _Ref75622747 </w:instrText>
      </w:r>
      <w:r w:rsidR="00BB6B9C">
        <w:rPr>
          <w:lang w:val="en-US"/>
        </w:rPr>
        <w:fldChar w:fldCharType="separate"/>
      </w:r>
      <w:r w:rsidR="00BB6B9C">
        <w:t xml:space="preserve">Gambar </w:t>
      </w:r>
      <w:r w:rsidR="00BB6B9C">
        <w:rPr>
          <w:noProof/>
        </w:rPr>
        <w:t>13</w:t>
      </w:r>
      <w:r w:rsidR="00BB6B9C">
        <w:rPr>
          <w:lang w:val="en-US"/>
        </w:rPr>
        <w:fldChar w:fldCharType="end"/>
      </w:r>
      <w:r w:rsidR="00BB6B9C">
        <w:rPr>
          <w:lang w:val="en-US"/>
        </w:rPr>
        <w:t xml:space="preserve"> </w:t>
      </w:r>
      <w:proofErr w:type="spellStart"/>
      <w:r w:rsidR="00BB6B9C">
        <w:rPr>
          <w:lang w:val="en-US"/>
        </w:rPr>
        <w:t>menunjukkan</w:t>
      </w:r>
      <w:proofErr w:type="spellEnd"/>
      <w:r w:rsidR="00BB6B9C">
        <w:rPr>
          <w:lang w:val="en-US"/>
        </w:rPr>
        <w:t xml:space="preserve"> </w:t>
      </w:r>
      <w:proofErr w:type="spellStart"/>
      <w:r w:rsidR="00BB6B9C">
        <w:rPr>
          <w:lang w:val="en-US"/>
        </w:rPr>
        <w:t>tampilan</w:t>
      </w:r>
      <w:proofErr w:type="spellEnd"/>
      <w:r w:rsidR="00BB6B9C">
        <w:rPr>
          <w:lang w:val="en-US"/>
        </w:rPr>
        <w:t xml:space="preserve"> </w:t>
      </w:r>
      <w:r w:rsidR="00BB6B9C" w:rsidRPr="00BB6B9C">
        <w:rPr>
          <w:i/>
          <w:iCs/>
          <w:lang w:val="en-US"/>
        </w:rPr>
        <w:t>form</w:t>
      </w:r>
      <w:r w:rsidR="00BB6B9C">
        <w:rPr>
          <w:lang w:val="en-US"/>
        </w:rPr>
        <w:t xml:space="preserve"> </w:t>
      </w:r>
      <w:proofErr w:type="spellStart"/>
      <w:r w:rsidR="00BB6B9C">
        <w:rPr>
          <w:lang w:val="en-US"/>
        </w:rPr>
        <w:t>untuk</w:t>
      </w:r>
      <w:proofErr w:type="spellEnd"/>
      <w:r w:rsidR="00BB6B9C">
        <w:rPr>
          <w:lang w:val="en-US"/>
        </w:rPr>
        <w:t xml:space="preserve"> </w:t>
      </w:r>
      <w:proofErr w:type="spellStart"/>
      <w:r w:rsidR="00BB6B9C">
        <w:rPr>
          <w:lang w:val="en-US"/>
        </w:rPr>
        <w:t>menambah</w:t>
      </w:r>
      <w:proofErr w:type="spellEnd"/>
      <w:r w:rsidR="00BB6B9C">
        <w:rPr>
          <w:lang w:val="en-US"/>
        </w:rPr>
        <w:t xml:space="preserve"> </w:t>
      </w:r>
      <w:r w:rsidR="00BB6B9C" w:rsidRPr="00BB6B9C">
        <w:rPr>
          <w:i/>
          <w:iCs/>
          <w:lang w:val="en-US"/>
        </w:rPr>
        <w:t>customer</w:t>
      </w:r>
      <w:r w:rsidR="00BB6B9C">
        <w:rPr>
          <w:lang w:val="en-US"/>
        </w:rPr>
        <w:t xml:space="preserve"> </w:t>
      </w:r>
      <w:proofErr w:type="spellStart"/>
      <w:r w:rsidR="00BB6B9C">
        <w:rPr>
          <w:lang w:val="en-US"/>
        </w:rPr>
        <w:t>saat</w:t>
      </w:r>
      <w:proofErr w:type="spellEnd"/>
      <w:r w:rsidR="00BB6B9C">
        <w:rPr>
          <w:lang w:val="en-US"/>
        </w:rPr>
        <w:t xml:space="preserve"> </w:t>
      </w:r>
      <w:proofErr w:type="spellStart"/>
      <w:r w:rsidR="00BB6B9C">
        <w:rPr>
          <w:lang w:val="en-US"/>
        </w:rPr>
        <w:t>menambahkan</w:t>
      </w:r>
      <w:proofErr w:type="spellEnd"/>
      <w:r w:rsidR="00BB6B9C">
        <w:rPr>
          <w:lang w:val="en-US"/>
        </w:rPr>
        <w:t xml:space="preserve"> </w:t>
      </w:r>
      <w:proofErr w:type="spellStart"/>
      <w:r w:rsidR="00BB6B9C">
        <w:rPr>
          <w:lang w:val="en-US"/>
        </w:rPr>
        <w:t>faktur</w:t>
      </w:r>
      <w:proofErr w:type="spellEnd"/>
      <w:r w:rsidR="00BB6B9C">
        <w:rPr>
          <w:lang w:val="en-US"/>
        </w:rPr>
        <w:t xml:space="preserve"> </w:t>
      </w:r>
      <w:proofErr w:type="spellStart"/>
      <w:r w:rsidR="00BB6B9C">
        <w:rPr>
          <w:lang w:val="en-US"/>
        </w:rPr>
        <w:t>baru</w:t>
      </w:r>
      <w:proofErr w:type="spellEnd"/>
      <w:r w:rsidR="00BB6B9C">
        <w:rPr>
          <w:lang w:val="en-US"/>
        </w:rPr>
        <w:t>.</w:t>
      </w:r>
    </w:p>
    <w:p w14:paraId="2803161D" w14:textId="77777777" w:rsidR="00B43C9D" w:rsidRDefault="00425617" w:rsidP="00B43C9D">
      <w:pPr>
        <w:keepNext/>
        <w:ind w:left="360" w:firstLine="0"/>
        <w:jc w:val="center"/>
      </w:pPr>
      <w:r>
        <w:rPr>
          <w:noProof/>
        </w:rPr>
        <w:lastRenderedPageBreak/>
        <w:drawing>
          <wp:inline distT="114300" distB="114300" distL="114300" distR="114300" wp14:anchorId="706B9FE6" wp14:editId="7ACCC765">
            <wp:extent cx="5539563" cy="3136900"/>
            <wp:effectExtent l="0" t="0" r="444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4"/>
                    <a:srcRect r="9954"/>
                    <a:stretch/>
                  </pic:blipFill>
                  <pic:spPr bwMode="auto">
                    <a:xfrm>
                      <a:off x="0" y="0"/>
                      <a:ext cx="5539563" cy="3136900"/>
                    </a:xfrm>
                    <a:prstGeom prst="rect">
                      <a:avLst/>
                    </a:prstGeom>
                    <a:ln>
                      <a:noFill/>
                    </a:ln>
                    <a:extLst>
                      <a:ext uri="{53640926-AAD7-44D8-BBD7-CCE9431645EC}">
                        <a14:shadowObscured xmlns:a14="http://schemas.microsoft.com/office/drawing/2010/main"/>
                      </a:ext>
                    </a:extLst>
                  </pic:spPr>
                </pic:pic>
              </a:graphicData>
            </a:graphic>
          </wp:inline>
        </w:drawing>
      </w:r>
    </w:p>
    <w:p w14:paraId="5333A190" w14:textId="5E9B7A3A" w:rsidR="00B43C9D" w:rsidRDefault="00B43C9D" w:rsidP="00B43C9D">
      <w:pPr>
        <w:pStyle w:val="Caption"/>
        <w:rPr>
          <w:lang w:val="en-US"/>
        </w:rPr>
      </w:pPr>
      <w:bookmarkStart w:id="60" w:name="_Toc75883731"/>
      <w:r>
        <w:t xml:space="preserve">Gambar 1. </w:t>
      </w:r>
      <w:r>
        <w:fldChar w:fldCharType="begin"/>
      </w:r>
      <w:r>
        <w:instrText xml:space="preserve"> SEQ Gambar_1. \* ARABIC </w:instrText>
      </w:r>
      <w:r>
        <w:fldChar w:fldCharType="separate"/>
      </w:r>
      <w:r>
        <w:rPr>
          <w:noProof/>
        </w:rPr>
        <w:t>13</w:t>
      </w:r>
      <w:r>
        <w:fldChar w:fldCharType="end"/>
      </w:r>
      <w:r>
        <w:rPr>
          <w:lang w:val="en-ID"/>
        </w:rPr>
        <w:t xml:space="preserve"> </w:t>
      </w:r>
      <w:r>
        <w:rPr>
          <w:lang w:val="en-US"/>
        </w:rPr>
        <w:t>F</w:t>
      </w:r>
      <w:r>
        <w:rPr>
          <w:i/>
          <w:iCs w:val="0"/>
          <w:lang w:val="en-US"/>
        </w:rPr>
        <w:t xml:space="preserve">orm </w:t>
      </w:r>
      <w:proofErr w:type="spellStart"/>
      <w:r>
        <w:rPr>
          <w:lang w:val="en-US"/>
        </w:rPr>
        <w:t>penambahan</w:t>
      </w:r>
      <w:proofErr w:type="spellEnd"/>
      <w:r>
        <w:rPr>
          <w:lang w:val="en-US"/>
        </w:rPr>
        <w:t xml:space="preserve"> </w:t>
      </w:r>
      <w:r w:rsidRPr="00BB6B9C">
        <w:rPr>
          <w:i/>
          <w:iCs w:val="0"/>
          <w:lang w:val="en-US"/>
        </w:rPr>
        <w:t>customer</w:t>
      </w:r>
      <w:r>
        <w:rPr>
          <w:lang w:val="en-US"/>
        </w:rPr>
        <w:t xml:space="preserve"> </w:t>
      </w:r>
      <w:proofErr w:type="spellStart"/>
      <w:r>
        <w:rPr>
          <w:lang w:val="en-US"/>
        </w:rPr>
        <w:t>baru</w:t>
      </w:r>
      <w:proofErr w:type="spellEnd"/>
      <w:r>
        <w:rPr>
          <w:lang w:val="en-US"/>
        </w:rPr>
        <w:t xml:space="preserve"> </w:t>
      </w:r>
      <w:proofErr w:type="spellStart"/>
      <w:r>
        <w:rPr>
          <w:lang w:val="en-US"/>
        </w:rPr>
        <w:t>saat</w:t>
      </w:r>
      <w:proofErr w:type="spellEnd"/>
      <w:r>
        <w:rPr>
          <w:lang w:val="en-US"/>
        </w:rPr>
        <w:t xml:space="preserve"> </w:t>
      </w:r>
      <w:r w:rsidRPr="00BB6B9C">
        <w:t>akan</w:t>
      </w:r>
      <w:r>
        <w:rPr>
          <w:lang w:val="en-US"/>
        </w:rPr>
        <w:t xml:space="preserve"> </w:t>
      </w:r>
      <w:proofErr w:type="spellStart"/>
      <w:r>
        <w:rPr>
          <w:lang w:val="en-US"/>
        </w:rPr>
        <w:t>menambahkan</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baru</w:t>
      </w:r>
      <w:bookmarkEnd w:id="60"/>
      <w:proofErr w:type="spellEnd"/>
    </w:p>
    <w:p w14:paraId="4492871F" w14:textId="6AB7F0BF" w:rsidR="00D30B09" w:rsidRDefault="006C5CE7" w:rsidP="006C5CE7">
      <w:pPr>
        <w:ind w:left="360"/>
        <w:rPr>
          <w:lang w:val="en-US"/>
        </w:rPr>
      </w:pPr>
      <w:r>
        <w:rPr>
          <w:lang w:val="en-US"/>
        </w:rPr>
        <w:t xml:space="preserve">Fitur </w:t>
      </w:r>
      <w:r w:rsidRPr="006C5CE7">
        <w:rPr>
          <w:i/>
          <w:iCs/>
          <w:lang w:val="en-US"/>
        </w:rPr>
        <w:t>customer</w:t>
      </w:r>
      <w:r>
        <w:rPr>
          <w:lang w:val="en-US"/>
        </w:rPr>
        <w:t xml:space="preserve"> dan </w:t>
      </w:r>
      <w:proofErr w:type="spellStart"/>
      <w:r>
        <w:rPr>
          <w:lang w:val="en-US"/>
        </w:rPr>
        <w:t>diskon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Customer.php</w:t>
      </w:r>
      <w:proofErr w:type="spellEnd"/>
      <w:r>
        <w:rPr>
          <w:i/>
          <w:iCs/>
          <w:lang w:val="en-US"/>
        </w:rPr>
        <w:t xml:space="preserve"> </w:t>
      </w:r>
      <w:r>
        <w:rPr>
          <w:lang w:val="en-US"/>
        </w:rPr>
        <w:t xml:space="preserve">dan </w:t>
      </w:r>
      <w:proofErr w:type="spellStart"/>
      <w:r>
        <w:rPr>
          <w:i/>
          <w:iCs/>
          <w:lang w:val="en-US"/>
        </w:rPr>
        <w:t>Customer_model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customer</w:t>
      </w:r>
      <w:r>
        <w:rPr>
          <w:lang w:val="en-US"/>
        </w:rPr>
        <w:t xml:space="preserve">. </w:t>
      </w:r>
      <w:proofErr w:type="spellStart"/>
      <w:r>
        <w:rPr>
          <w:lang w:val="en-US"/>
        </w:rPr>
        <w:t>Tabel</w:t>
      </w:r>
      <w:proofErr w:type="spellEnd"/>
      <w:r>
        <w:rPr>
          <w:lang w:val="en-US"/>
        </w:rPr>
        <w:t xml:space="preserve"> </w:t>
      </w:r>
      <w:r w:rsidR="008C56DE">
        <w:rPr>
          <w:b/>
          <w:bCs/>
          <w:lang w:val="en-US"/>
        </w:rPr>
        <w:t>xxx</w:t>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proofErr w:type="spellStart"/>
      <w:r>
        <w:rPr>
          <w:lang w:val="en-US"/>
        </w:rPr>
        <w:t>tabel</w:t>
      </w:r>
      <w:proofErr w:type="spellEnd"/>
      <w:r>
        <w:rPr>
          <w:lang w:val="en-US"/>
        </w:rPr>
        <w:t xml:space="preserve"> </w:t>
      </w:r>
      <w:r w:rsidR="008C56DE">
        <w:rPr>
          <w:b/>
          <w:bCs/>
          <w:lang w:val="en-US"/>
        </w:rPr>
        <w:t>xxx</w:t>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tbl>
      <w:tblPr>
        <w:tblStyle w:val="TableGrid"/>
        <w:tblW w:w="0" w:type="auto"/>
        <w:tblLook w:val="04A0" w:firstRow="1" w:lastRow="0" w:firstColumn="1" w:lastColumn="0" w:noHBand="0" w:noVBand="1"/>
        <w:tblPrChange w:id="61" w:author="Andrew Mulya" w:date="2021-06-26T23:20:00Z">
          <w:tblPr>
            <w:tblStyle w:val="TableGrid"/>
            <w:tblW w:w="0" w:type="auto"/>
            <w:tblLook w:val="04A0" w:firstRow="1" w:lastRow="0" w:firstColumn="1" w:lastColumn="0" w:noHBand="0" w:noVBand="1"/>
          </w:tblPr>
        </w:tblPrChange>
      </w:tblPr>
      <w:tblGrid>
        <w:gridCol w:w="625"/>
        <w:gridCol w:w="2520"/>
        <w:gridCol w:w="6533"/>
        <w:tblGridChange w:id="62">
          <w:tblGrid>
            <w:gridCol w:w="625"/>
            <w:gridCol w:w="5827"/>
            <w:gridCol w:w="3226"/>
          </w:tblGrid>
        </w:tblGridChange>
      </w:tblGrid>
      <w:tr w:rsidR="006C5CE7" w14:paraId="743FCF9E" w14:textId="77777777" w:rsidTr="006C5CE7">
        <w:tc>
          <w:tcPr>
            <w:tcW w:w="625" w:type="dxa"/>
            <w:tcPrChange w:id="63" w:author="Andrew Mulya" w:date="2021-06-26T23:20:00Z">
              <w:tcPr>
                <w:tcW w:w="625" w:type="dxa"/>
              </w:tcPr>
            </w:tcPrChange>
          </w:tcPr>
          <w:p w14:paraId="1BDC6876" w14:textId="04FE2FE2" w:rsidR="006C5CE7" w:rsidRPr="00AA5525" w:rsidRDefault="006C5CE7">
            <w:pPr>
              <w:pStyle w:val="TableHead"/>
              <w:rPr>
                <w:lang w:val="en-US"/>
              </w:rPr>
              <w:pPrChange w:id="64" w:author="Andrew Mulya" w:date="2021-06-26T23:36:00Z">
                <w:pPr>
                  <w:pStyle w:val="TableBody"/>
                  <w:ind w:firstLine="0"/>
                </w:pPr>
              </w:pPrChange>
            </w:pPr>
            <w:r w:rsidRPr="00063380">
              <w:rPr>
                <w:lang w:val="en-US"/>
              </w:rPr>
              <w:t>No.</w:t>
            </w:r>
          </w:p>
        </w:tc>
        <w:tc>
          <w:tcPr>
            <w:tcW w:w="2520" w:type="dxa"/>
            <w:tcPrChange w:id="65" w:author="Andrew Mulya" w:date="2021-06-26T23:20:00Z">
              <w:tcPr>
                <w:tcW w:w="5827" w:type="dxa"/>
              </w:tcPr>
            </w:tcPrChange>
          </w:tcPr>
          <w:p w14:paraId="71A02518" w14:textId="14C6DF5F" w:rsidR="006C5CE7" w:rsidRPr="0058768A" w:rsidRDefault="006C5CE7">
            <w:pPr>
              <w:pStyle w:val="TableHead"/>
              <w:rPr>
                <w:lang w:val="en-US"/>
              </w:rPr>
              <w:pPrChange w:id="66" w:author="Andrew Mulya" w:date="2021-06-26T23:36:00Z">
                <w:pPr>
                  <w:pStyle w:val="TableBody"/>
                  <w:ind w:firstLine="0"/>
                </w:pPr>
              </w:pPrChange>
            </w:pPr>
            <w:r w:rsidRPr="006C5CE7">
              <w:rPr>
                <w:lang w:val="en-US"/>
              </w:rPr>
              <w:t xml:space="preserve">Nama </w:t>
            </w:r>
            <w:proofErr w:type="spellStart"/>
            <w:r w:rsidRPr="006C5CE7">
              <w:rPr>
                <w:lang w:val="en-US"/>
              </w:rPr>
              <w:t>Fungsi</w:t>
            </w:r>
            <w:proofErr w:type="spellEnd"/>
          </w:p>
        </w:tc>
        <w:tc>
          <w:tcPr>
            <w:tcW w:w="6533" w:type="dxa"/>
            <w:tcPrChange w:id="67" w:author="Andrew Mulya" w:date="2021-06-26T23:20:00Z">
              <w:tcPr>
                <w:tcW w:w="3226" w:type="dxa"/>
              </w:tcPr>
            </w:tcPrChange>
          </w:tcPr>
          <w:p w14:paraId="27BC0CB2" w14:textId="16811EAB" w:rsidR="006C5CE7" w:rsidRPr="0058768A" w:rsidRDefault="006C5CE7">
            <w:pPr>
              <w:pStyle w:val="TableHead"/>
              <w:rPr>
                <w:lang w:val="en-US"/>
              </w:rPr>
              <w:pPrChange w:id="68" w:author="Andrew Mulya" w:date="2021-06-26T23:36:00Z">
                <w:pPr>
                  <w:pStyle w:val="TableBody"/>
                  <w:ind w:firstLine="0"/>
                </w:pPr>
              </w:pPrChange>
            </w:pPr>
            <w:proofErr w:type="spellStart"/>
            <w:r w:rsidRPr="006C5CE7">
              <w:rPr>
                <w:lang w:val="en-US"/>
              </w:rPr>
              <w:t>Keterangan</w:t>
            </w:r>
            <w:proofErr w:type="spellEnd"/>
          </w:p>
        </w:tc>
      </w:tr>
      <w:tr w:rsidR="006C5CE7" w14:paraId="3B76F3CF" w14:textId="77777777" w:rsidTr="006C5CE7">
        <w:tc>
          <w:tcPr>
            <w:tcW w:w="625" w:type="dxa"/>
            <w:tcPrChange w:id="69" w:author="Andrew Mulya" w:date="2021-06-26T23:20:00Z">
              <w:tcPr>
                <w:tcW w:w="625" w:type="dxa"/>
              </w:tcPr>
            </w:tcPrChange>
          </w:tcPr>
          <w:p w14:paraId="4F0CE120" w14:textId="5882C60C" w:rsidR="006C5CE7" w:rsidRPr="00063380" w:rsidRDefault="006C5CE7">
            <w:pPr>
              <w:pStyle w:val="TableBody"/>
              <w:jc w:val="center"/>
              <w:rPr>
                <w:rPrChange w:id="70" w:author="Andrew Mulya" w:date="2021-06-26T23:36:00Z">
                  <w:rPr>
                    <w:lang w:val="en-US"/>
                  </w:rPr>
                </w:rPrChange>
              </w:rPr>
              <w:pPrChange w:id="71" w:author="Andrew Mulya" w:date="2021-06-26T23:47:00Z">
                <w:pPr>
                  <w:pStyle w:val="TableBody"/>
                  <w:ind w:firstLine="0"/>
                </w:pPr>
              </w:pPrChange>
            </w:pPr>
            <w:ins w:id="72" w:author="Andrew Mulya" w:date="2021-06-26T23:17:00Z">
              <w:r w:rsidRPr="00063380">
                <w:rPr>
                  <w:rPrChange w:id="73" w:author="Andrew Mulya" w:date="2021-06-26T23:36:00Z">
                    <w:rPr>
                      <w:lang w:val="en-US"/>
                    </w:rPr>
                  </w:rPrChange>
                </w:rPr>
                <w:t>1</w:t>
              </w:r>
            </w:ins>
          </w:p>
        </w:tc>
        <w:tc>
          <w:tcPr>
            <w:tcW w:w="2520" w:type="dxa"/>
            <w:tcPrChange w:id="74" w:author="Andrew Mulya" w:date="2021-06-26T23:20:00Z">
              <w:tcPr>
                <w:tcW w:w="5827" w:type="dxa"/>
              </w:tcPr>
            </w:tcPrChange>
          </w:tcPr>
          <w:p w14:paraId="3C2564DD" w14:textId="0F37B85F" w:rsidR="006C5CE7" w:rsidRPr="00063380" w:rsidRDefault="006C5CE7">
            <w:pPr>
              <w:pStyle w:val="TableBody"/>
              <w:rPr>
                <w:rPrChange w:id="75" w:author="Andrew Mulya" w:date="2021-06-26T23:36:00Z">
                  <w:rPr>
                    <w:lang w:val="en-US"/>
                  </w:rPr>
                </w:rPrChange>
              </w:rPr>
              <w:pPrChange w:id="76" w:author="Andrew Mulya" w:date="2021-06-26T23:36:00Z">
                <w:pPr>
                  <w:pStyle w:val="TableBody"/>
                  <w:ind w:firstLine="0"/>
                </w:pPr>
              </w:pPrChange>
            </w:pPr>
            <w:ins w:id="77" w:author="Andrew Mulya" w:date="2021-06-26T23:18:00Z">
              <w:r w:rsidRPr="00063380">
                <w:rPr>
                  <w:rPrChange w:id="78" w:author="Andrew Mulya" w:date="2021-06-26T23:36:00Z">
                    <w:rPr>
                      <w:lang w:val="en-US"/>
                    </w:rPr>
                  </w:rPrChange>
                </w:rPr>
                <w:t>__construct()</w:t>
              </w:r>
            </w:ins>
          </w:p>
        </w:tc>
        <w:tc>
          <w:tcPr>
            <w:tcW w:w="6533" w:type="dxa"/>
            <w:tcPrChange w:id="79" w:author="Andrew Mulya" w:date="2021-06-26T23:20:00Z">
              <w:tcPr>
                <w:tcW w:w="3226" w:type="dxa"/>
              </w:tcPr>
            </w:tcPrChange>
          </w:tcPr>
          <w:p w14:paraId="019B3CC5" w14:textId="3EBBC4E9" w:rsidR="006C5CE7" w:rsidRPr="00063380" w:rsidRDefault="00326298">
            <w:pPr>
              <w:pStyle w:val="TableBody"/>
              <w:rPr>
                <w:rPrChange w:id="80" w:author="Andrew Mulya" w:date="2021-06-26T23:36:00Z">
                  <w:rPr>
                    <w:lang w:val="en-US"/>
                  </w:rPr>
                </w:rPrChange>
              </w:rPr>
              <w:pPrChange w:id="81" w:author="Andrew Mulya" w:date="2021-06-26T23:36:00Z">
                <w:pPr>
                  <w:pStyle w:val="TableBody"/>
                  <w:ind w:firstLine="0"/>
                </w:pPr>
              </w:pPrChange>
            </w:pPr>
            <w:ins w:id="82" w:author="Andrew Mulya" w:date="2021-06-26T23:25:00Z">
              <w:r w:rsidRPr="00063380">
                <w:rPr>
                  <w:rPrChange w:id="83" w:author="Andrew Mulya" w:date="2021-06-26T23:36:00Z">
                    <w:rPr>
                      <w:lang w:val="en-US"/>
                    </w:rPr>
                  </w:rPrChange>
                </w:rPr>
                <w:t>Memuat model</w:t>
              </w:r>
            </w:ins>
            <w:ins w:id="84" w:author="Andrew Mulya" w:date="2021-06-26T23:27:00Z">
              <w:r w:rsidRPr="00063380">
                <w:rPr>
                  <w:rPrChange w:id="85" w:author="Andrew Mulya" w:date="2021-06-26T23:36:00Z">
                    <w:rPr>
                      <w:lang w:val="en-US"/>
                    </w:rPr>
                  </w:rPrChange>
                </w:rPr>
                <w:t xml:space="preserve"> dan </w:t>
              </w:r>
              <w:r w:rsidRPr="00063380">
                <w:rPr>
                  <w:rPrChange w:id="86" w:author="Andrew Mulya" w:date="2021-06-26T23:36:00Z">
                    <w:rPr>
                      <w:i/>
                      <w:iCs/>
                      <w:lang w:val="en-US"/>
                    </w:rPr>
                  </w:rPrChange>
                </w:rPr>
                <w:t>helper</w:t>
              </w:r>
            </w:ins>
            <w:ins w:id="87" w:author="Andrew Mulya" w:date="2021-06-26T23:25:00Z">
              <w:r w:rsidRPr="00063380">
                <w:rPr>
                  <w:rPrChange w:id="88" w:author="Andrew Mulya" w:date="2021-06-26T23:36:00Z">
                    <w:rPr>
                      <w:lang w:val="en-US"/>
                    </w:rPr>
                  </w:rPrChange>
                </w:rPr>
                <w:t xml:space="preserve"> yang akan digunakan, yaitu </w:t>
              </w:r>
              <w:r w:rsidRPr="00B42C47">
                <w:rPr>
                  <w:i/>
                  <w:iCs/>
                  <w:rPrChange w:id="89" w:author="Andrew Mulya" w:date="2021-06-26T23:51:00Z">
                    <w:rPr>
                      <w:i/>
                      <w:iCs/>
                      <w:lang w:val="en-US"/>
                    </w:rPr>
                  </w:rPrChange>
                </w:rPr>
                <w:t>customer_model</w:t>
              </w:r>
              <w:r w:rsidRPr="00063380">
                <w:rPr>
                  <w:rPrChange w:id="90" w:author="Andrew Mulya" w:date="2021-06-26T23:36:00Z">
                    <w:rPr>
                      <w:lang w:val="en-US"/>
                    </w:rPr>
                  </w:rPrChange>
                </w:rPr>
                <w:t xml:space="preserve"> serta</w:t>
              </w:r>
            </w:ins>
            <w:ins w:id="91" w:author="Andrew Mulya" w:date="2021-06-26T23:26:00Z">
              <w:r w:rsidRPr="00063380">
                <w:rPr>
                  <w:rPrChange w:id="92" w:author="Andrew Mulya" w:date="2021-06-26T23:36:00Z">
                    <w:rPr>
                      <w:lang w:val="en-US"/>
                    </w:rPr>
                  </w:rPrChange>
                </w:rPr>
                <w:t xml:space="preserve"> </w:t>
              </w:r>
              <w:r w:rsidRPr="00B42C47">
                <w:rPr>
                  <w:i/>
                  <w:iCs/>
                  <w:rPrChange w:id="93" w:author="Andrew Mulya" w:date="2021-06-26T23:51:00Z">
                    <w:rPr>
                      <w:i/>
                      <w:iCs/>
                      <w:lang w:val="en-US"/>
                    </w:rPr>
                  </w:rPrChange>
                </w:rPr>
                <w:t>sales_helper</w:t>
              </w:r>
            </w:ins>
            <w:ins w:id="94" w:author="Andrew Mulya" w:date="2021-06-26T23:32:00Z">
              <w:r w:rsidRPr="00063380">
                <w:rPr>
                  <w:rPrChange w:id="95" w:author="Andrew Mulya" w:date="2021-06-26T23:36:00Z">
                    <w:rPr>
                      <w:lang w:val="en-US"/>
                    </w:rPr>
                  </w:rPrChange>
                </w:rPr>
                <w:t>.</w:t>
              </w:r>
            </w:ins>
          </w:p>
        </w:tc>
      </w:tr>
      <w:tr w:rsidR="006C5CE7" w14:paraId="31FAA415" w14:textId="77777777" w:rsidTr="006C5CE7">
        <w:tc>
          <w:tcPr>
            <w:tcW w:w="625" w:type="dxa"/>
            <w:tcPrChange w:id="96" w:author="Andrew Mulya" w:date="2021-06-26T23:20:00Z">
              <w:tcPr>
                <w:tcW w:w="625" w:type="dxa"/>
              </w:tcPr>
            </w:tcPrChange>
          </w:tcPr>
          <w:p w14:paraId="5D74266A" w14:textId="2BF4AEBA" w:rsidR="006C5CE7" w:rsidRPr="00063380" w:rsidRDefault="006C5CE7" w:rsidP="00D51E4A">
            <w:pPr>
              <w:pStyle w:val="TableBody"/>
              <w:jc w:val="center"/>
              <w:rPr>
                <w:rPrChange w:id="97" w:author="Andrew Mulya" w:date="2021-06-26T23:36:00Z">
                  <w:rPr>
                    <w:lang w:val="en-US"/>
                  </w:rPr>
                </w:rPrChange>
              </w:rPr>
            </w:pPr>
            <w:ins w:id="98" w:author="Andrew Mulya" w:date="2021-06-26T23:17:00Z">
              <w:r w:rsidRPr="00063380">
                <w:rPr>
                  <w:rPrChange w:id="99" w:author="Andrew Mulya" w:date="2021-06-26T23:36:00Z">
                    <w:rPr>
                      <w:lang w:val="en-US"/>
                    </w:rPr>
                  </w:rPrChange>
                </w:rPr>
                <w:t>2</w:t>
              </w:r>
            </w:ins>
          </w:p>
        </w:tc>
        <w:tc>
          <w:tcPr>
            <w:tcW w:w="2520" w:type="dxa"/>
            <w:tcPrChange w:id="100" w:author="Andrew Mulya" w:date="2021-06-26T23:20:00Z">
              <w:tcPr>
                <w:tcW w:w="5827" w:type="dxa"/>
              </w:tcPr>
            </w:tcPrChange>
          </w:tcPr>
          <w:p w14:paraId="4BF28A1F" w14:textId="5FDBB3FE" w:rsidR="006C5CE7" w:rsidRPr="00063380" w:rsidRDefault="006C5CE7">
            <w:pPr>
              <w:pStyle w:val="TableBody"/>
              <w:rPr>
                <w:rPrChange w:id="101" w:author="Andrew Mulya" w:date="2021-06-26T23:36:00Z">
                  <w:rPr>
                    <w:lang w:val="en-US"/>
                  </w:rPr>
                </w:rPrChange>
              </w:rPr>
              <w:pPrChange w:id="102" w:author="Andrew Mulya" w:date="2021-06-26T23:36:00Z">
                <w:pPr>
                  <w:pStyle w:val="TableBody"/>
                  <w:ind w:firstLine="0"/>
                </w:pPr>
              </w:pPrChange>
            </w:pPr>
            <w:ins w:id="103" w:author="Andrew Mulya" w:date="2021-06-26T23:19:00Z">
              <w:r w:rsidRPr="00063380">
                <w:rPr>
                  <w:rPrChange w:id="104" w:author="Andrew Mulya" w:date="2021-06-26T23:36:00Z">
                    <w:rPr>
                      <w:lang w:val="en-US"/>
                    </w:rPr>
                  </w:rPrChange>
                </w:rPr>
                <w:t>index()</w:t>
              </w:r>
            </w:ins>
          </w:p>
        </w:tc>
        <w:tc>
          <w:tcPr>
            <w:tcW w:w="6533" w:type="dxa"/>
            <w:tcPrChange w:id="105" w:author="Andrew Mulya" w:date="2021-06-26T23:20:00Z">
              <w:tcPr>
                <w:tcW w:w="3226" w:type="dxa"/>
              </w:tcPr>
            </w:tcPrChange>
          </w:tcPr>
          <w:p w14:paraId="32A9AA65" w14:textId="58F6C8BD" w:rsidR="006C5CE7" w:rsidRPr="00063380" w:rsidRDefault="00326298">
            <w:pPr>
              <w:pStyle w:val="TableBody"/>
              <w:rPr>
                <w:rPrChange w:id="106" w:author="Andrew Mulya" w:date="2021-06-26T23:36:00Z">
                  <w:rPr>
                    <w:lang w:val="en-US"/>
                  </w:rPr>
                </w:rPrChange>
              </w:rPr>
              <w:pPrChange w:id="107" w:author="Andrew Mulya" w:date="2021-06-26T23:36:00Z">
                <w:pPr>
                  <w:pStyle w:val="TableBody"/>
                  <w:ind w:firstLine="0"/>
                </w:pPr>
              </w:pPrChange>
            </w:pPr>
            <w:ins w:id="108" w:author="Andrew Mulya" w:date="2021-06-26T23:29:00Z">
              <w:r w:rsidRPr="00063380">
                <w:rPr>
                  <w:rPrChange w:id="109" w:author="Andrew Mulya" w:date="2021-06-26T23:36:00Z">
                    <w:rPr>
                      <w:lang w:val="en-US"/>
                    </w:rPr>
                  </w:rPrChange>
                </w:rPr>
                <w:t xml:space="preserve">Mengarahkan pengguna ke halaman utama </w:t>
              </w:r>
              <w:r w:rsidRPr="00063380">
                <w:rPr>
                  <w:rPrChange w:id="110" w:author="Andrew Mulya" w:date="2021-06-26T23:36:00Z">
                    <w:rPr>
                      <w:i/>
                      <w:iCs/>
                      <w:lang w:val="en-US"/>
                    </w:rPr>
                  </w:rPrChange>
                </w:rPr>
                <w:t>customer</w:t>
              </w:r>
            </w:ins>
            <w:ins w:id="111" w:author="Andrew Mulya" w:date="2021-06-26T23:30:00Z">
              <w:r w:rsidRPr="00063380">
                <w:rPr>
                  <w:rPrChange w:id="112" w:author="Andrew Mulya" w:date="2021-06-26T23:36:00Z">
                    <w:rPr>
                      <w:lang w:val="en-US"/>
                    </w:rPr>
                  </w:rPrChange>
                </w:rPr>
                <w:t xml:space="preserve">, dan mengirimkan data </w:t>
              </w:r>
              <w:r w:rsidRPr="00063380">
                <w:rPr>
                  <w:rPrChange w:id="113" w:author="Andrew Mulya" w:date="2021-06-26T23:36:00Z">
                    <w:rPr>
                      <w:i/>
                      <w:iCs/>
                      <w:lang w:val="en-US"/>
                    </w:rPr>
                  </w:rPrChange>
                </w:rPr>
                <w:t>customer</w:t>
              </w:r>
              <w:r w:rsidRPr="00063380">
                <w:rPr>
                  <w:rPrChange w:id="114" w:author="Andrew Mulya" w:date="2021-06-26T23:36:00Z">
                    <w:rPr>
                      <w:lang w:val="en-US"/>
                    </w:rPr>
                  </w:rPrChange>
                </w:rPr>
                <w:t xml:space="preserve"> dan diskon dari </w:t>
              </w:r>
              <w:r w:rsidRPr="00063380">
                <w:rPr>
                  <w:rPrChange w:id="115" w:author="Andrew Mulya" w:date="2021-06-26T23:36:00Z">
                    <w:rPr>
                      <w:i/>
                      <w:iCs/>
                      <w:lang w:val="en-US"/>
                    </w:rPr>
                  </w:rPrChange>
                </w:rPr>
                <w:t xml:space="preserve">customer_model </w:t>
              </w:r>
              <w:r w:rsidRPr="00063380">
                <w:rPr>
                  <w:rPrChange w:id="116" w:author="Andrew Mulya" w:date="2021-06-26T23:36:00Z">
                    <w:rPr>
                      <w:lang w:val="en-US"/>
                    </w:rPr>
                  </w:rPrChange>
                </w:rPr>
                <w:t>ke view.</w:t>
              </w:r>
            </w:ins>
            <w:ins w:id="117" w:author="Andrew Mulya" w:date="2021-06-26T23:29:00Z">
              <w:r w:rsidRPr="00063380">
                <w:rPr>
                  <w:rPrChange w:id="118" w:author="Andrew Mulya" w:date="2021-06-26T23:36:00Z">
                    <w:rPr>
                      <w:lang w:val="en-US"/>
                    </w:rPr>
                  </w:rPrChange>
                </w:rPr>
                <w:t xml:space="preserve"> </w:t>
              </w:r>
            </w:ins>
          </w:p>
        </w:tc>
      </w:tr>
      <w:tr w:rsidR="006C5CE7" w14:paraId="01E99A8D" w14:textId="77777777" w:rsidTr="006C5CE7">
        <w:tc>
          <w:tcPr>
            <w:tcW w:w="625" w:type="dxa"/>
            <w:tcPrChange w:id="119" w:author="Andrew Mulya" w:date="2021-06-26T23:20:00Z">
              <w:tcPr>
                <w:tcW w:w="625" w:type="dxa"/>
              </w:tcPr>
            </w:tcPrChange>
          </w:tcPr>
          <w:p w14:paraId="777586BA" w14:textId="64DFD7E1" w:rsidR="006C5CE7" w:rsidRPr="00063380" w:rsidRDefault="006C5CE7">
            <w:pPr>
              <w:pStyle w:val="TableBody"/>
              <w:jc w:val="center"/>
              <w:rPr>
                <w:rPrChange w:id="120" w:author="Andrew Mulya" w:date="2021-06-26T23:36:00Z">
                  <w:rPr>
                    <w:lang w:val="en-US"/>
                  </w:rPr>
                </w:rPrChange>
              </w:rPr>
              <w:pPrChange w:id="121" w:author="Andrew Mulya" w:date="2021-06-26T23:47:00Z">
                <w:pPr>
                  <w:pStyle w:val="TableBody"/>
                  <w:ind w:firstLine="0"/>
                </w:pPr>
              </w:pPrChange>
            </w:pPr>
            <w:ins w:id="122" w:author="Andrew Mulya" w:date="2021-06-26T23:17:00Z">
              <w:r w:rsidRPr="00063380">
                <w:rPr>
                  <w:rPrChange w:id="123" w:author="Andrew Mulya" w:date="2021-06-26T23:36:00Z">
                    <w:rPr>
                      <w:lang w:val="en-US"/>
                    </w:rPr>
                  </w:rPrChange>
                </w:rPr>
                <w:t>3</w:t>
              </w:r>
            </w:ins>
          </w:p>
        </w:tc>
        <w:tc>
          <w:tcPr>
            <w:tcW w:w="2520" w:type="dxa"/>
            <w:tcPrChange w:id="124" w:author="Andrew Mulya" w:date="2021-06-26T23:20:00Z">
              <w:tcPr>
                <w:tcW w:w="5827" w:type="dxa"/>
              </w:tcPr>
            </w:tcPrChange>
          </w:tcPr>
          <w:p w14:paraId="72BE8A40" w14:textId="4C224A9C" w:rsidR="006C5CE7" w:rsidRPr="00063380" w:rsidRDefault="006C5CE7">
            <w:pPr>
              <w:pStyle w:val="TableBody"/>
              <w:rPr>
                <w:rPrChange w:id="125" w:author="Andrew Mulya" w:date="2021-06-26T23:36:00Z">
                  <w:rPr>
                    <w:lang w:val="en-US"/>
                  </w:rPr>
                </w:rPrChange>
              </w:rPr>
              <w:pPrChange w:id="126" w:author="Andrew Mulya" w:date="2021-06-26T23:36:00Z">
                <w:pPr>
                  <w:pStyle w:val="TableBody"/>
                  <w:ind w:firstLine="0"/>
                </w:pPr>
              </w:pPrChange>
            </w:pPr>
            <w:ins w:id="127" w:author="Andrew Mulya" w:date="2021-06-26T23:19:00Z">
              <w:r w:rsidRPr="00063380">
                <w:rPr>
                  <w:rPrChange w:id="128" w:author="Andrew Mulya" w:date="2021-06-26T23:36:00Z">
                    <w:rPr>
                      <w:lang w:val="en-US"/>
                    </w:rPr>
                  </w:rPrChange>
                </w:rPr>
                <w:t>api_customer_info()</w:t>
              </w:r>
            </w:ins>
          </w:p>
        </w:tc>
        <w:tc>
          <w:tcPr>
            <w:tcW w:w="6533" w:type="dxa"/>
            <w:tcPrChange w:id="129" w:author="Andrew Mulya" w:date="2021-06-26T23:20:00Z">
              <w:tcPr>
                <w:tcW w:w="3226" w:type="dxa"/>
              </w:tcPr>
            </w:tcPrChange>
          </w:tcPr>
          <w:p w14:paraId="12CA9CAF" w14:textId="507C3F61" w:rsidR="006C5CE7" w:rsidRPr="00063380" w:rsidRDefault="00D96918">
            <w:pPr>
              <w:pStyle w:val="TableBody"/>
              <w:rPr>
                <w:rPrChange w:id="130" w:author="Andrew Mulya" w:date="2021-06-26T23:36:00Z">
                  <w:rPr>
                    <w:lang w:val="en-US"/>
                  </w:rPr>
                </w:rPrChange>
              </w:rPr>
              <w:pPrChange w:id="131" w:author="Andrew Mulya" w:date="2021-06-26T23:36:00Z">
                <w:pPr>
                  <w:pStyle w:val="TableBody"/>
                  <w:ind w:firstLine="0"/>
                </w:pPr>
              </w:pPrChange>
            </w:pPr>
            <w:proofErr w:type="spellStart"/>
            <w:ins w:id="132" w:author="Andrew Mulya" w:date="2021-06-27T00:06:00Z">
              <w:r>
                <w:rPr>
                  <w:lang w:val="en-US"/>
                </w:rPr>
                <w:t>Fungsi</w:t>
              </w:r>
              <w:proofErr w:type="spellEnd"/>
              <w:r>
                <w:rPr>
                  <w:lang w:val="en-US"/>
                </w:rPr>
                <w:t xml:space="preserve"> </w:t>
              </w:r>
            </w:ins>
            <w:ins w:id="133" w:author="Andrew Mulya" w:date="2021-06-26T23:31:00Z">
              <w:r w:rsidR="00326298" w:rsidRPr="00063380">
                <w:rPr>
                  <w:rPrChange w:id="134" w:author="Andrew Mulya" w:date="2021-06-26T23:36:00Z">
                    <w:rPr>
                      <w:lang w:val="en-US"/>
                    </w:rPr>
                  </w:rPrChange>
                </w:rPr>
                <w:t xml:space="preserve">API yang digunakan untuk mengirimkan informasi seorang </w:t>
              </w:r>
              <w:r w:rsidR="00326298" w:rsidRPr="00063380">
                <w:rPr>
                  <w:rPrChange w:id="135" w:author="Andrew Mulya" w:date="2021-06-26T23:36:00Z">
                    <w:rPr>
                      <w:i/>
                      <w:iCs/>
                      <w:lang w:val="en-US"/>
                    </w:rPr>
                  </w:rPrChange>
                </w:rPr>
                <w:t>customer</w:t>
              </w:r>
              <w:r w:rsidR="00326298" w:rsidRPr="00063380">
                <w:rPr>
                  <w:rPrChange w:id="136" w:author="Andrew Mulya" w:date="2021-06-26T23:36:00Z">
                    <w:rPr>
                      <w:lang w:val="en-US"/>
                    </w:rPr>
                  </w:rPrChange>
                </w:rPr>
                <w:t xml:space="preserve"> ketika modal </w:t>
              </w:r>
              <w:r w:rsidR="00326298" w:rsidRPr="00063380">
                <w:rPr>
                  <w:rPrChange w:id="137" w:author="Andrew Mulya" w:date="2021-06-26T23:36:00Z">
                    <w:rPr>
                      <w:i/>
                      <w:iCs/>
                      <w:lang w:val="en-US"/>
                    </w:rPr>
                  </w:rPrChange>
                </w:rPr>
                <w:t xml:space="preserve">edit customer </w:t>
              </w:r>
              <w:r w:rsidR="00326298" w:rsidRPr="00063380">
                <w:rPr>
                  <w:rPrChange w:id="138" w:author="Andrew Mulya" w:date="2021-06-26T23:36:00Z">
                    <w:rPr>
                      <w:lang w:val="en-US"/>
                    </w:rPr>
                  </w:rPrChange>
                </w:rPr>
                <w:t>ditekan.</w:t>
              </w:r>
            </w:ins>
          </w:p>
        </w:tc>
      </w:tr>
      <w:tr w:rsidR="006C5CE7" w14:paraId="3DE6E0F2" w14:textId="77777777" w:rsidTr="006C5CE7">
        <w:trPr>
          <w:ins w:id="139" w:author="Andrew Mulya" w:date="2021-06-26T23:19:00Z"/>
        </w:trPr>
        <w:tc>
          <w:tcPr>
            <w:tcW w:w="625" w:type="dxa"/>
            <w:tcPrChange w:id="140" w:author="Andrew Mulya" w:date="2021-06-26T23:20:00Z">
              <w:tcPr>
                <w:tcW w:w="625" w:type="dxa"/>
              </w:tcPr>
            </w:tcPrChange>
          </w:tcPr>
          <w:p w14:paraId="0ED88FAA" w14:textId="5D507B34" w:rsidR="006C5CE7" w:rsidRPr="00063380" w:rsidRDefault="006C5CE7">
            <w:pPr>
              <w:pStyle w:val="TableBody"/>
              <w:jc w:val="center"/>
              <w:rPr>
                <w:ins w:id="141" w:author="Andrew Mulya" w:date="2021-06-26T23:19:00Z"/>
                <w:rPrChange w:id="142" w:author="Andrew Mulya" w:date="2021-06-26T23:36:00Z">
                  <w:rPr>
                    <w:ins w:id="143" w:author="Andrew Mulya" w:date="2021-06-26T23:19:00Z"/>
                    <w:lang w:val="en-US"/>
                  </w:rPr>
                </w:rPrChange>
              </w:rPr>
              <w:pPrChange w:id="144" w:author="Andrew Mulya" w:date="2021-06-26T23:47:00Z">
                <w:pPr>
                  <w:pStyle w:val="TableBody"/>
                  <w:ind w:firstLine="0"/>
                </w:pPr>
              </w:pPrChange>
            </w:pPr>
            <w:ins w:id="145" w:author="Andrew Mulya" w:date="2021-06-26T23:19:00Z">
              <w:r w:rsidRPr="00063380">
                <w:rPr>
                  <w:rPrChange w:id="146" w:author="Andrew Mulya" w:date="2021-06-26T23:36:00Z">
                    <w:rPr>
                      <w:lang w:val="en-US"/>
                    </w:rPr>
                  </w:rPrChange>
                </w:rPr>
                <w:t>4</w:t>
              </w:r>
            </w:ins>
          </w:p>
        </w:tc>
        <w:tc>
          <w:tcPr>
            <w:tcW w:w="2520" w:type="dxa"/>
            <w:tcPrChange w:id="147" w:author="Andrew Mulya" w:date="2021-06-26T23:20:00Z">
              <w:tcPr>
                <w:tcW w:w="5827" w:type="dxa"/>
              </w:tcPr>
            </w:tcPrChange>
          </w:tcPr>
          <w:p w14:paraId="250C3165" w14:textId="03B2C578" w:rsidR="006C5CE7" w:rsidRPr="00063380" w:rsidRDefault="006C5CE7">
            <w:pPr>
              <w:pStyle w:val="TableBody"/>
              <w:rPr>
                <w:ins w:id="148" w:author="Andrew Mulya" w:date="2021-06-26T23:19:00Z"/>
                <w:rPrChange w:id="149" w:author="Andrew Mulya" w:date="2021-06-26T23:36:00Z">
                  <w:rPr>
                    <w:ins w:id="150" w:author="Andrew Mulya" w:date="2021-06-26T23:19:00Z"/>
                    <w:lang w:val="en-US"/>
                  </w:rPr>
                </w:rPrChange>
              </w:rPr>
              <w:pPrChange w:id="151" w:author="Andrew Mulya" w:date="2021-06-26T23:36:00Z">
                <w:pPr>
                  <w:pStyle w:val="TableBody"/>
                  <w:ind w:firstLine="0"/>
                </w:pPr>
              </w:pPrChange>
            </w:pPr>
            <w:ins w:id="152" w:author="Andrew Mulya" w:date="2021-06-26T23:20:00Z">
              <w:r w:rsidRPr="00063380">
                <w:rPr>
                  <w:rPrChange w:id="153" w:author="Andrew Mulya" w:date="2021-06-26T23:36:00Z">
                    <w:rPr>
                      <w:lang w:val="en-US"/>
                    </w:rPr>
                  </w:rPrChange>
                </w:rPr>
                <w:t>add()</w:t>
              </w:r>
            </w:ins>
          </w:p>
        </w:tc>
        <w:tc>
          <w:tcPr>
            <w:tcW w:w="6533" w:type="dxa"/>
            <w:tcPrChange w:id="154" w:author="Andrew Mulya" w:date="2021-06-26T23:20:00Z">
              <w:tcPr>
                <w:tcW w:w="3226" w:type="dxa"/>
              </w:tcPr>
            </w:tcPrChange>
          </w:tcPr>
          <w:p w14:paraId="5FCFB1DA" w14:textId="1A856A7B" w:rsidR="006C5CE7" w:rsidRPr="00D51E4A" w:rsidRDefault="00326298">
            <w:pPr>
              <w:pStyle w:val="TableBody"/>
              <w:rPr>
                <w:ins w:id="155" w:author="Andrew Mulya" w:date="2021-06-26T23:19:00Z"/>
              </w:rPr>
              <w:pPrChange w:id="156" w:author="Andrew Mulya" w:date="2021-06-26T23:36:00Z">
                <w:pPr>
                  <w:pStyle w:val="TableBody"/>
                  <w:ind w:firstLine="0"/>
                </w:pPr>
              </w:pPrChange>
            </w:pPr>
            <w:ins w:id="157" w:author="Andrew Mulya" w:date="2021-06-26T23:33:00Z">
              <w:r w:rsidRPr="00063380">
                <w:rPr>
                  <w:rPrChange w:id="158" w:author="Andrew Mulya" w:date="2021-06-26T23:36:00Z">
                    <w:rPr>
                      <w:lang w:val="en-US"/>
                    </w:rPr>
                  </w:rPrChange>
                </w:rPr>
                <w:t xml:space="preserve">Menyimpan data </w:t>
              </w:r>
            </w:ins>
            <w:ins w:id="159" w:author="Andrew Mulya" w:date="2021-06-26T23:34:00Z">
              <w:r w:rsidRPr="00063380">
                <w:rPr>
                  <w:rPrChange w:id="160" w:author="Andrew Mulya" w:date="2021-06-26T23:36:00Z">
                    <w:rPr>
                      <w:i/>
                      <w:iCs/>
                      <w:lang w:val="en-US"/>
                    </w:rPr>
                  </w:rPrChange>
                </w:rPr>
                <w:t xml:space="preserve">customer </w:t>
              </w:r>
              <w:r w:rsidRPr="00D51E4A">
                <w:t>baru ke dalam database</w:t>
              </w:r>
            </w:ins>
            <w:ins w:id="161" w:author="Andrew Mulya" w:date="2021-06-26T23:35:00Z">
              <w:r w:rsidRPr="00D51E4A">
                <w:t>.</w:t>
              </w:r>
            </w:ins>
          </w:p>
        </w:tc>
      </w:tr>
      <w:tr w:rsidR="006C5CE7" w14:paraId="14C1C8FE" w14:textId="77777777" w:rsidTr="006C5CE7">
        <w:tc>
          <w:tcPr>
            <w:tcW w:w="625" w:type="dxa"/>
            <w:tcPrChange w:id="162" w:author="Andrew Mulya" w:date="2021-06-26T23:20:00Z">
              <w:tcPr>
                <w:tcW w:w="625" w:type="dxa"/>
              </w:tcPr>
            </w:tcPrChange>
          </w:tcPr>
          <w:p w14:paraId="79DAD6CE" w14:textId="7983B620" w:rsidR="006C5CE7" w:rsidRPr="00063380" w:rsidRDefault="006C5CE7">
            <w:pPr>
              <w:pStyle w:val="TableBody"/>
              <w:jc w:val="center"/>
              <w:rPr>
                <w:rPrChange w:id="163" w:author="Andrew Mulya" w:date="2021-06-26T23:36:00Z">
                  <w:rPr>
                    <w:lang w:val="en-US"/>
                  </w:rPr>
                </w:rPrChange>
              </w:rPr>
              <w:pPrChange w:id="164" w:author="Andrew Mulya" w:date="2021-06-26T23:47:00Z">
                <w:pPr>
                  <w:pStyle w:val="TableBody"/>
                  <w:ind w:firstLine="0"/>
                </w:pPr>
              </w:pPrChange>
            </w:pPr>
            <w:ins w:id="165" w:author="Andrew Mulya" w:date="2021-06-26T23:19:00Z">
              <w:r w:rsidRPr="00063380">
                <w:rPr>
                  <w:rPrChange w:id="166" w:author="Andrew Mulya" w:date="2021-06-26T23:36:00Z">
                    <w:rPr>
                      <w:lang w:val="en-US"/>
                    </w:rPr>
                  </w:rPrChange>
                </w:rPr>
                <w:t>5</w:t>
              </w:r>
            </w:ins>
          </w:p>
        </w:tc>
        <w:tc>
          <w:tcPr>
            <w:tcW w:w="2520" w:type="dxa"/>
            <w:tcPrChange w:id="167" w:author="Andrew Mulya" w:date="2021-06-26T23:20:00Z">
              <w:tcPr>
                <w:tcW w:w="5827" w:type="dxa"/>
              </w:tcPr>
            </w:tcPrChange>
          </w:tcPr>
          <w:p w14:paraId="5B6F96E5" w14:textId="247E47E8" w:rsidR="006C5CE7" w:rsidRPr="00063380" w:rsidRDefault="006C5CE7">
            <w:pPr>
              <w:pStyle w:val="TableBody"/>
              <w:rPr>
                <w:rPrChange w:id="168" w:author="Andrew Mulya" w:date="2021-06-26T23:36:00Z">
                  <w:rPr>
                    <w:lang w:val="en-US"/>
                  </w:rPr>
                </w:rPrChange>
              </w:rPr>
              <w:pPrChange w:id="169" w:author="Andrew Mulya" w:date="2021-06-26T23:36:00Z">
                <w:pPr>
                  <w:pStyle w:val="TableBody"/>
                  <w:ind w:firstLine="0"/>
                </w:pPr>
              </w:pPrChange>
            </w:pPr>
            <w:ins w:id="170" w:author="Andrew Mulya" w:date="2021-06-26T23:19:00Z">
              <w:r w:rsidRPr="00063380">
                <w:rPr>
                  <w:rPrChange w:id="171" w:author="Andrew Mulya" w:date="2021-06-26T23:36:00Z">
                    <w:rPr>
                      <w:lang w:val="en-US"/>
                    </w:rPr>
                  </w:rPrChange>
                </w:rPr>
                <w:t>edit()</w:t>
              </w:r>
            </w:ins>
          </w:p>
        </w:tc>
        <w:tc>
          <w:tcPr>
            <w:tcW w:w="6533" w:type="dxa"/>
            <w:tcPrChange w:id="172" w:author="Andrew Mulya" w:date="2021-06-26T23:20:00Z">
              <w:tcPr>
                <w:tcW w:w="3226" w:type="dxa"/>
              </w:tcPr>
            </w:tcPrChange>
          </w:tcPr>
          <w:p w14:paraId="62FCBBE9" w14:textId="4D964FEF" w:rsidR="006C5CE7" w:rsidRPr="00063380" w:rsidRDefault="00326298">
            <w:pPr>
              <w:pStyle w:val="TableBody"/>
              <w:rPr>
                <w:rPrChange w:id="173" w:author="Andrew Mulya" w:date="2021-06-26T23:36:00Z">
                  <w:rPr>
                    <w:lang w:val="en-US"/>
                  </w:rPr>
                </w:rPrChange>
              </w:rPr>
              <w:pPrChange w:id="174" w:author="Andrew Mulya" w:date="2021-06-26T23:36:00Z">
                <w:pPr>
                  <w:pStyle w:val="TableBody"/>
                  <w:ind w:firstLine="0"/>
                </w:pPr>
              </w:pPrChange>
            </w:pPr>
            <w:ins w:id="175" w:author="Andrew Mulya" w:date="2021-06-26T23:34:00Z">
              <w:r w:rsidRPr="00063380">
                <w:rPr>
                  <w:rPrChange w:id="176" w:author="Andrew Mulya" w:date="2021-06-26T23:36:00Z">
                    <w:rPr>
                      <w:lang w:val="en-US"/>
                    </w:rPr>
                  </w:rPrChange>
                </w:rPr>
                <w:t xml:space="preserve">Menyimpan perubahan data </w:t>
              </w:r>
              <w:r w:rsidRPr="00063380">
                <w:rPr>
                  <w:rPrChange w:id="177" w:author="Andrew Mulya" w:date="2021-06-26T23:36:00Z">
                    <w:rPr>
                      <w:i/>
                      <w:iCs/>
                      <w:lang w:val="en-US"/>
                    </w:rPr>
                  </w:rPrChange>
                </w:rPr>
                <w:t xml:space="preserve">customer </w:t>
              </w:r>
              <w:r w:rsidRPr="00063380">
                <w:rPr>
                  <w:rPrChange w:id="178" w:author="Andrew Mulya" w:date="2021-06-26T23:36:00Z">
                    <w:rPr>
                      <w:lang w:val="en-US"/>
                    </w:rPr>
                  </w:rPrChange>
                </w:rPr>
                <w:t>ke dalam database</w:t>
              </w:r>
            </w:ins>
            <w:ins w:id="179" w:author="Andrew Mulya" w:date="2021-06-26T23:35:00Z">
              <w:r w:rsidRPr="00063380">
                <w:rPr>
                  <w:rPrChange w:id="180" w:author="Andrew Mulya" w:date="2021-06-26T23:36:00Z">
                    <w:rPr>
                      <w:lang w:val="en-US"/>
                    </w:rPr>
                  </w:rPrChange>
                </w:rPr>
                <w:t>.</w:t>
              </w:r>
            </w:ins>
          </w:p>
        </w:tc>
      </w:tr>
      <w:tr w:rsidR="006C5CE7" w14:paraId="3D802DD6" w14:textId="77777777" w:rsidTr="006C5CE7">
        <w:tc>
          <w:tcPr>
            <w:tcW w:w="625" w:type="dxa"/>
            <w:tcPrChange w:id="181" w:author="Andrew Mulya" w:date="2021-06-26T23:20:00Z">
              <w:tcPr>
                <w:tcW w:w="625" w:type="dxa"/>
              </w:tcPr>
            </w:tcPrChange>
          </w:tcPr>
          <w:p w14:paraId="6948689A" w14:textId="00E9E5AB" w:rsidR="006C5CE7" w:rsidRPr="00063380" w:rsidRDefault="006C5CE7">
            <w:pPr>
              <w:pStyle w:val="TableBody"/>
              <w:jc w:val="center"/>
              <w:rPr>
                <w:rPrChange w:id="182" w:author="Andrew Mulya" w:date="2021-06-26T23:36:00Z">
                  <w:rPr>
                    <w:lang w:val="en-US"/>
                  </w:rPr>
                </w:rPrChange>
              </w:rPr>
              <w:pPrChange w:id="183" w:author="Andrew Mulya" w:date="2021-06-26T23:47:00Z">
                <w:pPr>
                  <w:pStyle w:val="TableBody"/>
                  <w:ind w:firstLine="0"/>
                </w:pPr>
              </w:pPrChange>
            </w:pPr>
            <w:ins w:id="184" w:author="Andrew Mulya" w:date="2021-06-26T23:20:00Z">
              <w:r w:rsidRPr="00063380">
                <w:rPr>
                  <w:rPrChange w:id="185" w:author="Andrew Mulya" w:date="2021-06-26T23:36:00Z">
                    <w:rPr>
                      <w:lang w:val="en-US"/>
                    </w:rPr>
                  </w:rPrChange>
                </w:rPr>
                <w:t>6</w:t>
              </w:r>
            </w:ins>
          </w:p>
        </w:tc>
        <w:tc>
          <w:tcPr>
            <w:tcW w:w="2520" w:type="dxa"/>
            <w:tcPrChange w:id="186" w:author="Andrew Mulya" w:date="2021-06-26T23:20:00Z">
              <w:tcPr>
                <w:tcW w:w="5827" w:type="dxa"/>
              </w:tcPr>
            </w:tcPrChange>
          </w:tcPr>
          <w:p w14:paraId="19E1BBDB" w14:textId="1276768E" w:rsidR="006C5CE7" w:rsidRPr="00063380" w:rsidRDefault="006C5CE7">
            <w:pPr>
              <w:pStyle w:val="TableBody"/>
              <w:rPr>
                <w:rPrChange w:id="187" w:author="Andrew Mulya" w:date="2021-06-26T23:36:00Z">
                  <w:rPr>
                    <w:lang w:val="en-US"/>
                  </w:rPr>
                </w:rPrChange>
              </w:rPr>
              <w:pPrChange w:id="188" w:author="Andrew Mulya" w:date="2021-06-26T23:36:00Z">
                <w:pPr>
                  <w:pStyle w:val="TableBody"/>
                  <w:ind w:firstLine="0"/>
                </w:pPr>
              </w:pPrChange>
            </w:pPr>
            <w:ins w:id="189" w:author="Andrew Mulya" w:date="2021-06-26T23:19:00Z">
              <w:r w:rsidRPr="00063380">
                <w:rPr>
                  <w:rPrChange w:id="190" w:author="Andrew Mulya" w:date="2021-06-26T23:36:00Z">
                    <w:rPr>
                      <w:lang w:val="en-US"/>
                    </w:rPr>
                  </w:rPrChange>
                </w:rPr>
                <w:t>delete()</w:t>
              </w:r>
            </w:ins>
          </w:p>
        </w:tc>
        <w:tc>
          <w:tcPr>
            <w:tcW w:w="6533" w:type="dxa"/>
            <w:tcPrChange w:id="191" w:author="Andrew Mulya" w:date="2021-06-26T23:20:00Z">
              <w:tcPr>
                <w:tcW w:w="3226" w:type="dxa"/>
              </w:tcPr>
            </w:tcPrChange>
          </w:tcPr>
          <w:p w14:paraId="03F08738" w14:textId="1178425B" w:rsidR="006C5CE7" w:rsidRPr="00063380" w:rsidRDefault="00326298">
            <w:pPr>
              <w:pStyle w:val="TableBody"/>
              <w:rPr>
                <w:rPrChange w:id="192" w:author="Andrew Mulya" w:date="2021-06-26T23:36:00Z">
                  <w:rPr>
                    <w:lang w:val="en-US"/>
                  </w:rPr>
                </w:rPrChange>
              </w:rPr>
              <w:pPrChange w:id="193" w:author="Andrew Mulya" w:date="2021-06-26T23:36:00Z">
                <w:pPr>
                  <w:pStyle w:val="TableBody"/>
                  <w:ind w:firstLine="0"/>
                </w:pPr>
              </w:pPrChange>
            </w:pPr>
            <w:ins w:id="194" w:author="Andrew Mulya" w:date="2021-06-26T23:35:00Z">
              <w:r w:rsidRPr="00063380">
                <w:rPr>
                  <w:rPrChange w:id="195" w:author="Andrew Mulya" w:date="2021-06-26T23:36:00Z">
                    <w:rPr>
                      <w:lang w:val="en-US"/>
                    </w:rPr>
                  </w:rPrChange>
                </w:rPr>
                <w:t xml:space="preserve">Menghapus seorang </w:t>
              </w:r>
              <w:r w:rsidRPr="00063380">
                <w:rPr>
                  <w:rPrChange w:id="196" w:author="Andrew Mulya" w:date="2021-06-26T23:36:00Z">
                    <w:rPr>
                      <w:i/>
                      <w:iCs/>
                      <w:lang w:val="en-US"/>
                    </w:rPr>
                  </w:rPrChange>
                </w:rPr>
                <w:t xml:space="preserve">customer </w:t>
              </w:r>
              <w:r w:rsidRPr="00063380">
                <w:rPr>
                  <w:rPrChange w:id="197" w:author="Andrew Mulya" w:date="2021-06-26T23:36:00Z">
                    <w:rPr>
                      <w:lang w:val="en-US"/>
                    </w:rPr>
                  </w:rPrChange>
                </w:rPr>
                <w:t>dari database.</w:t>
              </w:r>
            </w:ins>
          </w:p>
        </w:tc>
      </w:tr>
      <w:tr w:rsidR="006C5CE7" w14:paraId="258EE563" w14:textId="77777777" w:rsidTr="006C5CE7">
        <w:tc>
          <w:tcPr>
            <w:tcW w:w="625" w:type="dxa"/>
            <w:tcPrChange w:id="198" w:author="Andrew Mulya" w:date="2021-06-26T23:20:00Z">
              <w:tcPr>
                <w:tcW w:w="625" w:type="dxa"/>
              </w:tcPr>
            </w:tcPrChange>
          </w:tcPr>
          <w:p w14:paraId="796B30F2" w14:textId="68F254EF" w:rsidR="006C5CE7" w:rsidRPr="00063380" w:rsidRDefault="006C5CE7">
            <w:pPr>
              <w:pStyle w:val="TableBody"/>
              <w:jc w:val="center"/>
              <w:rPr>
                <w:rPrChange w:id="199" w:author="Andrew Mulya" w:date="2021-06-26T23:36:00Z">
                  <w:rPr>
                    <w:lang w:val="en-US"/>
                  </w:rPr>
                </w:rPrChange>
              </w:rPr>
              <w:pPrChange w:id="200" w:author="Andrew Mulya" w:date="2021-06-26T23:47:00Z">
                <w:pPr>
                  <w:pStyle w:val="TableBody"/>
                  <w:ind w:firstLine="0"/>
                </w:pPr>
              </w:pPrChange>
            </w:pPr>
            <w:ins w:id="201" w:author="Andrew Mulya" w:date="2021-06-26T23:20:00Z">
              <w:r w:rsidRPr="00063380">
                <w:rPr>
                  <w:rPrChange w:id="202" w:author="Andrew Mulya" w:date="2021-06-26T23:36:00Z">
                    <w:rPr>
                      <w:lang w:val="en-US"/>
                    </w:rPr>
                  </w:rPrChange>
                </w:rPr>
                <w:t>7</w:t>
              </w:r>
            </w:ins>
          </w:p>
        </w:tc>
        <w:tc>
          <w:tcPr>
            <w:tcW w:w="2520" w:type="dxa"/>
            <w:tcPrChange w:id="203" w:author="Andrew Mulya" w:date="2021-06-26T23:20:00Z">
              <w:tcPr>
                <w:tcW w:w="5827" w:type="dxa"/>
              </w:tcPr>
            </w:tcPrChange>
          </w:tcPr>
          <w:p w14:paraId="2041BBB0" w14:textId="7FEAF251" w:rsidR="006C5CE7" w:rsidRPr="00063380" w:rsidRDefault="006C5CE7">
            <w:pPr>
              <w:pStyle w:val="TableBody"/>
              <w:rPr>
                <w:rPrChange w:id="204" w:author="Andrew Mulya" w:date="2021-06-26T23:36:00Z">
                  <w:rPr>
                    <w:lang w:val="en-US"/>
                  </w:rPr>
                </w:rPrChange>
              </w:rPr>
              <w:pPrChange w:id="205" w:author="Andrew Mulya" w:date="2021-06-26T23:36:00Z">
                <w:pPr>
                  <w:pStyle w:val="TableBody"/>
                  <w:ind w:firstLine="0"/>
                </w:pPr>
              </w:pPrChange>
            </w:pPr>
            <w:ins w:id="206" w:author="Andrew Mulya" w:date="2021-06-26T23:20:00Z">
              <w:r w:rsidRPr="00063380">
                <w:rPr>
                  <w:rPrChange w:id="207" w:author="Andrew Mulya" w:date="2021-06-26T23:36:00Z">
                    <w:rPr>
                      <w:lang w:val="en-US"/>
                    </w:rPr>
                  </w:rPrChange>
                </w:rPr>
                <w:t>edit_discount()</w:t>
              </w:r>
            </w:ins>
          </w:p>
        </w:tc>
        <w:tc>
          <w:tcPr>
            <w:tcW w:w="6533" w:type="dxa"/>
            <w:tcPrChange w:id="208" w:author="Andrew Mulya" w:date="2021-06-26T23:20:00Z">
              <w:tcPr>
                <w:tcW w:w="3226" w:type="dxa"/>
              </w:tcPr>
            </w:tcPrChange>
          </w:tcPr>
          <w:p w14:paraId="14CA0783" w14:textId="4C4B9D04" w:rsidR="006C5CE7" w:rsidRPr="00063380" w:rsidRDefault="00326298">
            <w:pPr>
              <w:pStyle w:val="TableBody"/>
              <w:rPr>
                <w:rPrChange w:id="209" w:author="Andrew Mulya" w:date="2021-06-26T23:36:00Z">
                  <w:rPr>
                    <w:lang w:val="en-US"/>
                  </w:rPr>
                </w:rPrChange>
              </w:rPr>
              <w:pPrChange w:id="210" w:author="Andrew Mulya" w:date="2021-06-26T23:36:00Z">
                <w:pPr>
                  <w:pStyle w:val="TableBody"/>
                  <w:ind w:firstLine="0"/>
                </w:pPr>
              </w:pPrChange>
            </w:pPr>
            <w:ins w:id="211" w:author="Andrew Mulya" w:date="2021-06-26T23:35:00Z">
              <w:r w:rsidRPr="00063380">
                <w:rPr>
                  <w:rPrChange w:id="212" w:author="Andrew Mulya" w:date="2021-06-26T23:36:00Z">
                    <w:rPr>
                      <w:lang w:val="en-US"/>
                    </w:rPr>
                  </w:rPrChange>
                </w:rPr>
                <w:t>Men</w:t>
              </w:r>
              <w:r w:rsidR="00063380" w:rsidRPr="00063380">
                <w:rPr>
                  <w:rPrChange w:id="213" w:author="Andrew Mulya" w:date="2021-06-26T23:36:00Z">
                    <w:rPr>
                      <w:lang w:val="en-US"/>
                    </w:rPr>
                  </w:rPrChange>
                </w:rPr>
                <w:t xml:space="preserve">yimpan perubahan diskon yang diperoleh dari jenis </w:t>
              </w:r>
              <w:r w:rsidR="00063380" w:rsidRPr="00063380">
                <w:rPr>
                  <w:rPrChange w:id="214" w:author="Andrew Mulya" w:date="2021-06-26T23:36:00Z">
                    <w:rPr>
                      <w:i/>
                      <w:iCs/>
                      <w:lang w:val="en-US"/>
                    </w:rPr>
                  </w:rPrChange>
                </w:rPr>
                <w:t>customer</w:t>
              </w:r>
              <w:r w:rsidR="00063380" w:rsidRPr="00063380">
                <w:rPr>
                  <w:rPrChange w:id="215" w:author="Andrew Mulya" w:date="2021-06-26T23:36:00Z">
                    <w:rPr>
                      <w:lang w:val="en-US"/>
                    </w:rPr>
                  </w:rPrChange>
                </w:rPr>
                <w:t>.</w:t>
              </w:r>
            </w:ins>
          </w:p>
        </w:tc>
      </w:tr>
      <w:tr w:rsidR="006C5CE7" w:rsidDel="006C5CE7" w14:paraId="3F5BCEC7" w14:textId="09928439" w:rsidTr="006C5CE7">
        <w:trPr>
          <w:del w:id="216" w:author="Andrew Mulya" w:date="2021-06-26T23:20:00Z"/>
        </w:trPr>
        <w:tc>
          <w:tcPr>
            <w:tcW w:w="625" w:type="dxa"/>
            <w:tcPrChange w:id="217" w:author="Andrew Mulya" w:date="2021-06-26T23:20:00Z">
              <w:tcPr>
                <w:tcW w:w="625" w:type="dxa"/>
              </w:tcPr>
            </w:tcPrChange>
          </w:tcPr>
          <w:p w14:paraId="7602D4AA" w14:textId="33478411" w:rsidR="006C5CE7" w:rsidDel="006C5CE7" w:rsidRDefault="006C5CE7" w:rsidP="006C5CE7">
            <w:pPr>
              <w:pStyle w:val="TableBody"/>
              <w:ind w:firstLine="0"/>
              <w:rPr>
                <w:del w:id="218" w:author="Andrew Mulya" w:date="2021-06-26T23:20:00Z"/>
                <w:lang w:val="en-US"/>
              </w:rPr>
            </w:pPr>
          </w:p>
        </w:tc>
        <w:tc>
          <w:tcPr>
            <w:tcW w:w="2520" w:type="dxa"/>
            <w:tcPrChange w:id="219" w:author="Andrew Mulya" w:date="2021-06-26T23:20:00Z">
              <w:tcPr>
                <w:tcW w:w="5827" w:type="dxa"/>
              </w:tcPr>
            </w:tcPrChange>
          </w:tcPr>
          <w:p w14:paraId="65A56575" w14:textId="59A23D17" w:rsidR="006C5CE7" w:rsidDel="006C5CE7" w:rsidRDefault="006C5CE7" w:rsidP="006C5CE7">
            <w:pPr>
              <w:pStyle w:val="TableBody"/>
              <w:ind w:firstLine="0"/>
              <w:rPr>
                <w:del w:id="220" w:author="Andrew Mulya" w:date="2021-06-26T23:20:00Z"/>
                <w:lang w:val="en-US"/>
              </w:rPr>
            </w:pPr>
          </w:p>
        </w:tc>
        <w:tc>
          <w:tcPr>
            <w:tcW w:w="6533" w:type="dxa"/>
            <w:tcPrChange w:id="221" w:author="Andrew Mulya" w:date="2021-06-26T23:20:00Z">
              <w:tcPr>
                <w:tcW w:w="3226" w:type="dxa"/>
              </w:tcPr>
            </w:tcPrChange>
          </w:tcPr>
          <w:p w14:paraId="15322255" w14:textId="400E8F0C" w:rsidR="006C5CE7" w:rsidDel="006C5CE7" w:rsidRDefault="006C5CE7" w:rsidP="006C5CE7">
            <w:pPr>
              <w:pStyle w:val="TableBody"/>
              <w:ind w:firstLine="0"/>
              <w:rPr>
                <w:del w:id="222" w:author="Andrew Mulya" w:date="2021-06-26T23:20:00Z"/>
                <w:lang w:val="en-US"/>
              </w:rPr>
            </w:pPr>
          </w:p>
        </w:tc>
      </w:tr>
    </w:tbl>
    <w:p w14:paraId="22657FD8" w14:textId="4DFA95C9" w:rsidR="006C5CE7" w:rsidRPr="006C5CE7" w:rsidRDefault="006C5CE7">
      <w:pPr>
        <w:pStyle w:val="TableHead"/>
        <w:rPr>
          <w:lang w:val="en-US"/>
        </w:rPr>
        <w:pPrChange w:id="223" w:author="Andrew Mulya" w:date="2021-06-26T23:35:00Z">
          <w:pPr>
            <w:pStyle w:val="TableBody"/>
          </w:pPr>
        </w:pPrChange>
      </w:pPr>
    </w:p>
    <w:p w14:paraId="45BDD2F0" w14:textId="0DC23A8F" w:rsidR="00D30B09" w:rsidRPr="00D30B09" w:rsidRDefault="00D30B09" w:rsidP="00D30B09">
      <w:pPr>
        <w:pStyle w:val="TableBody"/>
        <w:rPr>
          <w:lang w:val="en-US"/>
        </w:rPr>
      </w:pPr>
      <w:r>
        <w:rPr>
          <w:lang w:val="en-US"/>
        </w:rPr>
        <w:t xml:space="preserve"> </w:t>
      </w:r>
    </w:p>
    <w:tbl>
      <w:tblPr>
        <w:tblStyle w:val="TableGrid"/>
        <w:tblW w:w="0" w:type="auto"/>
        <w:tblLook w:val="04A0" w:firstRow="1" w:lastRow="0" w:firstColumn="1" w:lastColumn="0" w:noHBand="0" w:noVBand="1"/>
        <w:tblPrChange w:id="224" w:author="Andrew Mulya" w:date="2021-06-26T23:37:00Z">
          <w:tblPr>
            <w:tblStyle w:val="TableGrid"/>
            <w:tblW w:w="0" w:type="auto"/>
            <w:tblLook w:val="04A0" w:firstRow="1" w:lastRow="0" w:firstColumn="1" w:lastColumn="0" w:noHBand="0" w:noVBand="1"/>
          </w:tblPr>
        </w:tblPrChange>
      </w:tblPr>
      <w:tblGrid>
        <w:gridCol w:w="625"/>
        <w:gridCol w:w="2549"/>
        <w:gridCol w:w="6504"/>
        <w:tblGridChange w:id="225">
          <w:tblGrid>
            <w:gridCol w:w="3226"/>
            <w:gridCol w:w="3226"/>
            <w:gridCol w:w="3226"/>
          </w:tblGrid>
        </w:tblGridChange>
      </w:tblGrid>
      <w:tr w:rsidR="00063380" w14:paraId="0C1A7A10" w14:textId="77777777" w:rsidTr="00063380">
        <w:trPr>
          <w:ins w:id="226" w:author="Andrew Mulya" w:date="2021-06-26T23:36:00Z"/>
        </w:trPr>
        <w:tc>
          <w:tcPr>
            <w:tcW w:w="625" w:type="dxa"/>
            <w:tcPrChange w:id="227" w:author="Andrew Mulya" w:date="2021-06-26T23:37:00Z">
              <w:tcPr>
                <w:tcW w:w="3226" w:type="dxa"/>
              </w:tcPr>
            </w:tcPrChange>
          </w:tcPr>
          <w:p w14:paraId="39317304" w14:textId="52141A04" w:rsidR="00063380" w:rsidRPr="00063380" w:rsidRDefault="00063380">
            <w:pPr>
              <w:pStyle w:val="TableHead"/>
              <w:rPr>
                <w:ins w:id="228" w:author="Andrew Mulya" w:date="2021-06-26T23:36:00Z"/>
                <w:i/>
                <w:lang w:val="en-US"/>
                <w:rPrChange w:id="229" w:author="Andrew Mulya" w:date="2021-06-26T23:37:00Z">
                  <w:rPr>
                    <w:ins w:id="230" w:author="Andrew Mulya" w:date="2021-06-26T23:36:00Z"/>
                  </w:rPr>
                </w:rPrChange>
              </w:rPr>
              <w:pPrChange w:id="231" w:author="Andrew Mulya" w:date="2021-06-26T23:37:00Z">
                <w:pPr>
                  <w:ind w:firstLine="0"/>
                </w:pPr>
              </w:pPrChange>
            </w:pPr>
            <w:ins w:id="232" w:author="Andrew Mulya" w:date="2021-06-26T23:37:00Z">
              <w:r>
                <w:rPr>
                  <w:lang w:val="en-US"/>
                </w:rPr>
                <w:t>No.</w:t>
              </w:r>
            </w:ins>
          </w:p>
        </w:tc>
        <w:tc>
          <w:tcPr>
            <w:tcW w:w="2520" w:type="dxa"/>
            <w:tcPrChange w:id="233" w:author="Andrew Mulya" w:date="2021-06-26T23:37:00Z">
              <w:tcPr>
                <w:tcW w:w="3226" w:type="dxa"/>
              </w:tcPr>
            </w:tcPrChange>
          </w:tcPr>
          <w:p w14:paraId="39163D84" w14:textId="49FB5D3C" w:rsidR="00063380" w:rsidRDefault="00063380">
            <w:pPr>
              <w:pStyle w:val="TableHead"/>
              <w:rPr>
                <w:ins w:id="234" w:author="Andrew Mulya" w:date="2021-06-26T23:36:00Z"/>
              </w:rPr>
              <w:pPrChange w:id="235" w:author="Andrew Mulya" w:date="2021-06-26T23:37:00Z">
                <w:pPr>
                  <w:ind w:firstLine="0"/>
                </w:pPr>
              </w:pPrChange>
            </w:pPr>
            <w:ins w:id="236" w:author="Andrew Mulya" w:date="2021-06-26T23:37:00Z">
              <w:r w:rsidRPr="00580E97">
                <w:rPr>
                  <w:lang w:val="en-US"/>
                </w:rPr>
                <w:t xml:space="preserve">Nama </w:t>
              </w:r>
              <w:proofErr w:type="spellStart"/>
              <w:r w:rsidRPr="00580E97">
                <w:rPr>
                  <w:lang w:val="en-US"/>
                </w:rPr>
                <w:t>Fungsi</w:t>
              </w:r>
            </w:ins>
            <w:proofErr w:type="spellEnd"/>
          </w:p>
        </w:tc>
        <w:tc>
          <w:tcPr>
            <w:tcW w:w="6533" w:type="dxa"/>
            <w:tcPrChange w:id="237" w:author="Andrew Mulya" w:date="2021-06-26T23:37:00Z">
              <w:tcPr>
                <w:tcW w:w="3226" w:type="dxa"/>
              </w:tcPr>
            </w:tcPrChange>
          </w:tcPr>
          <w:p w14:paraId="2542BB5C" w14:textId="4B349CBD" w:rsidR="00063380" w:rsidRDefault="00063380">
            <w:pPr>
              <w:pStyle w:val="TableHead"/>
              <w:rPr>
                <w:ins w:id="238" w:author="Andrew Mulya" w:date="2021-06-26T23:36:00Z"/>
              </w:rPr>
              <w:pPrChange w:id="239" w:author="Andrew Mulya" w:date="2021-06-26T23:37:00Z">
                <w:pPr>
                  <w:ind w:firstLine="0"/>
                </w:pPr>
              </w:pPrChange>
            </w:pPr>
            <w:proofErr w:type="spellStart"/>
            <w:ins w:id="240" w:author="Andrew Mulya" w:date="2021-06-26T23:37:00Z">
              <w:r w:rsidRPr="00580E97">
                <w:rPr>
                  <w:lang w:val="en-US"/>
                </w:rPr>
                <w:t>Keterangan</w:t>
              </w:r>
            </w:ins>
            <w:proofErr w:type="spellEnd"/>
          </w:p>
        </w:tc>
      </w:tr>
      <w:tr w:rsidR="00063380" w14:paraId="07D4AFF5" w14:textId="77777777" w:rsidTr="00063380">
        <w:trPr>
          <w:ins w:id="241" w:author="Andrew Mulya" w:date="2021-06-26T23:36:00Z"/>
        </w:trPr>
        <w:tc>
          <w:tcPr>
            <w:tcW w:w="625" w:type="dxa"/>
            <w:tcPrChange w:id="242" w:author="Andrew Mulya" w:date="2021-06-26T23:37:00Z">
              <w:tcPr>
                <w:tcW w:w="3226" w:type="dxa"/>
              </w:tcPr>
            </w:tcPrChange>
          </w:tcPr>
          <w:p w14:paraId="6EC96FC8" w14:textId="3C6DE59D" w:rsidR="00063380" w:rsidRPr="00063380" w:rsidRDefault="00063380">
            <w:pPr>
              <w:ind w:firstLine="0"/>
              <w:jc w:val="center"/>
              <w:rPr>
                <w:ins w:id="243" w:author="Andrew Mulya" w:date="2021-06-26T23:36:00Z"/>
                <w:lang w:val="en-US"/>
                <w:rPrChange w:id="244" w:author="Andrew Mulya" w:date="2021-06-26T23:37:00Z">
                  <w:rPr>
                    <w:ins w:id="245" w:author="Andrew Mulya" w:date="2021-06-26T23:36:00Z"/>
                  </w:rPr>
                </w:rPrChange>
              </w:rPr>
              <w:pPrChange w:id="246" w:author="Andrew Mulya" w:date="2021-06-26T23:47:00Z">
                <w:pPr>
                  <w:ind w:firstLine="0"/>
                </w:pPr>
              </w:pPrChange>
            </w:pPr>
            <w:ins w:id="247" w:author="Andrew Mulya" w:date="2021-06-26T23:37:00Z">
              <w:r>
                <w:rPr>
                  <w:lang w:val="en-US"/>
                </w:rPr>
                <w:t>1</w:t>
              </w:r>
            </w:ins>
          </w:p>
        </w:tc>
        <w:tc>
          <w:tcPr>
            <w:tcW w:w="2520" w:type="dxa"/>
            <w:tcPrChange w:id="248" w:author="Andrew Mulya" w:date="2021-06-26T23:37:00Z">
              <w:tcPr>
                <w:tcW w:w="3226" w:type="dxa"/>
              </w:tcPr>
            </w:tcPrChange>
          </w:tcPr>
          <w:p w14:paraId="40D23FCC" w14:textId="4EC8246D" w:rsidR="00063380" w:rsidRPr="00063380" w:rsidRDefault="00063380" w:rsidP="00063380">
            <w:pPr>
              <w:ind w:firstLine="0"/>
              <w:rPr>
                <w:ins w:id="249" w:author="Andrew Mulya" w:date="2021-06-26T23:36:00Z"/>
                <w:lang w:val="en-US"/>
                <w:rPrChange w:id="250" w:author="Andrew Mulya" w:date="2021-06-26T23:39:00Z">
                  <w:rPr>
                    <w:ins w:id="251" w:author="Andrew Mulya" w:date="2021-06-26T23:36:00Z"/>
                  </w:rPr>
                </w:rPrChange>
              </w:rPr>
            </w:pPr>
            <w:proofErr w:type="spellStart"/>
            <w:ins w:id="252" w:author="Andrew Mulya" w:date="2021-06-26T23:40:00Z">
              <w:r>
                <w:rPr>
                  <w:lang w:val="en-US"/>
                </w:rPr>
                <w:t>v</w:t>
              </w:r>
            </w:ins>
            <w:ins w:id="253" w:author="Andrew Mulya" w:date="2021-06-26T23:39:00Z">
              <w:r>
                <w:rPr>
                  <w:lang w:val="en-US"/>
                </w:rPr>
                <w:t>alidate_modal_</w:t>
              </w:r>
              <w:proofErr w:type="gramStart"/>
              <w:r>
                <w:rPr>
                  <w:lang w:val="en-US"/>
                </w:rPr>
                <w:t>add</w:t>
              </w:r>
              <w:proofErr w:type="spellEnd"/>
              <w:r>
                <w:rPr>
                  <w:lang w:val="en-US"/>
                </w:rPr>
                <w:t>(</w:t>
              </w:r>
              <w:proofErr w:type="gramEnd"/>
              <w:r>
                <w:rPr>
                  <w:lang w:val="en-US"/>
                </w:rPr>
                <w:t>)</w:t>
              </w:r>
            </w:ins>
          </w:p>
        </w:tc>
        <w:tc>
          <w:tcPr>
            <w:tcW w:w="6533" w:type="dxa"/>
            <w:tcPrChange w:id="254" w:author="Andrew Mulya" w:date="2021-06-26T23:37:00Z">
              <w:tcPr>
                <w:tcW w:w="3226" w:type="dxa"/>
              </w:tcPr>
            </w:tcPrChange>
          </w:tcPr>
          <w:p w14:paraId="5CE63D90" w14:textId="4DC4173A" w:rsidR="00063380" w:rsidRPr="00063380" w:rsidRDefault="00063380" w:rsidP="00063380">
            <w:pPr>
              <w:ind w:firstLine="0"/>
              <w:rPr>
                <w:ins w:id="255" w:author="Andrew Mulya" w:date="2021-06-26T23:36:00Z"/>
                <w:lang w:val="en-US"/>
                <w:rPrChange w:id="256" w:author="Andrew Mulya" w:date="2021-06-26T23:40:00Z">
                  <w:rPr>
                    <w:ins w:id="257" w:author="Andrew Mulya" w:date="2021-06-26T23:36:00Z"/>
                  </w:rPr>
                </w:rPrChange>
              </w:rPr>
            </w:pPr>
            <w:proofErr w:type="spellStart"/>
            <w:ins w:id="258" w:author="Andrew Mulya" w:date="2021-06-26T23:40:00Z">
              <w:r>
                <w:rPr>
                  <w:lang w:val="en-US"/>
                </w:rPr>
                <w:t>Memvalidasi</w:t>
              </w:r>
              <w:proofErr w:type="spellEnd"/>
              <w:r>
                <w:rPr>
                  <w:lang w:val="en-US"/>
                </w:rPr>
                <w:t xml:space="preserve"> </w:t>
              </w:r>
            </w:ins>
            <w:ins w:id="259" w:author="Andrew Mulya" w:date="2021-06-26T23:41:00Z">
              <w:r>
                <w:rPr>
                  <w:lang w:val="en-US"/>
                </w:rPr>
                <w:t xml:space="preserve">data </w:t>
              </w:r>
              <w:r>
                <w:rPr>
                  <w:i/>
                  <w:iCs/>
                  <w:lang w:val="en-US"/>
                </w:rPr>
                <w:t>post</w:t>
              </w:r>
              <w:r>
                <w:rPr>
                  <w:lang w:val="en-US"/>
                </w:rPr>
                <w:t xml:space="preserve"> </w:t>
              </w:r>
              <w:proofErr w:type="spellStart"/>
              <w:r>
                <w:rPr>
                  <w:lang w:val="en-US"/>
                </w:rPr>
                <w:t>ketika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menambahkan</w:t>
              </w:r>
              <w:proofErr w:type="spellEnd"/>
              <w:r>
                <w:rPr>
                  <w:lang w:val="en-US"/>
                </w:rPr>
                <w:t xml:space="preserve"> </w:t>
              </w:r>
              <w:r>
                <w:rPr>
                  <w:i/>
                  <w:iCs/>
                  <w:lang w:val="en-US"/>
                </w:rPr>
                <w:t xml:space="preserve">customer </w:t>
              </w:r>
              <w:proofErr w:type="spellStart"/>
              <w:r>
                <w:rPr>
                  <w:lang w:val="en-US"/>
                </w:rPr>
                <w:t>ke</w:t>
              </w:r>
              <w:proofErr w:type="spellEnd"/>
              <w:r>
                <w:rPr>
                  <w:lang w:val="en-US"/>
                </w:rPr>
                <w:t xml:space="preserve"> database.</w:t>
              </w:r>
            </w:ins>
            <w:ins w:id="260" w:author="Andrew Mulya" w:date="2021-06-26T23:40:00Z">
              <w:r>
                <w:rPr>
                  <w:lang w:val="en-US"/>
                </w:rPr>
                <w:t xml:space="preserve"> </w:t>
              </w:r>
            </w:ins>
          </w:p>
        </w:tc>
      </w:tr>
      <w:tr w:rsidR="00063380" w14:paraId="400ADDAD" w14:textId="77777777" w:rsidTr="00063380">
        <w:trPr>
          <w:ins w:id="261" w:author="Andrew Mulya" w:date="2021-06-26T23:36:00Z"/>
        </w:trPr>
        <w:tc>
          <w:tcPr>
            <w:tcW w:w="625" w:type="dxa"/>
            <w:tcPrChange w:id="262" w:author="Andrew Mulya" w:date="2021-06-26T23:37:00Z">
              <w:tcPr>
                <w:tcW w:w="3226" w:type="dxa"/>
              </w:tcPr>
            </w:tcPrChange>
          </w:tcPr>
          <w:p w14:paraId="056EFA09" w14:textId="5F0E818A" w:rsidR="00063380" w:rsidRPr="00063380" w:rsidRDefault="00063380">
            <w:pPr>
              <w:ind w:firstLine="0"/>
              <w:jc w:val="center"/>
              <w:rPr>
                <w:ins w:id="263" w:author="Andrew Mulya" w:date="2021-06-26T23:36:00Z"/>
                <w:lang w:val="en-US"/>
                <w:rPrChange w:id="264" w:author="Andrew Mulya" w:date="2021-06-26T23:37:00Z">
                  <w:rPr>
                    <w:ins w:id="265" w:author="Andrew Mulya" w:date="2021-06-26T23:36:00Z"/>
                  </w:rPr>
                </w:rPrChange>
              </w:rPr>
              <w:pPrChange w:id="266" w:author="Andrew Mulya" w:date="2021-06-26T23:47:00Z">
                <w:pPr>
                  <w:ind w:firstLine="0"/>
                </w:pPr>
              </w:pPrChange>
            </w:pPr>
            <w:ins w:id="267" w:author="Andrew Mulya" w:date="2021-06-26T23:37:00Z">
              <w:r>
                <w:rPr>
                  <w:lang w:val="en-US"/>
                </w:rPr>
                <w:lastRenderedPageBreak/>
                <w:t>2</w:t>
              </w:r>
            </w:ins>
          </w:p>
        </w:tc>
        <w:tc>
          <w:tcPr>
            <w:tcW w:w="2520" w:type="dxa"/>
            <w:tcPrChange w:id="268" w:author="Andrew Mulya" w:date="2021-06-26T23:37:00Z">
              <w:tcPr>
                <w:tcW w:w="3226" w:type="dxa"/>
              </w:tcPr>
            </w:tcPrChange>
          </w:tcPr>
          <w:p w14:paraId="0D7AEF4F" w14:textId="470A6796" w:rsidR="00063380" w:rsidRPr="00063380" w:rsidRDefault="00063380" w:rsidP="00063380">
            <w:pPr>
              <w:ind w:firstLine="0"/>
              <w:rPr>
                <w:ins w:id="269" w:author="Andrew Mulya" w:date="2021-06-26T23:36:00Z"/>
                <w:lang w:val="en-US"/>
                <w:rPrChange w:id="270" w:author="Andrew Mulya" w:date="2021-06-26T23:39:00Z">
                  <w:rPr>
                    <w:ins w:id="271" w:author="Andrew Mulya" w:date="2021-06-26T23:36:00Z"/>
                  </w:rPr>
                </w:rPrChange>
              </w:rPr>
            </w:pPr>
            <w:proofErr w:type="spellStart"/>
            <w:ins w:id="272" w:author="Andrew Mulya" w:date="2021-06-26T23:40:00Z">
              <w:r>
                <w:rPr>
                  <w:lang w:val="en-US"/>
                </w:rPr>
                <w:t>v</w:t>
              </w:r>
            </w:ins>
            <w:ins w:id="273" w:author="Andrew Mulya" w:date="2021-06-26T23:39:00Z">
              <w:r>
                <w:rPr>
                  <w:lang w:val="en-US"/>
                </w:rPr>
                <w:t>alidate_modal_</w:t>
              </w:r>
              <w:proofErr w:type="gramStart"/>
              <w:r>
                <w:rPr>
                  <w:lang w:val="en-US"/>
                </w:rPr>
                <w:t>edit</w:t>
              </w:r>
              <w:proofErr w:type="spellEnd"/>
              <w:r>
                <w:rPr>
                  <w:lang w:val="en-US"/>
                </w:rPr>
                <w:t>(</w:t>
              </w:r>
              <w:proofErr w:type="gramEnd"/>
              <w:r>
                <w:rPr>
                  <w:lang w:val="en-US"/>
                </w:rPr>
                <w:t>)</w:t>
              </w:r>
            </w:ins>
          </w:p>
        </w:tc>
        <w:tc>
          <w:tcPr>
            <w:tcW w:w="6533" w:type="dxa"/>
            <w:tcPrChange w:id="274" w:author="Andrew Mulya" w:date="2021-06-26T23:37:00Z">
              <w:tcPr>
                <w:tcW w:w="3226" w:type="dxa"/>
              </w:tcPr>
            </w:tcPrChange>
          </w:tcPr>
          <w:p w14:paraId="403B5A7A" w14:textId="612118DF" w:rsidR="00063380" w:rsidRPr="00063380" w:rsidRDefault="00063380" w:rsidP="00063380">
            <w:pPr>
              <w:ind w:firstLine="0"/>
              <w:rPr>
                <w:ins w:id="275" w:author="Andrew Mulya" w:date="2021-06-26T23:36:00Z"/>
                <w:lang w:val="en-US"/>
                <w:rPrChange w:id="276" w:author="Andrew Mulya" w:date="2021-06-26T23:41:00Z">
                  <w:rPr>
                    <w:ins w:id="277" w:author="Andrew Mulya" w:date="2021-06-26T23:36:00Z"/>
                  </w:rPr>
                </w:rPrChange>
              </w:rPr>
            </w:pPr>
            <w:proofErr w:type="spellStart"/>
            <w:ins w:id="278" w:author="Andrew Mulya" w:date="2021-06-26T23:41:00Z">
              <w:r>
                <w:rPr>
                  <w:lang w:val="en-US"/>
                </w:rPr>
                <w:t>Memvalidasi</w:t>
              </w:r>
              <w:proofErr w:type="spellEnd"/>
              <w:r>
                <w:rPr>
                  <w:lang w:val="en-US"/>
                </w:rPr>
                <w:t xml:space="preserve"> data </w:t>
              </w:r>
              <w:r>
                <w:rPr>
                  <w:i/>
                  <w:iCs/>
                  <w:lang w:val="en-US"/>
                </w:rPr>
                <w:t>post</w:t>
              </w:r>
              <w:r>
                <w:rPr>
                  <w:lang w:val="en-US"/>
                </w:rPr>
                <w:t xml:space="preserve"> </w:t>
              </w:r>
              <w:proofErr w:type="spellStart"/>
              <w:r>
                <w:rPr>
                  <w:lang w:val="en-US"/>
                </w:rPr>
                <w:t>ketika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memperbarui</w:t>
              </w:r>
              <w:proofErr w:type="spellEnd"/>
              <w:r>
                <w:rPr>
                  <w:lang w:val="en-US"/>
                </w:rPr>
                <w:t xml:space="preserve"> data </w:t>
              </w:r>
              <w:r>
                <w:rPr>
                  <w:i/>
                  <w:iCs/>
                  <w:lang w:val="en-US"/>
                </w:rPr>
                <w:t xml:space="preserve">customer </w:t>
              </w:r>
              <w:proofErr w:type="spellStart"/>
              <w:r>
                <w:rPr>
                  <w:lang w:val="en-US"/>
                </w:rPr>
                <w:t>ke</w:t>
              </w:r>
              <w:proofErr w:type="spellEnd"/>
              <w:r>
                <w:rPr>
                  <w:lang w:val="en-US"/>
                </w:rPr>
                <w:t xml:space="preserve"> database.</w:t>
              </w:r>
            </w:ins>
          </w:p>
        </w:tc>
      </w:tr>
      <w:tr w:rsidR="00063380" w14:paraId="7FF2DB08" w14:textId="77777777" w:rsidTr="00063380">
        <w:trPr>
          <w:ins w:id="279" w:author="Andrew Mulya" w:date="2021-06-26T23:36:00Z"/>
        </w:trPr>
        <w:tc>
          <w:tcPr>
            <w:tcW w:w="625" w:type="dxa"/>
            <w:tcPrChange w:id="280" w:author="Andrew Mulya" w:date="2021-06-26T23:37:00Z">
              <w:tcPr>
                <w:tcW w:w="3226" w:type="dxa"/>
              </w:tcPr>
            </w:tcPrChange>
          </w:tcPr>
          <w:p w14:paraId="7BE70A23" w14:textId="4A8C6C3D" w:rsidR="00063380" w:rsidRPr="00063380" w:rsidRDefault="00063380">
            <w:pPr>
              <w:ind w:firstLine="0"/>
              <w:jc w:val="center"/>
              <w:rPr>
                <w:ins w:id="281" w:author="Andrew Mulya" w:date="2021-06-26T23:36:00Z"/>
                <w:lang w:val="en-US"/>
                <w:rPrChange w:id="282" w:author="Andrew Mulya" w:date="2021-06-26T23:37:00Z">
                  <w:rPr>
                    <w:ins w:id="283" w:author="Andrew Mulya" w:date="2021-06-26T23:36:00Z"/>
                  </w:rPr>
                </w:rPrChange>
              </w:rPr>
              <w:pPrChange w:id="284" w:author="Andrew Mulya" w:date="2021-06-26T23:47:00Z">
                <w:pPr>
                  <w:ind w:firstLine="0"/>
                </w:pPr>
              </w:pPrChange>
            </w:pPr>
            <w:ins w:id="285" w:author="Andrew Mulya" w:date="2021-06-26T23:37:00Z">
              <w:r>
                <w:rPr>
                  <w:lang w:val="en-US"/>
                </w:rPr>
                <w:t>3</w:t>
              </w:r>
            </w:ins>
          </w:p>
        </w:tc>
        <w:tc>
          <w:tcPr>
            <w:tcW w:w="2520" w:type="dxa"/>
            <w:tcPrChange w:id="286" w:author="Andrew Mulya" w:date="2021-06-26T23:37:00Z">
              <w:tcPr>
                <w:tcW w:w="3226" w:type="dxa"/>
              </w:tcPr>
            </w:tcPrChange>
          </w:tcPr>
          <w:p w14:paraId="697CEE2D" w14:textId="054C1E28" w:rsidR="00063380" w:rsidRPr="00063380" w:rsidRDefault="00063380" w:rsidP="00063380">
            <w:pPr>
              <w:ind w:firstLine="0"/>
              <w:rPr>
                <w:ins w:id="287" w:author="Andrew Mulya" w:date="2021-06-26T23:36:00Z"/>
                <w:lang w:val="en-US"/>
                <w:rPrChange w:id="288" w:author="Andrew Mulya" w:date="2021-06-26T23:39:00Z">
                  <w:rPr>
                    <w:ins w:id="289" w:author="Andrew Mulya" w:date="2021-06-26T23:36:00Z"/>
                  </w:rPr>
                </w:rPrChange>
              </w:rPr>
            </w:pPr>
            <w:proofErr w:type="spellStart"/>
            <w:ins w:id="290" w:author="Andrew Mulya" w:date="2021-06-26T23:40:00Z">
              <w:r>
                <w:rPr>
                  <w:lang w:val="en-US"/>
                </w:rPr>
                <w:t>v</w:t>
              </w:r>
            </w:ins>
            <w:ins w:id="291" w:author="Andrew Mulya" w:date="2021-06-26T23:39:00Z">
              <w:r>
                <w:rPr>
                  <w:lang w:val="en-US"/>
                </w:rPr>
                <w:t>alidate_edit_</w:t>
              </w:r>
              <w:proofErr w:type="gramStart"/>
              <w:r>
                <w:rPr>
                  <w:lang w:val="en-US"/>
                </w:rPr>
                <w:t>discount</w:t>
              </w:r>
              <w:proofErr w:type="spellEnd"/>
              <w:r>
                <w:rPr>
                  <w:lang w:val="en-US"/>
                </w:rPr>
                <w:t>(</w:t>
              </w:r>
              <w:proofErr w:type="gramEnd"/>
              <w:r>
                <w:rPr>
                  <w:lang w:val="en-US"/>
                </w:rPr>
                <w:t>)</w:t>
              </w:r>
            </w:ins>
          </w:p>
        </w:tc>
        <w:tc>
          <w:tcPr>
            <w:tcW w:w="6533" w:type="dxa"/>
            <w:tcPrChange w:id="292" w:author="Andrew Mulya" w:date="2021-06-26T23:37:00Z">
              <w:tcPr>
                <w:tcW w:w="3226" w:type="dxa"/>
              </w:tcPr>
            </w:tcPrChange>
          </w:tcPr>
          <w:p w14:paraId="78CA3226" w14:textId="036377A6" w:rsidR="00063380" w:rsidRPr="00063380" w:rsidRDefault="00063380" w:rsidP="00063380">
            <w:pPr>
              <w:ind w:firstLine="0"/>
              <w:rPr>
                <w:ins w:id="293" w:author="Andrew Mulya" w:date="2021-06-26T23:36:00Z"/>
                <w:lang w:val="en-US"/>
                <w:rPrChange w:id="294" w:author="Andrew Mulya" w:date="2021-06-26T23:42:00Z">
                  <w:rPr>
                    <w:ins w:id="295" w:author="Andrew Mulya" w:date="2021-06-26T23:36:00Z"/>
                  </w:rPr>
                </w:rPrChange>
              </w:rPr>
            </w:pPr>
            <w:proofErr w:type="spellStart"/>
            <w:ins w:id="296" w:author="Andrew Mulya" w:date="2021-06-26T23:41:00Z">
              <w:r>
                <w:rPr>
                  <w:lang w:val="en-US"/>
                </w:rPr>
                <w:t>Memvalidasi</w:t>
              </w:r>
              <w:proofErr w:type="spellEnd"/>
              <w:r>
                <w:rPr>
                  <w:lang w:val="en-US"/>
                </w:rPr>
                <w:t xml:space="preserve"> input </w:t>
              </w:r>
              <w:r>
                <w:rPr>
                  <w:i/>
                  <w:iCs/>
                  <w:lang w:val="en-US"/>
                </w:rPr>
                <w:t xml:space="preserve">post </w:t>
              </w:r>
              <w:proofErr w:type="spellStart"/>
              <w:r>
                <w:rPr>
                  <w:lang w:val="en-US"/>
                </w:rPr>
                <w:t>ketika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diskon</w:t>
              </w:r>
              <w:proofErr w:type="spellEnd"/>
              <w:r>
                <w:rPr>
                  <w:lang w:val="en-US"/>
                </w:rPr>
                <w:t xml:space="preserve"> </w:t>
              </w:r>
            </w:ins>
            <w:ins w:id="297" w:author="Andrew Mulya" w:date="2021-06-26T23:42:00Z">
              <w:r>
                <w:rPr>
                  <w:lang w:val="en-US"/>
                </w:rPr>
                <w:t xml:space="preserve">yang </w:t>
              </w:r>
              <w:proofErr w:type="spellStart"/>
              <w:r>
                <w:rPr>
                  <w:lang w:val="en-US"/>
                </w:rPr>
                <w:t>diperoleh</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r>
                <w:rPr>
                  <w:i/>
                  <w:iCs/>
                  <w:lang w:val="en-US"/>
                </w:rPr>
                <w:t>customer</w:t>
              </w:r>
              <w:r>
                <w:rPr>
                  <w:lang w:val="en-US"/>
                </w:rPr>
                <w:t>.</w:t>
              </w:r>
            </w:ins>
          </w:p>
        </w:tc>
      </w:tr>
      <w:tr w:rsidR="00063380" w:rsidRPr="00063380" w14:paraId="1C12D4D5" w14:textId="77777777" w:rsidTr="00063380">
        <w:trPr>
          <w:ins w:id="298" w:author="Andrew Mulya" w:date="2021-06-26T23:36:00Z"/>
        </w:trPr>
        <w:tc>
          <w:tcPr>
            <w:tcW w:w="625" w:type="dxa"/>
            <w:tcPrChange w:id="299" w:author="Andrew Mulya" w:date="2021-06-26T23:37:00Z">
              <w:tcPr>
                <w:tcW w:w="3226" w:type="dxa"/>
              </w:tcPr>
            </w:tcPrChange>
          </w:tcPr>
          <w:p w14:paraId="22C9AC3B" w14:textId="08214997" w:rsidR="00063380" w:rsidRPr="00063380" w:rsidRDefault="00063380">
            <w:pPr>
              <w:ind w:firstLine="0"/>
              <w:jc w:val="center"/>
              <w:rPr>
                <w:ins w:id="300" w:author="Andrew Mulya" w:date="2021-06-26T23:36:00Z"/>
                <w:lang w:val="en-US"/>
                <w:rPrChange w:id="301" w:author="Andrew Mulya" w:date="2021-06-26T23:37:00Z">
                  <w:rPr>
                    <w:ins w:id="302" w:author="Andrew Mulya" w:date="2021-06-26T23:36:00Z"/>
                  </w:rPr>
                </w:rPrChange>
              </w:rPr>
              <w:pPrChange w:id="303" w:author="Andrew Mulya" w:date="2021-06-26T23:47:00Z">
                <w:pPr>
                  <w:ind w:firstLine="0"/>
                </w:pPr>
              </w:pPrChange>
            </w:pPr>
            <w:ins w:id="304" w:author="Andrew Mulya" w:date="2021-06-26T23:37:00Z">
              <w:r>
                <w:rPr>
                  <w:lang w:val="en-US"/>
                </w:rPr>
                <w:t>4</w:t>
              </w:r>
            </w:ins>
          </w:p>
        </w:tc>
        <w:tc>
          <w:tcPr>
            <w:tcW w:w="2520" w:type="dxa"/>
            <w:tcPrChange w:id="305" w:author="Andrew Mulya" w:date="2021-06-26T23:37:00Z">
              <w:tcPr>
                <w:tcW w:w="3226" w:type="dxa"/>
              </w:tcPr>
            </w:tcPrChange>
          </w:tcPr>
          <w:p w14:paraId="2DE123AF" w14:textId="73755EAC" w:rsidR="00063380" w:rsidRPr="00063380" w:rsidRDefault="00063380" w:rsidP="00063380">
            <w:pPr>
              <w:ind w:firstLine="0"/>
              <w:rPr>
                <w:ins w:id="306" w:author="Andrew Mulya" w:date="2021-06-26T23:36:00Z"/>
                <w:lang w:val="en-US"/>
                <w:rPrChange w:id="307" w:author="Andrew Mulya" w:date="2021-06-26T23:39:00Z">
                  <w:rPr>
                    <w:ins w:id="308" w:author="Andrew Mulya" w:date="2021-06-26T23:36:00Z"/>
                  </w:rPr>
                </w:rPrChange>
              </w:rPr>
            </w:pPr>
            <w:proofErr w:type="spellStart"/>
            <w:ins w:id="309" w:author="Andrew Mulya" w:date="2021-06-26T23:40:00Z">
              <w:r>
                <w:rPr>
                  <w:lang w:val="en-US"/>
                </w:rPr>
                <w:t>g</w:t>
              </w:r>
            </w:ins>
            <w:ins w:id="310" w:author="Andrew Mulya" w:date="2021-06-26T23:39:00Z">
              <w:r>
                <w:rPr>
                  <w:lang w:val="en-US"/>
                </w:rPr>
                <w:t>et_</w:t>
              </w:r>
              <w:proofErr w:type="gramStart"/>
              <w:r>
                <w:rPr>
                  <w:lang w:val="en-US"/>
                </w:rPr>
                <w:t>discount</w:t>
              </w:r>
              <w:proofErr w:type="spellEnd"/>
              <w:r>
                <w:rPr>
                  <w:lang w:val="en-US"/>
                </w:rPr>
                <w:t>(</w:t>
              </w:r>
              <w:proofErr w:type="gramEnd"/>
              <w:r>
                <w:rPr>
                  <w:lang w:val="en-US"/>
                </w:rPr>
                <w:t>)</w:t>
              </w:r>
            </w:ins>
          </w:p>
        </w:tc>
        <w:tc>
          <w:tcPr>
            <w:tcW w:w="6533" w:type="dxa"/>
            <w:tcPrChange w:id="311" w:author="Andrew Mulya" w:date="2021-06-26T23:37:00Z">
              <w:tcPr>
                <w:tcW w:w="3226" w:type="dxa"/>
              </w:tcPr>
            </w:tcPrChange>
          </w:tcPr>
          <w:p w14:paraId="3122B8A8" w14:textId="40A0C285" w:rsidR="00063380" w:rsidRPr="00063380" w:rsidRDefault="00063380" w:rsidP="00063380">
            <w:pPr>
              <w:ind w:firstLine="0"/>
              <w:rPr>
                <w:ins w:id="312" w:author="Andrew Mulya" w:date="2021-06-26T23:36:00Z"/>
                <w:lang w:val="en-US"/>
                <w:rPrChange w:id="313" w:author="Andrew Mulya" w:date="2021-06-26T23:42:00Z">
                  <w:rPr>
                    <w:ins w:id="314" w:author="Andrew Mulya" w:date="2021-06-26T23:36:00Z"/>
                  </w:rPr>
                </w:rPrChange>
              </w:rPr>
            </w:pPr>
            <w:proofErr w:type="spellStart"/>
            <w:ins w:id="315" w:author="Andrew Mulya" w:date="2021-06-26T23:42:00Z">
              <w:r>
                <w:rPr>
                  <w:lang w:val="en-US"/>
                </w:rPr>
                <w:t>Mengambil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diskon</w:t>
              </w:r>
              <w:proofErr w:type="spellEnd"/>
              <w:r>
                <w:rPr>
                  <w:lang w:val="en-US"/>
                </w:rPr>
                <w:t xml:space="preserve"> yang </w:t>
              </w:r>
              <w:proofErr w:type="spellStart"/>
              <w:r>
                <w:rPr>
                  <w:lang w:val="en-US"/>
                </w:rPr>
                <w:t>dimiliki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r>
                <w:rPr>
                  <w:i/>
                  <w:iCs/>
                  <w:lang w:val="en-US"/>
                </w:rPr>
                <w:t xml:space="preserve">customer </w:t>
              </w:r>
              <w:proofErr w:type="spellStart"/>
              <w:r>
                <w:rPr>
                  <w:lang w:val="en-US"/>
                </w:rPr>
                <w:t>dari</w:t>
              </w:r>
              <w:proofErr w:type="spellEnd"/>
              <w:r>
                <w:rPr>
                  <w:lang w:val="en-US"/>
                </w:rPr>
                <w:t xml:space="preserve"> database.</w:t>
              </w:r>
            </w:ins>
          </w:p>
        </w:tc>
      </w:tr>
      <w:tr w:rsidR="00063380" w14:paraId="5E97404F" w14:textId="77777777" w:rsidTr="00063380">
        <w:trPr>
          <w:ins w:id="316" w:author="Andrew Mulya" w:date="2021-06-26T23:36:00Z"/>
        </w:trPr>
        <w:tc>
          <w:tcPr>
            <w:tcW w:w="625" w:type="dxa"/>
            <w:tcPrChange w:id="317" w:author="Andrew Mulya" w:date="2021-06-26T23:37:00Z">
              <w:tcPr>
                <w:tcW w:w="3226" w:type="dxa"/>
              </w:tcPr>
            </w:tcPrChange>
          </w:tcPr>
          <w:p w14:paraId="197BB404" w14:textId="0010C8C7" w:rsidR="00063380" w:rsidRPr="00063380" w:rsidRDefault="00063380">
            <w:pPr>
              <w:ind w:firstLine="0"/>
              <w:jc w:val="center"/>
              <w:rPr>
                <w:ins w:id="318" w:author="Andrew Mulya" w:date="2021-06-26T23:36:00Z"/>
                <w:lang w:val="en-US"/>
                <w:rPrChange w:id="319" w:author="Andrew Mulya" w:date="2021-06-26T23:37:00Z">
                  <w:rPr>
                    <w:ins w:id="320" w:author="Andrew Mulya" w:date="2021-06-26T23:36:00Z"/>
                  </w:rPr>
                </w:rPrChange>
              </w:rPr>
              <w:pPrChange w:id="321" w:author="Andrew Mulya" w:date="2021-06-26T23:47:00Z">
                <w:pPr>
                  <w:ind w:firstLine="0"/>
                </w:pPr>
              </w:pPrChange>
            </w:pPr>
            <w:ins w:id="322" w:author="Andrew Mulya" w:date="2021-06-26T23:37:00Z">
              <w:r>
                <w:rPr>
                  <w:lang w:val="en-US"/>
                </w:rPr>
                <w:t>5</w:t>
              </w:r>
            </w:ins>
          </w:p>
        </w:tc>
        <w:tc>
          <w:tcPr>
            <w:tcW w:w="2520" w:type="dxa"/>
            <w:tcPrChange w:id="323" w:author="Andrew Mulya" w:date="2021-06-26T23:37:00Z">
              <w:tcPr>
                <w:tcW w:w="3226" w:type="dxa"/>
              </w:tcPr>
            </w:tcPrChange>
          </w:tcPr>
          <w:p w14:paraId="39B5BF9E" w14:textId="2864B6BD" w:rsidR="00063380" w:rsidRPr="00063380" w:rsidRDefault="00063380" w:rsidP="00063380">
            <w:pPr>
              <w:ind w:firstLine="0"/>
              <w:rPr>
                <w:ins w:id="324" w:author="Andrew Mulya" w:date="2021-06-26T23:36:00Z"/>
                <w:lang w:val="en-US"/>
                <w:rPrChange w:id="325" w:author="Andrew Mulya" w:date="2021-06-26T23:39:00Z">
                  <w:rPr>
                    <w:ins w:id="326" w:author="Andrew Mulya" w:date="2021-06-26T23:36:00Z"/>
                  </w:rPr>
                </w:rPrChange>
              </w:rPr>
            </w:pPr>
            <w:proofErr w:type="spellStart"/>
            <w:ins w:id="327" w:author="Andrew Mulya" w:date="2021-06-26T23:40:00Z">
              <w:r>
                <w:rPr>
                  <w:lang w:val="en-US"/>
                </w:rPr>
                <w:t>f</w:t>
              </w:r>
            </w:ins>
            <w:ins w:id="328" w:author="Andrew Mulya" w:date="2021-06-26T23:39:00Z">
              <w:r>
                <w:rPr>
                  <w:lang w:val="en-US"/>
                </w:rPr>
                <w:t>ilter_</w:t>
              </w:r>
              <w:proofErr w:type="gramStart"/>
              <w:r>
                <w:rPr>
                  <w:lang w:val="en-US"/>
                </w:rPr>
                <w:t>data</w:t>
              </w:r>
              <w:proofErr w:type="spellEnd"/>
              <w:r>
                <w:rPr>
                  <w:lang w:val="en-US"/>
                </w:rPr>
                <w:t>(</w:t>
              </w:r>
              <w:proofErr w:type="gramEnd"/>
              <w:r>
                <w:rPr>
                  <w:lang w:val="en-US"/>
                </w:rPr>
                <w:t>)</w:t>
              </w:r>
            </w:ins>
          </w:p>
        </w:tc>
        <w:tc>
          <w:tcPr>
            <w:tcW w:w="6533" w:type="dxa"/>
            <w:tcPrChange w:id="329" w:author="Andrew Mulya" w:date="2021-06-26T23:37:00Z">
              <w:tcPr>
                <w:tcW w:w="3226" w:type="dxa"/>
              </w:tcPr>
            </w:tcPrChange>
          </w:tcPr>
          <w:p w14:paraId="0C84D2CA" w14:textId="2E9B306A" w:rsidR="00063380" w:rsidRPr="00063380" w:rsidRDefault="00063380" w:rsidP="00063380">
            <w:pPr>
              <w:ind w:firstLine="0"/>
              <w:rPr>
                <w:ins w:id="330" w:author="Andrew Mulya" w:date="2021-06-26T23:36:00Z"/>
                <w:lang w:val="en-US"/>
                <w:rPrChange w:id="331" w:author="Andrew Mulya" w:date="2021-06-26T23:43:00Z">
                  <w:rPr>
                    <w:ins w:id="332" w:author="Andrew Mulya" w:date="2021-06-26T23:36:00Z"/>
                  </w:rPr>
                </w:rPrChange>
              </w:rPr>
            </w:pPr>
            <w:proofErr w:type="spellStart"/>
            <w:ins w:id="333" w:author="Andrew Mulya" w:date="2021-06-26T23:42:00Z">
              <w:r>
                <w:rPr>
                  <w:lang w:val="en-US"/>
                </w:rPr>
                <w:t>Mengambil</w:t>
              </w:r>
              <w:proofErr w:type="spellEnd"/>
              <w:r>
                <w:rPr>
                  <w:lang w:val="en-US"/>
                </w:rPr>
                <w:t xml:space="preserve"> </w:t>
              </w:r>
              <w:proofErr w:type="spellStart"/>
              <w:r>
                <w:rPr>
                  <w:lang w:val="en-US"/>
                </w:rPr>
                <w:t>seluruh</w:t>
              </w:r>
              <w:proofErr w:type="spellEnd"/>
              <w:r>
                <w:rPr>
                  <w:lang w:val="en-US"/>
                </w:rPr>
                <w:t xml:space="preserve"> data </w:t>
              </w:r>
              <w:r>
                <w:rPr>
                  <w:i/>
                  <w:iCs/>
                  <w:lang w:val="en-US"/>
                </w:rPr>
                <w:t xml:space="preserve">customer </w:t>
              </w:r>
              <w:r>
                <w:rPr>
                  <w:lang w:val="en-US"/>
                </w:rPr>
                <w:t xml:space="preserve">dan total </w:t>
              </w:r>
            </w:ins>
            <w:ins w:id="334" w:author="Andrew Mulya" w:date="2021-06-26T23:43:00Z">
              <w:r>
                <w:rPr>
                  <w:i/>
                  <w:iCs/>
                  <w:lang w:val="en-US"/>
                </w:rPr>
                <w:t xml:space="preserve">record </w:t>
              </w:r>
              <w:r>
                <w:rPr>
                  <w:lang w:val="en-US"/>
                </w:rPr>
                <w:t xml:space="preserve">yang </w:t>
              </w:r>
              <w:proofErr w:type="spellStart"/>
              <w:r>
                <w:rPr>
                  <w:lang w:val="en-US"/>
                </w:rPr>
                <w:t>ada</w:t>
              </w:r>
              <w:proofErr w:type="spellEnd"/>
              <w:r>
                <w:rPr>
                  <w:lang w:val="en-US"/>
                </w:rPr>
                <w:t xml:space="preserve"> </w:t>
              </w:r>
              <w:proofErr w:type="spellStart"/>
              <w:r>
                <w:rPr>
                  <w:lang w:val="en-US"/>
                </w:rPr>
                <w:t>dari</w:t>
              </w:r>
              <w:proofErr w:type="spellEnd"/>
              <w:r>
                <w:rPr>
                  <w:lang w:val="en-US"/>
                </w:rPr>
                <w:t xml:space="preserve"> database </w:t>
              </w:r>
              <w:proofErr w:type="spellStart"/>
              <w:r>
                <w:rPr>
                  <w:lang w:val="en-US"/>
                </w:rPr>
                <w:t>berdasarkan</w:t>
              </w:r>
              <w:proofErr w:type="spellEnd"/>
              <w:r>
                <w:rPr>
                  <w:lang w:val="en-US"/>
                </w:rPr>
                <w:t xml:space="preserve"> filter yang </w:t>
              </w:r>
              <w:proofErr w:type="spellStart"/>
              <w:r>
                <w:rPr>
                  <w:lang w:val="en-US"/>
                </w:rPr>
                <w:t>dipakai</w:t>
              </w:r>
              <w:proofErr w:type="spellEnd"/>
              <w:r>
                <w:rPr>
                  <w:lang w:val="en-US"/>
                </w:rPr>
                <w:t>.</w:t>
              </w:r>
            </w:ins>
          </w:p>
        </w:tc>
      </w:tr>
      <w:tr w:rsidR="00063380" w14:paraId="3DDEADA2" w14:textId="77777777" w:rsidTr="00063380">
        <w:trPr>
          <w:ins w:id="335" w:author="Andrew Mulya" w:date="2021-06-26T23:36:00Z"/>
        </w:trPr>
        <w:tc>
          <w:tcPr>
            <w:tcW w:w="625" w:type="dxa"/>
            <w:tcPrChange w:id="336" w:author="Andrew Mulya" w:date="2021-06-26T23:37:00Z">
              <w:tcPr>
                <w:tcW w:w="3226" w:type="dxa"/>
              </w:tcPr>
            </w:tcPrChange>
          </w:tcPr>
          <w:p w14:paraId="6B8B07FD" w14:textId="1EF32022" w:rsidR="00063380" w:rsidRPr="00063380" w:rsidRDefault="00063380">
            <w:pPr>
              <w:ind w:firstLine="0"/>
              <w:jc w:val="center"/>
              <w:rPr>
                <w:ins w:id="337" w:author="Andrew Mulya" w:date="2021-06-26T23:36:00Z"/>
                <w:lang w:val="en-US"/>
                <w:rPrChange w:id="338" w:author="Andrew Mulya" w:date="2021-06-26T23:37:00Z">
                  <w:rPr>
                    <w:ins w:id="339" w:author="Andrew Mulya" w:date="2021-06-26T23:36:00Z"/>
                  </w:rPr>
                </w:rPrChange>
              </w:rPr>
              <w:pPrChange w:id="340" w:author="Andrew Mulya" w:date="2021-06-26T23:47:00Z">
                <w:pPr>
                  <w:ind w:firstLine="0"/>
                </w:pPr>
              </w:pPrChange>
            </w:pPr>
            <w:ins w:id="341" w:author="Andrew Mulya" w:date="2021-06-26T23:37:00Z">
              <w:r>
                <w:rPr>
                  <w:lang w:val="en-US"/>
                </w:rPr>
                <w:t>6</w:t>
              </w:r>
            </w:ins>
          </w:p>
        </w:tc>
        <w:tc>
          <w:tcPr>
            <w:tcW w:w="2520" w:type="dxa"/>
            <w:tcPrChange w:id="342" w:author="Andrew Mulya" w:date="2021-06-26T23:37:00Z">
              <w:tcPr>
                <w:tcW w:w="3226" w:type="dxa"/>
              </w:tcPr>
            </w:tcPrChange>
          </w:tcPr>
          <w:p w14:paraId="4FBE6753" w14:textId="6F47B69A" w:rsidR="00063380" w:rsidRPr="00063380" w:rsidRDefault="00063380" w:rsidP="00063380">
            <w:pPr>
              <w:ind w:firstLine="0"/>
              <w:rPr>
                <w:ins w:id="343" w:author="Andrew Mulya" w:date="2021-06-26T23:36:00Z"/>
                <w:lang w:val="en-US"/>
                <w:rPrChange w:id="344" w:author="Andrew Mulya" w:date="2021-06-26T23:40:00Z">
                  <w:rPr>
                    <w:ins w:id="345" w:author="Andrew Mulya" w:date="2021-06-26T23:36:00Z"/>
                  </w:rPr>
                </w:rPrChange>
              </w:rPr>
            </w:pPr>
            <w:proofErr w:type="gramStart"/>
            <w:ins w:id="346" w:author="Andrew Mulya" w:date="2021-06-26T23:40:00Z">
              <w:r>
                <w:rPr>
                  <w:lang w:val="en-US"/>
                </w:rPr>
                <w:t>when(</w:t>
              </w:r>
              <w:proofErr w:type="gramEnd"/>
              <w:r>
                <w:rPr>
                  <w:lang w:val="en-US"/>
                </w:rPr>
                <w:t>)</w:t>
              </w:r>
            </w:ins>
          </w:p>
        </w:tc>
        <w:tc>
          <w:tcPr>
            <w:tcW w:w="6533" w:type="dxa"/>
            <w:tcPrChange w:id="347" w:author="Andrew Mulya" w:date="2021-06-26T23:37:00Z">
              <w:tcPr>
                <w:tcW w:w="3226" w:type="dxa"/>
              </w:tcPr>
            </w:tcPrChange>
          </w:tcPr>
          <w:p w14:paraId="568EC314" w14:textId="1EF6E6FA" w:rsidR="00063380" w:rsidRPr="00063380" w:rsidRDefault="00063380" w:rsidP="00063380">
            <w:pPr>
              <w:ind w:firstLine="0"/>
              <w:rPr>
                <w:ins w:id="348" w:author="Andrew Mulya" w:date="2021-06-26T23:36:00Z"/>
                <w:lang w:val="en-US"/>
                <w:rPrChange w:id="349" w:author="Andrew Mulya" w:date="2021-06-26T23:44:00Z">
                  <w:rPr>
                    <w:ins w:id="350" w:author="Andrew Mulya" w:date="2021-06-26T23:36:00Z"/>
                  </w:rPr>
                </w:rPrChange>
              </w:rPr>
            </w:pPr>
            <w:proofErr w:type="spellStart"/>
            <w:ins w:id="351" w:author="Andrew Mulya" w:date="2021-06-26T23:43:00Z">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ins>
            <w:ins w:id="352" w:author="Andrew Mulya" w:date="2021-06-26T23:44:00Z">
              <w:r>
                <w:rPr>
                  <w:i/>
                  <w:iCs/>
                  <w:lang w:val="en-US"/>
                </w:rPr>
                <w:t xml:space="preserve">query </w:t>
              </w:r>
              <w:proofErr w:type="gramStart"/>
              <w:r>
                <w:rPr>
                  <w:i/>
                  <w:iCs/>
                  <w:lang w:val="en-US"/>
                </w:rPr>
                <w:t>when(</w:t>
              </w:r>
              <w:proofErr w:type="gramEnd"/>
              <w:r>
                <w:rPr>
                  <w:i/>
                  <w:iCs/>
                  <w:lang w:val="en-US"/>
                </w:rPr>
                <w:t xml:space="preserve">) </w:t>
              </w:r>
              <w:r>
                <w:rPr>
                  <w:lang w:val="en-US"/>
                </w:rPr>
                <w:t>di MySQL.</w:t>
              </w:r>
              <w:r>
                <w:rPr>
                  <w:i/>
                  <w:iCs/>
                  <w:lang w:val="en-US"/>
                </w:rPr>
                <w:t xml:space="preserve"> </w:t>
              </w:r>
            </w:ins>
          </w:p>
        </w:tc>
      </w:tr>
    </w:tbl>
    <w:p w14:paraId="66BF0543" w14:textId="77777777" w:rsidR="00AA227D" w:rsidRDefault="00AA227D">
      <w:pPr>
        <w:ind w:firstLine="0"/>
        <w:pPrChange w:id="353" w:author="Andrew Mulya" w:date="2021-06-26T23:36:00Z">
          <w:pPr>
            <w:ind w:left="540" w:firstLine="180"/>
          </w:pPr>
        </w:pPrChange>
      </w:pPr>
    </w:p>
    <w:p w14:paraId="4939D76C" w14:textId="33D58D15" w:rsidR="00AA227D" w:rsidRDefault="00425617" w:rsidP="008C56DE">
      <w:pPr>
        <w:pStyle w:val="Heading2"/>
      </w:pPr>
      <w:bookmarkStart w:id="354" w:name="_Toc75886885"/>
      <w:r>
        <w:t>Implementasi Fitur Faktur</w:t>
      </w:r>
      <w:bookmarkEnd w:id="354"/>
    </w:p>
    <w:p w14:paraId="4B0A1C48" w14:textId="3D7D9832" w:rsidR="00AA227D" w:rsidRDefault="00425617" w:rsidP="00700CB8">
      <w:pPr>
        <w:ind w:left="360"/>
      </w:pPr>
      <w:r>
        <w:t>Faktur merupakan salah satu komponen inti dalam proses bisnis UGM Press. Faktur berfungsi untuk mencatat data penjualan buku di UGM Press. Faktur juga menjadi acuan dalam pembayaran royalti penulis.</w:t>
      </w:r>
    </w:p>
    <w:p w14:paraId="5DEBCC06" w14:textId="694896F0" w:rsidR="00AA227D" w:rsidRDefault="00425617" w:rsidP="00700CB8">
      <w:pPr>
        <w:ind w:left="360"/>
      </w:pPr>
      <w:r>
        <w:t xml:space="preserve">UGM Press membagi faktur menjadi 4 jenis, yaitu faktur tunai, faktur </w:t>
      </w:r>
      <w:r>
        <w:rPr>
          <w:i/>
        </w:rPr>
        <w:t>showroom</w:t>
      </w:r>
      <w:r>
        <w:t xml:space="preserve">, faktur </w:t>
      </w:r>
      <w:r>
        <w:rPr>
          <w:i/>
        </w:rPr>
        <w:t>online</w:t>
      </w:r>
      <w:r>
        <w:t xml:space="preserve">, dan faktur kredit. Faktur tunai adalah faktur penjualan buku yang dibayar secara langsung. Faktur showroom adalah faktur untuk penjualan buku di </w:t>
      </w:r>
      <w:r>
        <w:rPr>
          <w:i/>
        </w:rPr>
        <w:t xml:space="preserve">showroom </w:t>
      </w:r>
      <w:r>
        <w:t xml:space="preserve">UGM Press. Faktur </w:t>
      </w:r>
      <w:r>
        <w:rPr>
          <w:i/>
        </w:rPr>
        <w:t xml:space="preserve">online </w:t>
      </w:r>
      <w:r>
        <w:t xml:space="preserve">adalah faktur penjualan buku yang dilakukan melalui </w:t>
      </w:r>
      <w:r>
        <w:rPr>
          <w:i/>
        </w:rPr>
        <w:t>marketplace</w:t>
      </w:r>
      <w:r>
        <w:t>. Faktur kredit adalah faktur penjualan buku yang pembayarannya dilakukan secara kredit.</w:t>
      </w:r>
    </w:p>
    <w:p w14:paraId="39FEE22A" w14:textId="77777777" w:rsidR="00AA227D" w:rsidRDefault="00425617" w:rsidP="00700CB8">
      <w:pPr>
        <w:ind w:left="360"/>
      </w:pPr>
      <w:r>
        <w:t>Fitur faktur berfungsi untuk mencatat transaksi penjualan buku. Fitur ini menggunakan dua tabel pada database yaitu tabel faktur dan tabel buku faktur. Tabel faktur mencatat informasi umum mengenai faktur, seperti data customer, tanggal pembuatan, dan status faktur. Sedangkan tabel buku faktur berfungsi untuk mencatat data buku yang terjual, seperti judul buku, jumlah buku, harga buku, diskon, dan persentase royalti penulis.</w:t>
      </w:r>
    </w:p>
    <w:p w14:paraId="023732E3" w14:textId="77777777" w:rsidR="00AA227D" w:rsidRDefault="00425617" w:rsidP="00700CB8">
      <w:pPr>
        <w:ind w:left="360"/>
      </w:pPr>
      <w:r>
        <w:t xml:space="preserve">Data faktur ditambahkan melalui halaman tambah faktur. Halaman ini berisi form untuk mengisi data faktur. Data </w:t>
      </w:r>
      <w:r>
        <w:rPr>
          <w:i/>
        </w:rPr>
        <w:t>customer</w:t>
      </w:r>
      <w:r>
        <w:t xml:space="preserve"> dan buku yang akan ditambahkan berupa </w:t>
      </w:r>
      <w:r>
        <w:rPr>
          <w:i/>
        </w:rPr>
        <w:t>dropdown</w:t>
      </w:r>
      <w:r>
        <w:t xml:space="preserve"> yang dilengkapi dengan </w:t>
      </w:r>
      <w:r>
        <w:rPr>
          <w:i/>
        </w:rPr>
        <w:t>search bar</w:t>
      </w:r>
      <w:r>
        <w:t xml:space="preserve"> untuk memudahkan pencarian data. Data buku yang ditampilkan hanya buku yang data stoknya lebih dari nol sehingga tidak mungkin ada data faktur yang bukunya tidak tersedia.</w:t>
      </w:r>
    </w:p>
    <w:p w14:paraId="1AA7E8D6" w14:textId="77777777" w:rsidR="00AA227D" w:rsidRDefault="00425617" w:rsidP="00700CB8">
      <w:pPr>
        <w:ind w:left="360"/>
      </w:pPr>
      <w:r>
        <w:t>Salah satu komponen data faktur adalah nomor faktur. Nomor faktur digunakan oleh pengguna untuk identifikasi faktur. Nomor faktur akan dibuat secara otomatis berdasarkan tanggal faktur dan jenis faktur.</w:t>
      </w:r>
    </w:p>
    <w:p w14:paraId="369C2054" w14:textId="744D4AB0" w:rsidR="00AA227D" w:rsidRDefault="00425617" w:rsidP="00700CB8">
      <w:pPr>
        <w:ind w:left="360"/>
        <w:rPr>
          <w:ins w:id="355" w:author="Andrew Mulya" w:date="2021-06-26T23:45:00Z"/>
        </w:rPr>
      </w:pPr>
      <w:r>
        <w:lastRenderedPageBreak/>
        <w:t xml:space="preserve">Fitur faktur juga dilengkapi dengan pembuatan file </w:t>
      </w:r>
      <w:r>
        <w:rPr>
          <w:i/>
        </w:rPr>
        <w:t>excel</w:t>
      </w:r>
      <w:r>
        <w:t xml:space="preserve"> dan PDF. Pembuatan file excel menggunakan </w:t>
      </w:r>
      <w:r>
        <w:rPr>
          <w:i/>
        </w:rPr>
        <w:t xml:space="preserve">library </w:t>
      </w:r>
      <w:r>
        <w:t xml:space="preserve">PHPOffice. Sedangkan untuk pembuatan file PDF digunakan </w:t>
      </w:r>
      <w:r>
        <w:rPr>
          <w:i/>
        </w:rPr>
        <w:t>library</w:t>
      </w:r>
      <w:r>
        <w:t xml:space="preserve"> dompdf. Pembuatan file </w:t>
      </w:r>
      <w:r>
        <w:rPr>
          <w:i/>
        </w:rPr>
        <w:t xml:space="preserve">excel </w:t>
      </w:r>
      <w:r>
        <w:t>dan PDF digunakan oleh pengguna untuk proses rekap data faktur.</w:t>
      </w:r>
    </w:p>
    <w:p w14:paraId="66D1922C" w14:textId="4CE68CD9" w:rsidR="00B42C47" w:rsidRDefault="00B42C47" w:rsidP="00B42C47">
      <w:pPr>
        <w:ind w:left="360"/>
        <w:rPr>
          <w:ins w:id="356" w:author="Andrew Mulya" w:date="2021-06-26T23:45:00Z"/>
          <w:lang w:val="en-US"/>
        </w:rPr>
      </w:pPr>
      <w:ins w:id="357" w:author="Andrew Mulya" w:date="2021-06-26T23:45:00Z">
        <w:r>
          <w:rPr>
            <w:lang w:val="en-US"/>
          </w:rPr>
          <w:t xml:space="preserve">Fitur </w:t>
        </w:r>
        <w:r w:rsidRPr="006C5CE7">
          <w:rPr>
            <w:i/>
            <w:iCs/>
            <w:lang w:val="en-US"/>
          </w:rPr>
          <w:t>customer</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Invoice.php</w:t>
        </w:r>
        <w:proofErr w:type="spellEnd"/>
        <w:r>
          <w:rPr>
            <w:i/>
            <w:iCs/>
            <w:lang w:val="en-US"/>
          </w:rPr>
          <w:t xml:space="preserve"> </w:t>
        </w:r>
        <w:r>
          <w:rPr>
            <w:lang w:val="en-US"/>
          </w:rPr>
          <w:t xml:space="preserve">dan </w:t>
        </w:r>
        <w:proofErr w:type="spellStart"/>
        <w:r>
          <w:rPr>
            <w:i/>
            <w:iCs/>
            <w:lang w:val="en-US"/>
          </w:rPr>
          <w:t>Invoice_model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invoice</w:t>
        </w:r>
        <w:r>
          <w:rPr>
            <w:lang w:val="en-US"/>
          </w:rPr>
          <w:t xml:space="preserve">. </w:t>
        </w:r>
        <w:proofErr w:type="spellStart"/>
        <w:r>
          <w:rPr>
            <w:lang w:val="en-US"/>
          </w:rPr>
          <w:t>Tabel</w:t>
        </w:r>
        <w:proofErr w:type="spellEnd"/>
        <w:r>
          <w:rPr>
            <w:lang w:val="en-US"/>
          </w:rPr>
          <w:t xml:space="preserve"> </w:t>
        </w:r>
      </w:ins>
      <w:r w:rsidR="008C56DE">
        <w:rPr>
          <w:b/>
          <w:bCs/>
          <w:lang w:val="en-US"/>
        </w:rPr>
        <w:t>xxx</w:t>
      </w:r>
      <w:ins w:id="358" w:author="Andrew Mulya" w:date="2021-06-26T23:45: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proofErr w:type="spellStart"/>
        <w:r>
          <w:rPr>
            <w:lang w:val="en-US"/>
          </w:rPr>
          <w:t>tabel</w:t>
        </w:r>
        <w:proofErr w:type="spellEnd"/>
        <w:r>
          <w:rPr>
            <w:lang w:val="en-US"/>
          </w:rPr>
          <w:t xml:space="preserve"> </w:t>
        </w:r>
      </w:ins>
      <w:r w:rsidR="008C56DE">
        <w:rPr>
          <w:b/>
          <w:bCs/>
          <w:lang w:val="en-US"/>
        </w:rPr>
        <w:t>xxx</w:t>
      </w:r>
      <w:ins w:id="359" w:author="Andrew Mulya" w:date="2021-06-26T23:45: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tbl>
      <w:tblPr>
        <w:tblStyle w:val="TableGrid"/>
        <w:tblW w:w="0" w:type="auto"/>
        <w:tblLook w:val="04A0" w:firstRow="1" w:lastRow="0" w:firstColumn="1" w:lastColumn="0" w:noHBand="0" w:noVBand="1"/>
        <w:tblPrChange w:id="360" w:author="Andrew Mulya" w:date="2021-06-26T23:46:00Z">
          <w:tblPr>
            <w:tblStyle w:val="TableGrid"/>
            <w:tblW w:w="0" w:type="auto"/>
            <w:tblLook w:val="04A0" w:firstRow="1" w:lastRow="0" w:firstColumn="1" w:lastColumn="0" w:noHBand="0" w:noVBand="1"/>
          </w:tblPr>
        </w:tblPrChange>
      </w:tblPr>
      <w:tblGrid>
        <w:gridCol w:w="694"/>
        <w:gridCol w:w="3256"/>
        <w:gridCol w:w="5728"/>
        <w:tblGridChange w:id="361">
          <w:tblGrid>
            <w:gridCol w:w="694"/>
            <w:gridCol w:w="2532"/>
            <w:gridCol w:w="724"/>
            <w:gridCol w:w="2502"/>
            <w:gridCol w:w="3226"/>
          </w:tblGrid>
        </w:tblGridChange>
      </w:tblGrid>
      <w:tr w:rsidR="00B42C47" w14:paraId="594275A0" w14:textId="77777777" w:rsidTr="00047592">
        <w:trPr>
          <w:ins w:id="362" w:author="Andrew Mulya" w:date="2021-06-26T23:46:00Z"/>
        </w:trPr>
        <w:tc>
          <w:tcPr>
            <w:tcW w:w="694" w:type="dxa"/>
            <w:tcPrChange w:id="363" w:author="Andrew Mulya" w:date="2021-06-26T23:46:00Z">
              <w:tcPr>
                <w:tcW w:w="3226" w:type="dxa"/>
                <w:gridSpan w:val="2"/>
              </w:tcPr>
            </w:tcPrChange>
          </w:tcPr>
          <w:p w14:paraId="7DA7B682" w14:textId="42E4ED5F" w:rsidR="00B42C47" w:rsidRDefault="00B42C47">
            <w:pPr>
              <w:pStyle w:val="TableHead"/>
              <w:rPr>
                <w:ins w:id="364" w:author="Andrew Mulya" w:date="2021-06-26T23:46:00Z"/>
                <w:lang w:val="en-US"/>
              </w:rPr>
              <w:pPrChange w:id="365" w:author="Andrew Mulya" w:date="2021-06-26T23:46:00Z">
                <w:pPr>
                  <w:pStyle w:val="TableBody"/>
                  <w:ind w:firstLine="0"/>
                </w:pPr>
              </w:pPrChange>
            </w:pPr>
            <w:ins w:id="366" w:author="Andrew Mulya" w:date="2021-06-26T23:46:00Z">
              <w:r>
                <w:rPr>
                  <w:lang w:val="en-US"/>
                </w:rPr>
                <w:t xml:space="preserve">No. </w:t>
              </w:r>
            </w:ins>
          </w:p>
        </w:tc>
        <w:tc>
          <w:tcPr>
            <w:tcW w:w="3256" w:type="dxa"/>
            <w:tcPrChange w:id="367" w:author="Andrew Mulya" w:date="2021-06-26T23:46:00Z">
              <w:tcPr>
                <w:tcW w:w="3226" w:type="dxa"/>
                <w:gridSpan w:val="2"/>
              </w:tcPr>
            </w:tcPrChange>
          </w:tcPr>
          <w:p w14:paraId="26118D84" w14:textId="2890B417" w:rsidR="00B42C47" w:rsidRDefault="00B42C47">
            <w:pPr>
              <w:pStyle w:val="TableHead"/>
              <w:rPr>
                <w:ins w:id="368" w:author="Andrew Mulya" w:date="2021-06-26T23:46:00Z"/>
                <w:lang w:val="en-US"/>
              </w:rPr>
              <w:pPrChange w:id="369" w:author="Andrew Mulya" w:date="2021-06-26T23:46:00Z">
                <w:pPr>
                  <w:pStyle w:val="TableBody"/>
                  <w:ind w:firstLine="0"/>
                </w:pPr>
              </w:pPrChange>
            </w:pPr>
            <w:ins w:id="370" w:author="Andrew Mulya" w:date="2021-06-26T23:46:00Z">
              <w:r>
                <w:rPr>
                  <w:lang w:val="en-US"/>
                </w:rPr>
                <w:t xml:space="preserve">Nama </w:t>
              </w:r>
              <w:proofErr w:type="spellStart"/>
              <w:r>
                <w:rPr>
                  <w:lang w:val="en-US"/>
                </w:rPr>
                <w:t>Fungsi</w:t>
              </w:r>
              <w:proofErr w:type="spellEnd"/>
            </w:ins>
          </w:p>
        </w:tc>
        <w:tc>
          <w:tcPr>
            <w:tcW w:w="5728" w:type="dxa"/>
            <w:tcPrChange w:id="371" w:author="Andrew Mulya" w:date="2021-06-26T23:46:00Z">
              <w:tcPr>
                <w:tcW w:w="3226" w:type="dxa"/>
              </w:tcPr>
            </w:tcPrChange>
          </w:tcPr>
          <w:p w14:paraId="0A6ED733" w14:textId="411AA77E" w:rsidR="00B42C47" w:rsidRDefault="00B42C47">
            <w:pPr>
              <w:pStyle w:val="TableHead"/>
              <w:rPr>
                <w:ins w:id="372" w:author="Andrew Mulya" w:date="2021-06-26T23:46:00Z"/>
                <w:lang w:val="en-US"/>
              </w:rPr>
              <w:pPrChange w:id="373" w:author="Andrew Mulya" w:date="2021-06-26T23:46:00Z">
                <w:pPr>
                  <w:pStyle w:val="TableBody"/>
                  <w:ind w:firstLine="0"/>
                </w:pPr>
              </w:pPrChange>
            </w:pPr>
            <w:proofErr w:type="spellStart"/>
            <w:ins w:id="374" w:author="Andrew Mulya" w:date="2021-06-26T23:46:00Z">
              <w:r>
                <w:rPr>
                  <w:lang w:val="en-US"/>
                </w:rPr>
                <w:t>Keterangan</w:t>
              </w:r>
              <w:proofErr w:type="spellEnd"/>
            </w:ins>
          </w:p>
        </w:tc>
      </w:tr>
      <w:tr w:rsidR="00B42C47" w14:paraId="1C770B6E" w14:textId="77777777" w:rsidTr="00047592">
        <w:trPr>
          <w:ins w:id="375" w:author="Andrew Mulya" w:date="2021-06-26T23:46:00Z"/>
        </w:trPr>
        <w:tc>
          <w:tcPr>
            <w:tcW w:w="694" w:type="dxa"/>
            <w:tcPrChange w:id="376" w:author="Andrew Mulya" w:date="2021-06-26T23:46:00Z">
              <w:tcPr>
                <w:tcW w:w="3226" w:type="dxa"/>
                <w:gridSpan w:val="2"/>
              </w:tcPr>
            </w:tcPrChange>
          </w:tcPr>
          <w:p w14:paraId="65A75A82" w14:textId="369865CA" w:rsidR="00B42C47" w:rsidRDefault="00B42C47">
            <w:pPr>
              <w:pStyle w:val="TableBody"/>
              <w:ind w:firstLine="0"/>
              <w:jc w:val="center"/>
              <w:rPr>
                <w:ins w:id="377" w:author="Andrew Mulya" w:date="2021-06-26T23:46:00Z"/>
                <w:lang w:val="en-US"/>
              </w:rPr>
              <w:pPrChange w:id="378" w:author="Andrew Mulya" w:date="2021-06-26T23:47:00Z">
                <w:pPr>
                  <w:pStyle w:val="TableBody"/>
                  <w:ind w:firstLine="0"/>
                </w:pPr>
              </w:pPrChange>
            </w:pPr>
            <w:ins w:id="379" w:author="Andrew Mulya" w:date="2021-06-26T23:47:00Z">
              <w:r>
                <w:rPr>
                  <w:lang w:val="en-US"/>
                </w:rPr>
                <w:t>1</w:t>
              </w:r>
            </w:ins>
          </w:p>
        </w:tc>
        <w:tc>
          <w:tcPr>
            <w:tcW w:w="3256" w:type="dxa"/>
            <w:tcPrChange w:id="380" w:author="Andrew Mulya" w:date="2021-06-26T23:46:00Z">
              <w:tcPr>
                <w:tcW w:w="3226" w:type="dxa"/>
                <w:gridSpan w:val="2"/>
              </w:tcPr>
            </w:tcPrChange>
          </w:tcPr>
          <w:p w14:paraId="60480FD5" w14:textId="23D5D1B8" w:rsidR="00B42C47" w:rsidRDefault="00B42C47" w:rsidP="00B42C47">
            <w:pPr>
              <w:pStyle w:val="TableBody"/>
              <w:ind w:firstLine="0"/>
              <w:rPr>
                <w:ins w:id="381" w:author="Andrew Mulya" w:date="2021-06-26T23:46:00Z"/>
                <w:lang w:val="en-US"/>
              </w:rPr>
            </w:pPr>
            <w:ins w:id="382" w:author="Andrew Mulya" w:date="2021-06-26T23:48:00Z">
              <w:r>
                <w:rPr>
                  <w:lang w:val="en-US"/>
                </w:rPr>
                <w:t>__</w:t>
              </w:r>
              <w:proofErr w:type="gramStart"/>
              <w:r>
                <w:rPr>
                  <w:lang w:val="en-US"/>
                </w:rPr>
                <w:t>construct(</w:t>
              </w:r>
              <w:proofErr w:type="gramEnd"/>
              <w:r>
                <w:rPr>
                  <w:lang w:val="en-US"/>
                </w:rPr>
                <w:t>)</w:t>
              </w:r>
            </w:ins>
          </w:p>
        </w:tc>
        <w:tc>
          <w:tcPr>
            <w:tcW w:w="5728" w:type="dxa"/>
            <w:tcPrChange w:id="383" w:author="Andrew Mulya" w:date="2021-06-26T23:46:00Z">
              <w:tcPr>
                <w:tcW w:w="3226" w:type="dxa"/>
              </w:tcPr>
            </w:tcPrChange>
          </w:tcPr>
          <w:p w14:paraId="479439B7" w14:textId="223D1DF9" w:rsidR="00B42C47" w:rsidRDefault="00B42C47" w:rsidP="00B42C47">
            <w:pPr>
              <w:pStyle w:val="TableBody"/>
              <w:ind w:firstLine="0"/>
              <w:rPr>
                <w:ins w:id="384" w:author="Andrew Mulya" w:date="2021-06-26T23:46:00Z"/>
                <w:lang w:val="en-US"/>
              </w:rPr>
            </w:pPr>
            <w:ins w:id="385" w:author="Andrew Mulya" w:date="2021-06-26T23:51:00Z">
              <w:r w:rsidRPr="00580E97">
                <w:t xml:space="preserve">Memuat model dan helper yang akan digunakan, yaitu </w:t>
              </w:r>
              <w:r>
                <w:rPr>
                  <w:i/>
                  <w:iCs/>
                  <w:lang w:val="en-US"/>
                </w:rPr>
                <w:t>invoice</w:t>
              </w:r>
              <w:r w:rsidRPr="00580E97">
                <w:t>_</w:t>
              </w:r>
              <w:r w:rsidRPr="00B42C47">
                <w:rPr>
                  <w:i/>
                  <w:iCs/>
                  <w:rPrChange w:id="386" w:author="Andrew Mulya" w:date="2021-06-26T23:51:00Z">
                    <w:rPr/>
                  </w:rPrChange>
                </w:rPr>
                <w:t>model</w:t>
              </w:r>
              <w:r w:rsidRPr="00580E97">
                <w:t xml:space="preserve"> serta </w:t>
              </w:r>
              <w:r w:rsidRPr="00B42C47">
                <w:rPr>
                  <w:i/>
                  <w:iCs/>
                  <w:rPrChange w:id="387" w:author="Andrew Mulya" w:date="2021-06-26T23:51:00Z">
                    <w:rPr/>
                  </w:rPrChange>
                </w:rPr>
                <w:t>sales_helper</w:t>
              </w:r>
              <w:r w:rsidRPr="00580E97">
                <w:t>.</w:t>
              </w:r>
            </w:ins>
          </w:p>
        </w:tc>
      </w:tr>
      <w:tr w:rsidR="00B42C47" w14:paraId="10EA5AFB" w14:textId="77777777" w:rsidTr="00047592">
        <w:trPr>
          <w:ins w:id="388" w:author="Andrew Mulya" w:date="2021-06-26T23:46:00Z"/>
        </w:trPr>
        <w:tc>
          <w:tcPr>
            <w:tcW w:w="694" w:type="dxa"/>
            <w:tcPrChange w:id="389" w:author="Andrew Mulya" w:date="2021-06-26T23:46:00Z">
              <w:tcPr>
                <w:tcW w:w="3226" w:type="dxa"/>
                <w:gridSpan w:val="2"/>
              </w:tcPr>
            </w:tcPrChange>
          </w:tcPr>
          <w:p w14:paraId="1DFE4EA9" w14:textId="0F85C822" w:rsidR="00B42C47" w:rsidRDefault="00B42C47">
            <w:pPr>
              <w:pStyle w:val="TableBody"/>
              <w:ind w:firstLine="0"/>
              <w:jc w:val="center"/>
              <w:rPr>
                <w:ins w:id="390" w:author="Andrew Mulya" w:date="2021-06-26T23:46:00Z"/>
                <w:lang w:val="en-US"/>
              </w:rPr>
              <w:pPrChange w:id="391" w:author="Andrew Mulya" w:date="2021-06-26T23:47:00Z">
                <w:pPr>
                  <w:pStyle w:val="TableBody"/>
                  <w:ind w:firstLine="0"/>
                </w:pPr>
              </w:pPrChange>
            </w:pPr>
            <w:ins w:id="392" w:author="Andrew Mulya" w:date="2021-06-26T23:47:00Z">
              <w:r>
                <w:rPr>
                  <w:lang w:val="en-US"/>
                </w:rPr>
                <w:t>2</w:t>
              </w:r>
            </w:ins>
          </w:p>
        </w:tc>
        <w:tc>
          <w:tcPr>
            <w:tcW w:w="3256" w:type="dxa"/>
            <w:tcPrChange w:id="393" w:author="Andrew Mulya" w:date="2021-06-26T23:46:00Z">
              <w:tcPr>
                <w:tcW w:w="3226" w:type="dxa"/>
                <w:gridSpan w:val="2"/>
              </w:tcPr>
            </w:tcPrChange>
          </w:tcPr>
          <w:p w14:paraId="401C58C0" w14:textId="012EBA15" w:rsidR="00B42C47" w:rsidRDefault="00B42C47" w:rsidP="00B42C47">
            <w:pPr>
              <w:pStyle w:val="TableBody"/>
              <w:ind w:firstLine="0"/>
              <w:rPr>
                <w:ins w:id="394" w:author="Andrew Mulya" w:date="2021-06-26T23:46:00Z"/>
                <w:lang w:val="en-US"/>
              </w:rPr>
            </w:pPr>
            <w:proofErr w:type="gramStart"/>
            <w:ins w:id="395" w:author="Andrew Mulya" w:date="2021-06-26T23:48:00Z">
              <w:r>
                <w:rPr>
                  <w:lang w:val="en-US"/>
                </w:rPr>
                <w:t>index(</w:t>
              </w:r>
              <w:proofErr w:type="gramEnd"/>
              <w:r>
                <w:rPr>
                  <w:lang w:val="en-US"/>
                </w:rPr>
                <w:t>)</w:t>
              </w:r>
            </w:ins>
          </w:p>
        </w:tc>
        <w:tc>
          <w:tcPr>
            <w:tcW w:w="5728" w:type="dxa"/>
            <w:tcPrChange w:id="396" w:author="Andrew Mulya" w:date="2021-06-26T23:46:00Z">
              <w:tcPr>
                <w:tcW w:w="3226" w:type="dxa"/>
              </w:tcPr>
            </w:tcPrChange>
          </w:tcPr>
          <w:p w14:paraId="1A858FCD" w14:textId="5100FD41" w:rsidR="00B42C47" w:rsidRDefault="00B42C47" w:rsidP="00B42C47">
            <w:pPr>
              <w:pStyle w:val="TableBody"/>
              <w:ind w:firstLine="0"/>
              <w:rPr>
                <w:ins w:id="397" w:author="Andrew Mulya" w:date="2021-06-26T23:46:00Z"/>
                <w:lang w:val="en-US"/>
              </w:rPr>
            </w:pPr>
            <w:ins w:id="398" w:author="Andrew Mulya" w:date="2021-06-26T23:51:00Z">
              <w:r w:rsidRPr="00580E97">
                <w:t xml:space="preserve">Mengarahkan pengguna ke halaman utama </w:t>
              </w:r>
              <w:r>
                <w:rPr>
                  <w:i/>
                  <w:iCs/>
                  <w:lang w:val="en-US"/>
                </w:rPr>
                <w:t>invoice</w:t>
              </w:r>
              <w:r w:rsidRPr="00580E97">
                <w:t xml:space="preserve">, dan mengirimkan data </w:t>
              </w:r>
            </w:ins>
            <w:ins w:id="399" w:author="Andrew Mulya" w:date="2021-06-26T23:52:00Z">
              <w:r>
                <w:rPr>
                  <w:i/>
                  <w:iCs/>
                  <w:lang w:val="en-US"/>
                </w:rPr>
                <w:t xml:space="preserve">invoice </w:t>
              </w:r>
            </w:ins>
            <w:ins w:id="400" w:author="Andrew Mulya" w:date="2021-06-26T23:51:00Z">
              <w:r w:rsidRPr="00580E97">
                <w:t xml:space="preserve">dari </w:t>
              </w:r>
            </w:ins>
            <w:ins w:id="401" w:author="Andrew Mulya" w:date="2021-06-26T23:52:00Z">
              <w:r w:rsidRPr="00B42C47">
                <w:rPr>
                  <w:i/>
                  <w:iCs/>
                  <w:lang w:val="en-US"/>
                  <w:rPrChange w:id="402" w:author="Andrew Mulya" w:date="2021-06-26T23:52:00Z">
                    <w:rPr>
                      <w:lang w:val="en-US"/>
                    </w:rPr>
                  </w:rPrChange>
                </w:rPr>
                <w:t>invoice</w:t>
              </w:r>
            </w:ins>
            <w:ins w:id="403" w:author="Andrew Mulya" w:date="2021-06-26T23:51:00Z">
              <w:r w:rsidRPr="00B42C47">
                <w:rPr>
                  <w:i/>
                  <w:iCs/>
                  <w:rPrChange w:id="404" w:author="Andrew Mulya" w:date="2021-06-26T23:52:00Z">
                    <w:rPr/>
                  </w:rPrChange>
                </w:rPr>
                <w:t>_model</w:t>
              </w:r>
              <w:r w:rsidRPr="00580E97">
                <w:t xml:space="preserve"> ke view.</w:t>
              </w:r>
            </w:ins>
          </w:p>
        </w:tc>
      </w:tr>
      <w:tr w:rsidR="00B42C47" w14:paraId="7C730186" w14:textId="77777777" w:rsidTr="00047592">
        <w:trPr>
          <w:ins w:id="405" w:author="Andrew Mulya" w:date="2021-06-26T23:46:00Z"/>
        </w:trPr>
        <w:tc>
          <w:tcPr>
            <w:tcW w:w="694" w:type="dxa"/>
            <w:tcPrChange w:id="406" w:author="Andrew Mulya" w:date="2021-06-26T23:46:00Z">
              <w:tcPr>
                <w:tcW w:w="3226" w:type="dxa"/>
                <w:gridSpan w:val="2"/>
              </w:tcPr>
            </w:tcPrChange>
          </w:tcPr>
          <w:p w14:paraId="09B108CF" w14:textId="1A5B7A59" w:rsidR="00B42C47" w:rsidRDefault="00B42C47">
            <w:pPr>
              <w:pStyle w:val="TableBody"/>
              <w:ind w:firstLine="0"/>
              <w:jc w:val="center"/>
              <w:rPr>
                <w:ins w:id="407" w:author="Andrew Mulya" w:date="2021-06-26T23:46:00Z"/>
                <w:lang w:val="en-US"/>
              </w:rPr>
              <w:pPrChange w:id="408" w:author="Andrew Mulya" w:date="2021-06-26T23:47:00Z">
                <w:pPr>
                  <w:pStyle w:val="TableBody"/>
                  <w:ind w:firstLine="0"/>
                </w:pPr>
              </w:pPrChange>
            </w:pPr>
            <w:ins w:id="409" w:author="Andrew Mulya" w:date="2021-06-26T23:47:00Z">
              <w:r>
                <w:rPr>
                  <w:lang w:val="en-US"/>
                </w:rPr>
                <w:t>3</w:t>
              </w:r>
            </w:ins>
          </w:p>
        </w:tc>
        <w:tc>
          <w:tcPr>
            <w:tcW w:w="3256" w:type="dxa"/>
            <w:tcPrChange w:id="410" w:author="Andrew Mulya" w:date="2021-06-26T23:46:00Z">
              <w:tcPr>
                <w:tcW w:w="3226" w:type="dxa"/>
                <w:gridSpan w:val="2"/>
              </w:tcPr>
            </w:tcPrChange>
          </w:tcPr>
          <w:p w14:paraId="67AB9476" w14:textId="5C3237D0" w:rsidR="00B42C47" w:rsidRDefault="00B42C47" w:rsidP="00B42C47">
            <w:pPr>
              <w:pStyle w:val="TableBody"/>
              <w:ind w:firstLine="0"/>
              <w:rPr>
                <w:ins w:id="411" w:author="Andrew Mulya" w:date="2021-06-26T23:46:00Z"/>
                <w:lang w:val="en-US"/>
              </w:rPr>
            </w:pPr>
            <w:proofErr w:type="gramStart"/>
            <w:ins w:id="412" w:author="Andrew Mulya" w:date="2021-06-26T23:51:00Z">
              <w:r>
                <w:rPr>
                  <w:lang w:val="en-US"/>
                </w:rPr>
                <w:t>v</w:t>
              </w:r>
            </w:ins>
            <w:ins w:id="413" w:author="Andrew Mulya" w:date="2021-06-26T23:48:00Z">
              <w:r>
                <w:rPr>
                  <w:lang w:val="en-US"/>
                </w:rPr>
                <w:t>iew(</w:t>
              </w:r>
              <w:proofErr w:type="gramEnd"/>
              <w:r>
                <w:rPr>
                  <w:lang w:val="en-US"/>
                </w:rPr>
                <w:t>)</w:t>
              </w:r>
            </w:ins>
          </w:p>
        </w:tc>
        <w:tc>
          <w:tcPr>
            <w:tcW w:w="5728" w:type="dxa"/>
            <w:tcPrChange w:id="414" w:author="Andrew Mulya" w:date="2021-06-26T23:46:00Z">
              <w:tcPr>
                <w:tcW w:w="3226" w:type="dxa"/>
              </w:tcPr>
            </w:tcPrChange>
          </w:tcPr>
          <w:p w14:paraId="3C6B539A" w14:textId="406AF4E1" w:rsidR="00B42C47" w:rsidRPr="00B42C47" w:rsidRDefault="00B42C47" w:rsidP="00B42C47">
            <w:pPr>
              <w:pStyle w:val="TableBody"/>
              <w:ind w:firstLine="0"/>
              <w:rPr>
                <w:ins w:id="415" w:author="Andrew Mulya" w:date="2021-06-26T23:46:00Z"/>
                <w:lang w:val="en-US"/>
              </w:rPr>
            </w:pPr>
            <w:proofErr w:type="spellStart"/>
            <w:ins w:id="416" w:author="Andrew Mulya" w:date="2021-06-26T23:52: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sebuah</w:t>
              </w:r>
            </w:ins>
            <w:proofErr w:type="spellEnd"/>
            <w:ins w:id="417" w:author="Andrew Mulya" w:date="2021-06-26T23:53:00Z">
              <w:r>
                <w:rPr>
                  <w:lang w:val="en-US"/>
                </w:rPr>
                <w:t xml:space="preserve"> </w:t>
              </w:r>
            </w:ins>
            <w:ins w:id="418" w:author="Andrew Mulya" w:date="2021-06-26T23:52:00Z">
              <w:r>
                <w:rPr>
                  <w:i/>
                  <w:iCs/>
                  <w:lang w:val="en-US"/>
                </w:rPr>
                <w:t xml:space="preserve">invoice </w:t>
              </w:r>
            </w:ins>
            <w:ins w:id="419" w:author="Andrew Mulya" w:date="2021-06-26T23:54:00Z">
              <w:r>
                <w:rPr>
                  <w:lang w:val="en-US"/>
                </w:rPr>
                <w:t xml:space="preserve">dan </w:t>
              </w:r>
              <w:proofErr w:type="spellStart"/>
              <w:r>
                <w:rPr>
                  <w:lang w:val="en-US"/>
                </w:rPr>
                <w:t>mengirimkan</w:t>
              </w:r>
              <w:proofErr w:type="spellEnd"/>
              <w:r>
                <w:rPr>
                  <w:lang w:val="en-US"/>
                </w:rPr>
                <w:t xml:space="preserve"> data </w:t>
              </w:r>
              <w:r>
                <w:rPr>
                  <w:i/>
                  <w:iCs/>
                  <w:lang w:val="en-US"/>
                </w:rPr>
                <w:t xml:space="preserve">invoice </w:t>
              </w:r>
              <w:proofErr w:type="spellStart"/>
              <w:r>
                <w:rPr>
                  <w:lang w:val="en-US"/>
                </w:rPr>
                <w:t>tersebut</w:t>
              </w:r>
              <w:proofErr w:type="spellEnd"/>
              <w:r>
                <w:rPr>
                  <w:lang w:val="en-US"/>
                </w:rPr>
                <w:t xml:space="preserve"> </w:t>
              </w:r>
              <w:proofErr w:type="spellStart"/>
              <w:r>
                <w:rPr>
                  <w:lang w:val="en-US"/>
                </w:rPr>
                <w:t>ke</w:t>
              </w:r>
              <w:proofErr w:type="spellEnd"/>
              <w:r>
                <w:rPr>
                  <w:lang w:val="en-US"/>
                </w:rPr>
                <w:t xml:space="preserve"> view.</w:t>
              </w:r>
            </w:ins>
          </w:p>
        </w:tc>
      </w:tr>
      <w:tr w:rsidR="00047592" w14:paraId="241359DB" w14:textId="77777777" w:rsidTr="00047592">
        <w:trPr>
          <w:ins w:id="420" w:author="Andrew Mulya" w:date="2021-06-26T23:46:00Z"/>
        </w:trPr>
        <w:tc>
          <w:tcPr>
            <w:tcW w:w="694" w:type="dxa"/>
            <w:tcPrChange w:id="421" w:author="Andrew Mulya" w:date="2021-06-26T23:46:00Z">
              <w:tcPr>
                <w:tcW w:w="3226" w:type="dxa"/>
                <w:gridSpan w:val="2"/>
              </w:tcPr>
            </w:tcPrChange>
          </w:tcPr>
          <w:p w14:paraId="630E75ED" w14:textId="42717270" w:rsidR="00047592" w:rsidRDefault="00047592">
            <w:pPr>
              <w:pStyle w:val="TableBody"/>
              <w:ind w:firstLine="0"/>
              <w:jc w:val="center"/>
              <w:rPr>
                <w:ins w:id="422" w:author="Andrew Mulya" w:date="2021-06-26T23:46:00Z"/>
                <w:lang w:val="en-US"/>
              </w:rPr>
              <w:pPrChange w:id="423" w:author="Andrew Mulya" w:date="2021-06-26T23:47:00Z">
                <w:pPr>
                  <w:pStyle w:val="TableBody"/>
                  <w:ind w:firstLine="0"/>
                </w:pPr>
              </w:pPrChange>
            </w:pPr>
            <w:ins w:id="424" w:author="Andrew Mulya" w:date="2021-06-26T23:47:00Z">
              <w:r>
                <w:rPr>
                  <w:lang w:val="en-US"/>
                </w:rPr>
                <w:t>4</w:t>
              </w:r>
            </w:ins>
          </w:p>
        </w:tc>
        <w:tc>
          <w:tcPr>
            <w:tcW w:w="3256" w:type="dxa"/>
            <w:tcPrChange w:id="425" w:author="Andrew Mulya" w:date="2021-06-26T23:46:00Z">
              <w:tcPr>
                <w:tcW w:w="3226" w:type="dxa"/>
                <w:gridSpan w:val="2"/>
              </w:tcPr>
            </w:tcPrChange>
          </w:tcPr>
          <w:p w14:paraId="3CCEF5DE" w14:textId="01116169" w:rsidR="00047592" w:rsidRDefault="00047592" w:rsidP="00047592">
            <w:pPr>
              <w:pStyle w:val="TableBody"/>
              <w:ind w:firstLine="0"/>
              <w:rPr>
                <w:ins w:id="426" w:author="Andrew Mulya" w:date="2021-06-26T23:46:00Z"/>
                <w:lang w:val="en-US"/>
              </w:rPr>
            </w:pPr>
            <w:proofErr w:type="gramStart"/>
            <w:ins w:id="427" w:author="Andrew Mulya" w:date="2021-06-26T23:51:00Z">
              <w:r>
                <w:rPr>
                  <w:lang w:val="en-US"/>
                </w:rPr>
                <w:t>a</w:t>
              </w:r>
            </w:ins>
            <w:ins w:id="428" w:author="Andrew Mulya" w:date="2021-06-26T23:48:00Z">
              <w:r>
                <w:rPr>
                  <w:lang w:val="en-US"/>
                </w:rPr>
                <w:t>dd(</w:t>
              </w:r>
              <w:proofErr w:type="gramEnd"/>
              <w:r>
                <w:rPr>
                  <w:lang w:val="en-US"/>
                </w:rPr>
                <w:t>)</w:t>
              </w:r>
            </w:ins>
          </w:p>
        </w:tc>
        <w:tc>
          <w:tcPr>
            <w:tcW w:w="5728" w:type="dxa"/>
            <w:tcPrChange w:id="429" w:author="Andrew Mulya" w:date="2021-06-26T23:46:00Z">
              <w:tcPr>
                <w:tcW w:w="3226" w:type="dxa"/>
              </w:tcPr>
            </w:tcPrChange>
          </w:tcPr>
          <w:p w14:paraId="6ABB0749" w14:textId="2EDB6CF5" w:rsidR="00047592" w:rsidRDefault="00047592" w:rsidP="00047592">
            <w:pPr>
              <w:pStyle w:val="TableBody"/>
              <w:ind w:firstLine="0"/>
              <w:rPr>
                <w:ins w:id="430" w:author="Andrew Mulya" w:date="2021-06-26T23:46:00Z"/>
                <w:lang w:val="en-US"/>
              </w:rPr>
            </w:pPr>
            <w:proofErr w:type="spellStart"/>
            <w:ins w:id="431" w:author="Andrew Mulya" w:date="2021-06-26T23:55: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w:t>
              </w:r>
            </w:ins>
            <w:ins w:id="432" w:author="Andrew Mulya" w:date="2021-06-26T23:56:00Z">
              <w:r>
                <w:rPr>
                  <w:lang w:val="en-US"/>
                </w:rPr>
                <w:t>nambahkan</w:t>
              </w:r>
              <w:proofErr w:type="spellEnd"/>
              <w:r>
                <w:rPr>
                  <w:lang w:val="en-US"/>
                </w:rPr>
                <w:t xml:space="preserve"> </w:t>
              </w:r>
            </w:ins>
            <w:ins w:id="433" w:author="Andrew Mulya" w:date="2021-06-26T23:55:00Z">
              <w:r>
                <w:rPr>
                  <w:i/>
                  <w:iCs/>
                  <w:lang w:val="en-US"/>
                </w:rPr>
                <w:t xml:space="preserve">invoice </w:t>
              </w:r>
            </w:ins>
            <w:proofErr w:type="spellStart"/>
            <w:ins w:id="434" w:author="Andrew Mulya" w:date="2021-06-26T23:56:00Z">
              <w:r>
                <w:rPr>
                  <w:lang w:val="en-US"/>
                </w:rPr>
                <w:t>baru</w:t>
              </w:r>
              <w:proofErr w:type="spellEnd"/>
              <w:r>
                <w:rPr>
                  <w:lang w:val="en-US"/>
                </w:rPr>
                <w:t xml:space="preserve"> </w:t>
              </w:r>
            </w:ins>
            <w:ins w:id="435" w:author="Andrew Mulya" w:date="2021-06-26T23:55:00Z">
              <w:r>
                <w:rPr>
                  <w:lang w:val="en-US"/>
                </w:rPr>
                <w:t xml:space="preserve">dan </w:t>
              </w:r>
              <w:proofErr w:type="spellStart"/>
              <w:r>
                <w:rPr>
                  <w:lang w:val="en-US"/>
                </w:rPr>
                <w:t>mengirimkan</w:t>
              </w:r>
              <w:proofErr w:type="spellEnd"/>
              <w:r>
                <w:rPr>
                  <w:lang w:val="en-US"/>
                </w:rPr>
                <w:t xml:space="preserve"> data </w:t>
              </w:r>
            </w:ins>
            <w:proofErr w:type="gramStart"/>
            <w:ins w:id="436" w:author="Andrew Mulya" w:date="2021-06-26T23:56:00Z">
              <w:r>
                <w:rPr>
                  <w:i/>
                  <w:iCs/>
                  <w:lang w:val="en-US"/>
                </w:rPr>
                <w:t>post</w:t>
              </w:r>
            </w:ins>
            <w:ins w:id="437" w:author="Andrew Mulya" w:date="2021-06-26T23:57:00Z">
              <w:r>
                <w:rPr>
                  <w:i/>
                  <w:iCs/>
                  <w:lang w:val="en-US"/>
                </w:rPr>
                <w:t xml:space="preserve"> </w:t>
              </w:r>
              <w:r>
                <w:rPr>
                  <w:lang w:val="en-US"/>
                </w:rPr>
                <w:t xml:space="preserve"> </w:t>
              </w:r>
              <w:proofErr w:type="spellStart"/>
              <w:r>
                <w:rPr>
                  <w:lang w:val="en-US"/>
                </w:rPr>
                <w:t>untuk</w:t>
              </w:r>
              <w:proofErr w:type="spellEnd"/>
              <w:proofErr w:type="gramEnd"/>
              <w:r>
                <w:rPr>
                  <w:lang w:val="en-US"/>
                </w:rPr>
                <w:t xml:space="preserve"> </w:t>
              </w:r>
              <w:proofErr w:type="spellStart"/>
              <w:r>
                <w:rPr>
                  <w:lang w:val="en-US"/>
                </w:rPr>
                <w:t>menambahkan</w:t>
              </w:r>
              <w:proofErr w:type="spellEnd"/>
              <w:r>
                <w:rPr>
                  <w:lang w:val="en-US"/>
                </w:rPr>
                <w:t xml:space="preserve"> </w:t>
              </w:r>
              <w:r>
                <w:rPr>
                  <w:i/>
                  <w:iCs/>
                  <w:lang w:val="en-US"/>
                </w:rPr>
                <w:t xml:space="preserve">invoice </w:t>
              </w:r>
              <w:proofErr w:type="spellStart"/>
              <w:r>
                <w:rPr>
                  <w:lang w:val="en-US"/>
                </w:rPr>
                <w:t>baru</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w:t>
              </w:r>
            </w:ins>
            <w:ins w:id="438" w:author="Andrew Mulya" w:date="2021-06-26T23:55:00Z">
              <w:r>
                <w:rPr>
                  <w:lang w:val="en-US"/>
                </w:rPr>
                <w:t>.</w:t>
              </w:r>
            </w:ins>
          </w:p>
        </w:tc>
      </w:tr>
      <w:tr w:rsidR="00047592" w14:paraId="62A77CF2" w14:textId="77777777" w:rsidTr="00047592">
        <w:trPr>
          <w:ins w:id="439" w:author="Andrew Mulya" w:date="2021-06-26T23:46:00Z"/>
        </w:trPr>
        <w:tc>
          <w:tcPr>
            <w:tcW w:w="694" w:type="dxa"/>
            <w:tcPrChange w:id="440" w:author="Andrew Mulya" w:date="2021-06-26T23:46:00Z">
              <w:tcPr>
                <w:tcW w:w="3226" w:type="dxa"/>
                <w:gridSpan w:val="2"/>
              </w:tcPr>
            </w:tcPrChange>
          </w:tcPr>
          <w:p w14:paraId="156AF456" w14:textId="153FFED1" w:rsidR="00047592" w:rsidRDefault="00047592">
            <w:pPr>
              <w:pStyle w:val="TableBody"/>
              <w:ind w:firstLine="0"/>
              <w:jc w:val="center"/>
              <w:rPr>
                <w:ins w:id="441" w:author="Andrew Mulya" w:date="2021-06-26T23:46:00Z"/>
                <w:lang w:val="en-US"/>
              </w:rPr>
              <w:pPrChange w:id="442" w:author="Andrew Mulya" w:date="2021-06-26T23:47:00Z">
                <w:pPr>
                  <w:pStyle w:val="TableBody"/>
                  <w:ind w:firstLine="0"/>
                </w:pPr>
              </w:pPrChange>
            </w:pPr>
            <w:ins w:id="443" w:author="Andrew Mulya" w:date="2021-06-26T23:47:00Z">
              <w:r>
                <w:rPr>
                  <w:lang w:val="en-US"/>
                </w:rPr>
                <w:t>5</w:t>
              </w:r>
            </w:ins>
          </w:p>
        </w:tc>
        <w:tc>
          <w:tcPr>
            <w:tcW w:w="3256" w:type="dxa"/>
            <w:tcPrChange w:id="444" w:author="Andrew Mulya" w:date="2021-06-26T23:46:00Z">
              <w:tcPr>
                <w:tcW w:w="3226" w:type="dxa"/>
                <w:gridSpan w:val="2"/>
              </w:tcPr>
            </w:tcPrChange>
          </w:tcPr>
          <w:p w14:paraId="432C4F8C" w14:textId="34412373" w:rsidR="00047592" w:rsidRDefault="00047592" w:rsidP="00047592">
            <w:pPr>
              <w:pStyle w:val="TableBody"/>
              <w:ind w:firstLine="0"/>
              <w:rPr>
                <w:ins w:id="445" w:author="Andrew Mulya" w:date="2021-06-26T23:46:00Z"/>
                <w:lang w:val="en-US"/>
              </w:rPr>
            </w:pPr>
            <w:proofErr w:type="spellStart"/>
            <w:ins w:id="446" w:author="Andrew Mulya" w:date="2021-06-26T23:51:00Z">
              <w:r>
                <w:rPr>
                  <w:lang w:val="en-US"/>
                </w:rPr>
                <w:t>a</w:t>
              </w:r>
            </w:ins>
            <w:ins w:id="447" w:author="Andrew Mulya" w:date="2021-06-26T23:48:00Z">
              <w:r>
                <w:rPr>
                  <w:lang w:val="en-US"/>
                </w:rPr>
                <w:t>dd_</w:t>
              </w:r>
              <w:proofErr w:type="gramStart"/>
              <w:r>
                <w:rPr>
                  <w:lang w:val="en-US"/>
                </w:rPr>
                <w:t>showroom</w:t>
              </w:r>
              <w:proofErr w:type="spellEnd"/>
              <w:r>
                <w:rPr>
                  <w:lang w:val="en-US"/>
                </w:rPr>
                <w:t>(</w:t>
              </w:r>
              <w:proofErr w:type="gramEnd"/>
              <w:r>
                <w:rPr>
                  <w:lang w:val="en-US"/>
                </w:rPr>
                <w:t>)</w:t>
              </w:r>
            </w:ins>
          </w:p>
        </w:tc>
        <w:tc>
          <w:tcPr>
            <w:tcW w:w="5728" w:type="dxa"/>
            <w:tcPrChange w:id="448" w:author="Andrew Mulya" w:date="2021-06-26T23:46:00Z">
              <w:tcPr>
                <w:tcW w:w="3226" w:type="dxa"/>
              </w:tcPr>
            </w:tcPrChange>
          </w:tcPr>
          <w:p w14:paraId="15F49291" w14:textId="7C1B5260" w:rsidR="00047592" w:rsidRDefault="00047592" w:rsidP="00047592">
            <w:pPr>
              <w:pStyle w:val="TableBody"/>
              <w:ind w:firstLine="0"/>
              <w:rPr>
                <w:ins w:id="449" w:author="Andrew Mulya" w:date="2021-06-26T23:46:00Z"/>
                <w:lang w:val="en-US"/>
              </w:rPr>
            </w:pPr>
            <w:proofErr w:type="spellStart"/>
            <w:ins w:id="450" w:author="Andrew Mulya" w:date="2021-06-26T23:58: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w:t>
              </w:r>
              <w:r>
                <w:rPr>
                  <w:i/>
                  <w:iCs/>
                  <w:lang w:val="en-US"/>
                </w:rPr>
                <w:t xml:space="preserve">invoice </w:t>
              </w:r>
              <w:proofErr w:type="spellStart"/>
              <w:r>
                <w:rPr>
                  <w:lang w:val="en-US"/>
                </w:rPr>
                <w:t>baru</w:t>
              </w:r>
              <w:proofErr w:type="spellEnd"/>
              <w:r>
                <w:rPr>
                  <w:lang w:val="en-US"/>
                </w:rPr>
                <w:t xml:space="preserve"> </w:t>
              </w:r>
              <w:proofErr w:type="spellStart"/>
              <w:r>
                <w:rPr>
                  <w:lang w:val="en-US"/>
                </w:rPr>
                <w:t>berjenis</w:t>
              </w:r>
              <w:proofErr w:type="spellEnd"/>
              <w:r>
                <w:rPr>
                  <w:lang w:val="en-US"/>
                </w:rPr>
                <w:t xml:space="preserve"> </w:t>
              </w:r>
              <w:r w:rsidRPr="00047592">
                <w:rPr>
                  <w:i/>
                  <w:iCs/>
                  <w:lang w:val="en-US"/>
                  <w:rPrChange w:id="451" w:author="Andrew Mulya" w:date="2021-06-26T23:58:00Z">
                    <w:rPr>
                      <w:lang w:val="en-US"/>
                    </w:rPr>
                  </w:rPrChange>
                </w:rPr>
                <w:t>showroom</w:t>
              </w:r>
              <w:r>
                <w:rPr>
                  <w:lang w:val="en-US"/>
                </w:rPr>
                <w:t>.</w:t>
              </w:r>
            </w:ins>
          </w:p>
        </w:tc>
      </w:tr>
      <w:tr w:rsidR="00047592" w14:paraId="74FAEF27" w14:textId="77777777" w:rsidTr="00047592">
        <w:trPr>
          <w:ins w:id="452" w:author="Andrew Mulya" w:date="2021-06-26T23:46:00Z"/>
        </w:trPr>
        <w:tc>
          <w:tcPr>
            <w:tcW w:w="694" w:type="dxa"/>
            <w:tcPrChange w:id="453" w:author="Andrew Mulya" w:date="2021-06-26T23:46:00Z">
              <w:tcPr>
                <w:tcW w:w="3226" w:type="dxa"/>
                <w:gridSpan w:val="2"/>
              </w:tcPr>
            </w:tcPrChange>
          </w:tcPr>
          <w:p w14:paraId="4E713990" w14:textId="531F6061" w:rsidR="00047592" w:rsidRDefault="00047592">
            <w:pPr>
              <w:pStyle w:val="TableBody"/>
              <w:ind w:firstLine="0"/>
              <w:jc w:val="center"/>
              <w:rPr>
                <w:ins w:id="454" w:author="Andrew Mulya" w:date="2021-06-26T23:46:00Z"/>
                <w:lang w:val="en-US"/>
              </w:rPr>
              <w:pPrChange w:id="455" w:author="Andrew Mulya" w:date="2021-06-26T23:47:00Z">
                <w:pPr>
                  <w:pStyle w:val="TableBody"/>
                  <w:ind w:firstLine="0"/>
                </w:pPr>
              </w:pPrChange>
            </w:pPr>
            <w:ins w:id="456" w:author="Andrew Mulya" w:date="2021-06-26T23:47:00Z">
              <w:r>
                <w:rPr>
                  <w:lang w:val="en-US"/>
                </w:rPr>
                <w:t>6</w:t>
              </w:r>
            </w:ins>
          </w:p>
        </w:tc>
        <w:tc>
          <w:tcPr>
            <w:tcW w:w="3256" w:type="dxa"/>
            <w:tcPrChange w:id="457" w:author="Andrew Mulya" w:date="2021-06-26T23:46:00Z">
              <w:tcPr>
                <w:tcW w:w="3226" w:type="dxa"/>
                <w:gridSpan w:val="2"/>
              </w:tcPr>
            </w:tcPrChange>
          </w:tcPr>
          <w:p w14:paraId="68BA277F" w14:textId="2486A987" w:rsidR="00047592" w:rsidRDefault="00047592" w:rsidP="00047592">
            <w:pPr>
              <w:pStyle w:val="TableBody"/>
              <w:ind w:firstLine="0"/>
              <w:rPr>
                <w:ins w:id="458" w:author="Andrew Mulya" w:date="2021-06-26T23:46:00Z"/>
                <w:lang w:val="en-US"/>
              </w:rPr>
            </w:pPr>
            <w:proofErr w:type="gramStart"/>
            <w:ins w:id="459" w:author="Andrew Mulya" w:date="2021-06-26T23:51:00Z">
              <w:r>
                <w:rPr>
                  <w:lang w:val="en-US"/>
                </w:rPr>
                <w:t>e</w:t>
              </w:r>
            </w:ins>
            <w:ins w:id="460" w:author="Andrew Mulya" w:date="2021-06-26T23:48:00Z">
              <w:r>
                <w:rPr>
                  <w:lang w:val="en-US"/>
                </w:rPr>
                <w:t>dit(</w:t>
              </w:r>
              <w:proofErr w:type="gramEnd"/>
              <w:r>
                <w:rPr>
                  <w:lang w:val="en-US"/>
                </w:rPr>
                <w:t>)</w:t>
              </w:r>
            </w:ins>
          </w:p>
        </w:tc>
        <w:tc>
          <w:tcPr>
            <w:tcW w:w="5728" w:type="dxa"/>
            <w:tcPrChange w:id="461" w:author="Andrew Mulya" w:date="2021-06-26T23:46:00Z">
              <w:tcPr>
                <w:tcW w:w="3226" w:type="dxa"/>
              </w:tcPr>
            </w:tcPrChange>
          </w:tcPr>
          <w:p w14:paraId="488A1957" w14:textId="27CCC177" w:rsidR="00047592" w:rsidRDefault="00047592" w:rsidP="00047592">
            <w:pPr>
              <w:pStyle w:val="TableBody"/>
              <w:ind w:firstLine="0"/>
              <w:rPr>
                <w:ins w:id="462" w:author="Andrew Mulya" w:date="2021-06-26T23:46:00Z"/>
                <w:lang w:val="en-US"/>
              </w:rPr>
            </w:pPr>
            <w:proofErr w:type="spellStart"/>
            <w:ins w:id="463" w:author="Andrew Mulya" w:date="2021-06-26T23:58: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r>
                <w:rPr>
                  <w:i/>
                  <w:iCs/>
                  <w:lang w:val="en-US"/>
                </w:rPr>
                <w:t xml:space="preserve">invoice </w:t>
              </w:r>
              <w:proofErr w:type="spellStart"/>
              <w:r>
                <w:rPr>
                  <w:lang w:val="en-US"/>
                </w:rPr>
                <w:t>sebelumnya</w:t>
              </w:r>
              <w:proofErr w:type="spellEnd"/>
              <w:r>
                <w:rPr>
                  <w:lang w:val="en-US"/>
                </w:rPr>
                <w:t xml:space="preserve"> dan </w:t>
              </w:r>
              <w:proofErr w:type="spellStart"/>
              <w:r>
                <w:rPr>
                  <w:lang w:val="en-US"/>
                </w:rPr>
                <w:t>mengirimkan</w:t>
              </w:r>
              <w:proofErr w:type="spellEnd"/>
              <w:r>
                <w:rPr>
                  <w:lang w:val="en-US"/>
                </w:rPr>
                <w:t xml:space="preserve"> data </w:t>
              </w:r>
              <w:proofErr w:type="gramStart"/>
              <w:r>
                <w:rPr>
                  <w:i/>
                  <w:iCs/>
                  <w:lang w:val="en-US"/>
                </w:rPr>
                <w:t xml:space="preserve">post </w:t>
              </w:r>
              <w:r>
                <w:rPr>
                  <w:lang w:val="en-US"/>
                </w:rPr>
                <w:t xml:space="preserve"> </w:t>
              </w:r>
              <w:proofErr w:type="spellStart"/>
              <w:r>
                <w:rPr>
                  <w:lang w:val="en-US"/>
                </w:rPr>
                <w:t>untuk</w:t>
              </w:r>
              <w:proofErr w:type="spellEnd"/>
              <w:proofErr w:type="gramEnd"/>
              <w:r>
                <w:rPr>
                  <w:lang w:val="en-US"/>
                </w:rPr>
                <w:t xml:space="preserve"> </w:t>
              </w:r>
              <w:proofErr w:type="spellStart"/>
              <w:r>
                <w:rPr>
                  <w:lang w:val="en-US"/>
                </w:rPr>
                <w:t>memperbarui</w:t>
              </w:r>
              <w:proofErr w:type="spellEnd"/>
              <w:r>
                <w:rPr>
                  <w:lang w:val="en-US"/>
                </w:rPr>
                <w:t xml:space="preserve"> data </w:t>
              </w:r>
              <w:r>
                <w:rPr>
                  <w:i/>
                  <w:iCs/>
                  <w:lang w:val="en-US"/>
                </w:rPr>
                <w:t xml:space="preserve">invoice </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w:t>
              </w:r>
            </w:ins>
          </w:p>
        </w:tc>
      </w:tr>
      <w:tr w:rsidR="00047592" w14:paraId="391383CB" w14:textId="77777777" w:rsidTr="00047592">
        <w:trPr>
          <w:ins w:id="464" w:author="Andrew Mulya" w:date="2021-06-26T23:46:00Z"/>
        </w:trPr>
        <w:tc>
          <w:tcPr>
            <w:tcW w:w="694" w:type="dxa"/>
            <w:tcPrChange w:id="465" w:author="Andrew Mulya" w:date="2021-06-26T23:46:00Z">
              <w:tcPr>
                <w:tcW w:w="3226" w:type="dxa"/>
                <w:gridSpan w:val="2"/>
              </w:tcPr>
            </w:tcPrChange>
          </w:tcPr>
          <w:p w14:paraId="59B58F1F" w14:textId="75C15BE0" w:rsidR="00047592" w:rsidRDefault="00047592">
            <w:pPr>
              <w:pStyle w:val="TableBody"/>
              <w:ind w:firstLine="0"/>
              <w:jc w:val="center"/>
              <w:rPr>
                <w:ins w:id="466" w:author="Andrew Mulya" w:date="2021-06-26T23:46:00Z"/>
                <w:lang w:val="en-US"/>
              </w:rPr>
              <w:pPrChange w:id="467" w:author="Andrew Mulya" w:date="2021-06-26T23:47:00Z">
                <w:pPr>
                  <w:pStyle w:val="TableBody"/>
                  <w:ind w:firstLine="0"/>
                </w:pPr>
              </w:pPrChange>
            </w:pPr>
            <w:ins w:id="468" w:author="Andrew Mulya" w:date="2021-06-26T23:47:00Z">
              <w:r>
                <w:rPr>
                  <w:lang w:val="en-US"/>
                </w:rPr>
                <w:t>7</w:t>
              </w:r>
            </w:ins>
          </w:p>
        </w:tc>
        <w:tc>
          <w:tcPr>
            <w:tcW w:w="3256" w:type="dxa"/>
            <w:tcPrChange w:id="469" w:author="Andrew Mulya" w:date="2021-06-26T23:46:00Z">
              <w:tcPr>
                <w:tcW w:w="3226" w:type="dxa"/>
                <w:gridSpan w:val="2"/>
              </w:tcPr>
            </w:tcPrChange>
          </w:tcPr>
          <w:p w14:paraId="25407E17" w14:textId="0D7152E0" w:rsidR="00047592" w:rsidRDefault="00047592" w:rsidP="00047592">
            <w:pPr>
              <w:pStyle w:val="TableBody"/>
              <w:ind w:firstLine="0"/>
              <w:rPr>
                <w:ins w:id="470" w:author="Andrew Mulya" w:date="2021-06-26T23:46:00Z"/>
                <w:lang w:val="en-US"/>
              </w:rPr>
            </w:pPr>
            <w:proofErr w:type="gramStart"/>
            <w:ins w:id="471" w:author="Andrew Mulya" w:date="2021-06-26T23:51:00Z">
              <w:r>
                <w:rPr>
                  <w:lang w:val="en-US"/>
                </w:rPr>
                <w:t>a</w:t>
              </w:r>
            </w:ins>
            <w:ins w:id="472" w:author="Andrew Mulya" w:date="2021-06-26T23:48:00Z">
              <w:r>
                <w:rPr>
                  <w:lang w:val="en-US"/>
                </w:rPr>
                <w:t>ction(</w:t>
              </w:r>
              <w:proofErr w:type="gramEnd"/>
              <w:r>
                <w:rPr>
                  <w:lang w:val="en-US"/>
                </w:rPr>
                <w:t>)</w:t>
              </w:r>
            </w:ins>
          </w:p>
        </w:tc>
        <w:tc>
          <w:tcPr>
            <w:tcW w:w="5728" w:type="dxa"/>
            <w:tcPrChange w:id="473" w:author="Andrew Mulya" w:date="2021-06-26T23:46:00Z">
              <w:tcPr>
                <w:tcW w:w="3226" w:type="dxa"/>
              </w:tcPr>
            </w:tcPrChange>
          </w:tcPr>
          <w:p w14:paraId="36320C6D" w14:textId="4C2A5445" w:rsidR="00047592" w:rsidRPr="00047592" w:rsidRDefault="00047592" w:rsidP="00047592">
            <w:pPr>
              <w:pStyle w:val="TableBody"/>
              <w:ind w:firstLine="0"/>
              <w:rPr>
                <w:ins w:id="474" w:author="Andrew Mulya" w:date="2021-06-26T23:46:00Z"/>
                <w:lang w:val="en-US"/>
              </w:rPr>
            </w:pPr>
            <w:proofErr w:type="spellStart"/>
            <w:ins w:id="475" w:author="Andrew Mulya" w:date="2021-06-27T00:00:00Z">
              <w:r>
                <w:rPr>
                  <w:lang w:val="en-US"/>
                </w:rPr>
                <w:t>Memperbarui</w:t>
              </w:r>
              <w:proofErr w:type="spellEnd"/>
              <w:r>
                <w:rPr>
                  <w:lang w:val="en-US"/>
                </w:rPr>
                <w:t xml:space="preserve"> </w:t>
              </w:r>
              <w:proofErr w:type="spellStart"/>
              <w:r>
                <w:rPr>
                  <w:lang w:val="en-US"/>
                </w:rPr>
                <w:t>informasi</w:t>
              </w:r>
              <w:proofErr w:type="spellEnd"/>
              <w:r>
                <w:rPr>
                  <w:lang w:val="en-US"/>
                </w:rPr>
                <w:t xml:space="preserve"> status </w:t>
              </w:r>
              <w:r>
                <w:rPr>
                  <w:i/>
                  <w:iCs/>
                  <w:lang w:val="en-US"/>
                </w:rPr>
                <w:t xml:space="preserve">invoice </w:t>
              </w:r>
              <w:proofErr w:type="spellStart"/>
              <w:r>
                <w:rPr>
                  <w:lang w:val="en-US"/>
                </w:rPr>
                <w:t>ke</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berikutnya</w:t>
              </w:r>
              <w:proofErr w:type="spellEnd"/>
              <w:r>
                <w:rPr>
                  <w:lang w:val="en-US"/>
                </w:rPr>
                <w:t xml:space="preserve">, dan </w:t>
              </w:r>
              <w:proofErr w:type="spellStart"/>
              <w:r>
                <w:rPr>
                  <w:lang w:val="en-US"/>
                </w:rPr>
                <w:t>mengirimkan</w:t>
              </w:r>
              <w:proofErr w:type="spellEnd"/>
              <w:r>
                <w:rPr>
                  <w:lang w:val="en-US"/>
                </w:rPr>
                <w:t xml:space="preserve"> data </w:t>
              </w:r>
              <w:r>
                <w:rPr>
                  <w:i/>
                  <w:iCs/>
                  <w:lang w:val="en-US"/>
                </w:rPr>
                <w:t xml:space="preserve">toast </w:t>
              </w:r>
              <w:proofErr w:type="spellStart"/>
              <w:r>
                <w:rPr>
                  <w:lang w:val="en-US"/>
                </w:rPr>
                <w:t>ke</w:t>
              </w:r>
              <w:proofErr w:type="spellEnd"/>
              <w:r>
                <w:rPr>
                  <w:lang w:val="en-US"/>
                </w:rPr>
                <w:t xml:space="preserve"> view.</w:t>
              </w:r>
            </w:ins>
          </w:p>
        </w:tc>
      </w:tr>
      <w:tr w:rsidR="00047592" w14:paraId="7B5CB26F" w14:textId="77777777" w:rsidTr="00047592">
        <w:trPr>
          <w:ins w:id="476" w:author="Andrew Mulya" w:date="2021-06-26T23:48:00Z"/>
        </w:trPr>
        <w:tc>
          <w:tcPr>
            <w:tcW w:w="694" w:type="dxa"/>
          </w:tcPr>
          <w:p w14:paraId="1CA52EB5" w14:textId="61752E72" w:rsidR="00047592" w:rsidRDefault="00047592" w:rsidP="00047592">
            <w:pPr>
              <w:pStyle w:val="TableBody"/>
              <w:ind w:firstLine="0"/>
              <w:jc w:val="center"/>
              <w:rPr>
                <w:ins w:id="477" w:author="Andrew Mulya" w:date="2021-06-26T23:48:00Z"/>
                <w:lang w:val="en-US"/>
              </w:rPr>
            </w:pPr>
            <w:ins w:id="478" w:author="Andrew Mulya" w:date="2021-06-26T23:48:00Z">
              <w:r>
                <w:rPr>
                  <w:lang w:val="en-US"/>
                </w:rPr>
                <w:t>8</w:t>
              </w:r>
            </w:ins>
          </w:p>
        </w:tc>
        <w:tc>
          <w:tcPr>
            <w:tcW w:w="3256" w:type="dxa"/>
          </w:tcPr>
          <w:p w14:paraId="07FD9359" w14:textId="4DDA466E" w:rsidR="00047592" w:rsidRDefault="00047592" w:rsidP="00047592">
            <w:pPr>
              <w:pStyle w:val="TableBody"/>
              <w:ind w:firstLine="0"/>
              <w:rPr>
                <w:ins w:id="479" w:author="Andrew Mulya" w:date="2021-06-26T23:48:00Z"/>
                <w:lang w:val="en-US"/>
              </w:rPr>
            </w:pPr>
            <w:proofErr w:type="spellStart"/>
            <w:ins w:id="480" w:author="Andrew Mulya" w:date="2021-06-26T23:51:00Z">
              <w:r>
                <w:rPr>
                  <w:lang w:val="en-US"/>
                </w:rPr>
                <w:t>u</w:t>
              </w:r>
            </w:ins>
            <w:ins w:id="481" w:author="Andrew Mulya" w:date="2021-06-26T23:49:00Z">
              <w:r>
                <w:rPr>
                  <w:lang w:val="en-US"/>
                </w:rPr>
                <w:t>pdate_delivery_</w:t>
              </w:r>
              <w:proofErr w:type="gramStart"/>
              <w:r>
                <w:rPr>
                  <w:lang w:val="en-US"/>
                </w:rPr>
                <w:t>fee</w:t>
              </w:r>
              <w:proofErr w:type="spellEnd"/>
              <w:r>
                <w:rPr>
                  <w:lang w:val="en-US"/>
                </w:rPr>
                <w:t>(</w:t>
              </w:r>
              <w:proofErr w:type="gramEnd"/>
              <w:r>
                <w:rPr>
                  <w:lang w:val="en-US"/>
                </w:rPr>
                <w:t>)</w:t>
              </w:r>
            </w:ins>
          </w:p>
        </w:tc>
        <w:tc>
          <w:tcPr>
            <w:tcW w:w="5728" w:type="dxa"/>
          </w:tcPr>
          <w:p w14:paraId="260A7CA6" w14:textId="4B8F471B" w:rsidR="00047592" w:rsidRDefault="00047592" w:rsidP="00047592">
            <w:pPr>
              <w:pStyle w:val="TableBody"/>
              <w:ind w:firstLine="0"/>
              <w:rPr>
                <w:ins w:id="482" w:author="Andrew Mulya" w:date="2021-06-26T23:48:00Z"/>
                <w:lang w:val="en-US"/>
              </w:rPr>
            </w:pPr>
            <w:proofErr w:type="spellStart"/>
            <w:ins w:id="483" w:author="Andrew Mulya" w:date="2021-06-27T00:01:00Z">
              <w:r>
                <w:rPr>
                  <w:lang w:val="en-US"/>
                </w:rPr>
                <w:t>Memperbarui</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ongkir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mengirim</w:t>
              </w:r>
              <w:proofErr w:type="spellEnd"/>
              <w:r>
                <w:rPr>
                  <w:lang w:val="en-US"/>
                </w:rPr>
                <w:t xml:space="preserve"> </w:t>
              </w:r>
              <w:proofErr w:type="spellStart"/>
              <w:r>
                <w:rPr>
                  <w:lang w:val="en-US"/>
                </w:rPr>
                <w:t>barang</w:t>
              </w:r>
              <w:proofErr w:type="spellEnd"/>
              <w:r>
                <w:rPr>
                  <w:lang w:val="en-US"/>
                </w:rPr>
                <w:t>.</w:t>
              </w:r>
            </w:ins>
          </w:p>
        </w:tc>
      </w:tr>
      <w:tr w:rsidR="00047592" w14:paraId="18F41DE7" w14:textId="77777777" w:rsidTr="00047592">
        <w:trPr>
          <w:ins w:id="484" w:author="Andrew Mulya" w:date="2021-06-26T23:48:00Z"/>
        </w:trPr>
        <w:tc>
          <w:tcPr>
            <w:tcW w:w="694" w:type="dxa"/>
          </w:tcPr>
          <w:p w14:paraId="2E364D21" w14:textId="6783A480" w:rsidR="00047592" w:rsidRDefault="00047592" w:rsidP="00047592">
            <w:pPr>
              <w:pStyle w:val="TableBody"/>
              <w:ind w:firstLine="0"/>
              <w:jc w:val="center"/>
              <w:rPr>
                <w:ins w:id="485" w:author="Andrew Mulya" w:date="2021-06-26T23:48:00Z"/>
                <w:lang w:val="en-US"/>
              </w:rPr>
            </w:pPr>
            <w:ins w:id="486" w:author="Andrew Mulya" w:date="2021-06-26T23:48:00Z">
              <w:r>
                <w:rPr>
                  <w:lang w:val="en-US"/>
                </w:rPr>
                <w:t>9</w:t>
              </w:r>
            </w:ins>
          </w:p>
        </w:tc>
        <w:tc>
          <w:tcPr>
            <w:tcW w:w="3256" w:type="dxa"/>
          </w:tcPr>
          <w:p w14:paraId="7439A7C1" w14:textId="4EB44A53" w:rsidR="00047592" w:rsidRDefault="00047592" w:rsidP="00047592">
            <w:pPr>
              <w:pStyle w:val="TableBody"/>
              <w:ind w:firstLine="0"/>
              <w:rPr>
                <w:ins w:id="487" w:author="Andrew Mulya" w:date="2021-06-26T23:48:00Z"/>
                <w:lang w:val="en-US"/>
              </w:rPr>
            </w:pPr>
            <w:proofErr w:type="spellStart"/>
            <w:ins w:id="488" w:author="Andrew Mulya" w:date="2021-06-26T23:51:00Z">
              <w:r>
                <w:rPr>
                  <w:lang w:val="en-US"/>
                </w:rPr>
                <w:t>g</w:t>
              </w:r>
            </w:ins>
            <w:ins w:id="489" w:author="Andrew Mulya" w:date="2021-06-26T23:49:00Z">
              <w:r>
                <w:rPr>
                  <w:lang w:val="en-US"/>
                </w:rPr>
                <w:t>enerate_</w:t>
              </w:r>
              <w:proofErr w:type="gramStart"/>
              <w:r>
                <w:rPr>
                  <w:lang w:val="en-US"/>
                </w:rPr>
                <w:t>pdf</w:t>
              </w:r>
              <w:proofErr w:type="spellEnd"/>
              <w:r>
                <w:rPr>
                  <w:lang w:val="en-US"/>
                </w:rPr>
                <w:t>(</w:t>
              </w:r>
              <w:proofErr w:type="gramEnd"/>
              <w:r>
                <w:rPr>
                  <w:lang w:val="en-US"/>
                </w:rPr>
                <w:t>)</w:t>
              </w:r>
            </w:ins>
          </w:p>
        </w:tc>
        <w:tc>
          <w:tcPr>
            <w:tcW w:w="5728" w:type="dxa"/>
          </w:tcPr>
          <w:p w14:paraId="62E57CDD" w14:textId="1EF04892" w:rsidR="00047592" w:rsidRPr="00047592" w:rsidRDefault="00047592" w:rsidP="00047592">
            <w:pPr>
              <w:pStyle w:val="TableBody"/>
              <w:ind w:firstLine="0"/>
              <w:rPr>
                <w:ins w:id="490" w:author="Andrew Mulya" w:date="2021-06-26T23:48:00Z"/>
                <w:lang w:val="en-US"/>
              </w:rPr>
            </w:pPr>
            <w:proofErr w:type="spellStart"/>
            <w:ins w:id="491" w:author="Andrew Mulya" w:date="2021-06-27T00:01:00Z">
              <w:r>
                <w:rPr>
                  <w:lang w:val="en-US"/>
                </w:rPr>
                <w:t>Membuat</w:t>
              </w:r>
              <w:proofErr w:type="spellEnd"/>
              <w:r>
                <w:rPr>
                  <w:lang w:val="en-US"/>
                </w:rPr>
                <w:t xml:space="preserve"> file PDF </w:t>
              </w:r>
            </w:ins>
            <w:proofErr w:type="spellStart"/>
            <w:ins w:id="492" w:author="Andrew Mulya" w:date="2021-06-27T00:02:00Z">
              <w:r>
                <w:rPr>
                  <w:lang w:val="en-US"/>
                </w:rPr>
                <w:t>untuk</w:t>
              </w:r>
              <w:proofErr w:type="spellEnd"/>
              <w:r>
                <w:rPr>
                  <w:lang w:val="en-US"/>
                </w:rPr>
                <w:t xml:space="preserve"> </w:t>
              </w:r>
            </w:ins>
            <w:ins w:id="493" w:author="Andrew Mulya" w:date="2021-06-27T00:03:00Z">
              <w:r>
                <w:rPr>
                  <w:i/>
                  <w:iCs/>
                  <w:lang w:val="en-US"/>
                </w:rPr>
                <w:t xml:space="preserve">invoice </w:t>
              </w:r>
            </w:ins>
            <w:ins w:id="494" w:author="Andrew Mulya" w:date="2021-06-27T00:02:00Z">
              <w:r>
                <w:rPr>
                  <w:lang w:val="en-US"/>
                </w:rPr>
                <w:t xml:space="preserve">yang </w:t>
              </w:r>
              <w:proofErr w:type="spellStart"/>
              <w:r>
                <w:rPr>
                  <w:lang w:val="en-US"/>
                </w:rPr>
                <w:t>jenis</w:t>
              </w:r>
            </w:ins>
            <w:ins w:id="495" w:author="Andrew Mulya" w:date="2021-06-27T00:03:00Z">
              <w:r>
                <w:rPr>
                  <w:lang w:val="en-US"/>
                </w:rPr>
                <w:t>nya</w:t>
              </w:r>
            </w:ins>
            <w:proofErr w:type="spellEnd"/>
            <w:ins w:id="496" w:author="Andrew Mulya" w:date="2021-06-27T00:02:00Z">
              <w:r>
                <w:rPr>
                  <w:lang w:val="en-US"/>
                </w:rPr>
                <w:t xml:space="preserve"> </w:t>
              </w:r>
              <w:proofErr w:type="spellStart"/>
              <w:r>
                <w:rPr>
                  <w:lang w:val="en-US"/>
                </w:rPr>
                <w:t>selain</w:t>
              </w:r>
              <w:proofErr w:type="spellEnd"/>
              <w:r>
                <w:rPr>
                  <w:lang w:val="en-US"/>
                </w:rPr>
                <w:t xml:space="preserve"> </w:t>
              </w:r>
              <w:r>
                <w:rPr>
                  <w:i/>
                  <w:iCs/>
                  <w:lang w:val="en-US"/>
                </w:rPr>
                <w:t>showroom</w:t>
              </w:r>
            </w:ins>
            <w:ins w:id="497" w:author="Andrew Mulya" w:date="2021-06-27T00:03:00Z">
              <w:r>
                <w:rPr>
                  <w:i/>
                  <w:iCs/>
                  <w:lang w:val="en-US"/>
                </w:rPr>
                <w:t>.</w:t>
              </w:r>
            </w:ins>
          </w:p>
        </w:tc>
      </w:tr>
      <w:tr w:rsidR="00047592" w14:paraId="2955F3C2" w14:textId="77777777" w:rsidTr="00047592">
        <w:trPr>
          <w:ins w:id="498" w:author="Andrew Mulya" w:date="2021-06-26T23:48:00Z"/>
        </w:trPr>
        <w:tc>
          <w:tcPr>
            <w:tcW w:w="694" w:type="dxa"/>
          </w:tcPr>
          <w:p w14:paraId="682BE4CE" w14:textId="0EF12701" w:rsidR="00047592" w:rsidRDefault="00047592" w:rsidP="00047592">
            <w:pPr>
              <w:pStyle w:val="TableBody"/>
              <w:ind w:firstLine="0"/>
              <w:jc w:val="center"/>
              <w:rPr>
                <w:ins w:id="499" w:author="Andrew Mulya" w:date="2021-06-26T23:48:00Z"/>
                <w:lang w:val="en-US"/>
              </w:rPr>
            </w:pPr>
            <w:ins w:id="500" w:author="Andrew Mulya" w:date="2021-06-26T23:48:00Z">
              <w:r>
                <w:rPr>
                  <w:lang w:val="en-US"/>
                </w:rPr>
                <w:t>10</w:t>
              </w:r>
            </w:ins>
          </w:p>
        </w:tc>
        <w:tc>
          <w:tcPr>
            <w:tcW w:w="3256" w:type="dxa"/>
          </w:tcPr>
          <w:p w14:paraId="76F5B462" w14:textId="53F1F835" w:rsidR="00047592" w:rsidRDefault="00047592" w:rsidP="00047592">
            <w:pPr>
              <w:pStyle w:val="TableBody"/>
              <w:ind w:firstLine="0"/>
              <w:rPr>
                <w:ins w:id="501" w:author="Andrew Mulya" w:date="2021-06-26T23:48:00Z"/>
                <w:lang w:val="en-US"/>
              </w:rPr>
            </w:pPr>
            <w:proofErr w:type="spellStart"/>
            <w:ins w:id="502" w:author="Andrew Mulya" w:date="2021-06-26T23:51:00Z">
              <w:r>
                <w:rPr>
                  <w:lang w:val="en-US"/>
                </w:rPr>
                <w:t>s</w:t>
              </w:r>
            </w:ins>
            <w:ins w:id="503" w:author="Andrew Mulya" w:date="2021-06-26T23:49:00Z">
              <w:r>
                <w:rPr>
                  <w:lang w:val="en-US"/>
                </w:rPr>
                <w:t>howroom_</w:t>
              </w:r>
              <w:proofErr w:type="gramStart"/>
              <w:r>
                <w:rPr>
                  <w:lang w:val="en-US"/>
                </w:rPr>
                <w:t>pdf</w:t>
              </w:r>
              <w:proofErr w:type="spellEnd"/>
              <w:r>
                <w:rPr>
                  <w:lang w:val="en-US"/>
                </w:rPr>
                <w:t>(</w:t>
              </w:r>
              <w:proofErr w:type="gramEnd"/>
              <w:r>
                <w:rPr>
                  <w:lang w:val="en-US"/>
                </w:rPr>
                <w:t>)</w:t>
              </w:r>
            </w:ins>
          </w:p>
        </w:tc>
        <w:tc>
          <w:tcPr>
            <w:tcW w:w="5728" w:type="dxa"/>
          </w:tcPr>
          <w:p w14:paraId="4B1615FA" w14:textId="006D6625" w:rsidR="00047592" w:rsidRDefault="00047592" w:rsidP="00047592">
            <w:pPr>
              <w:pStyle w:val="TableBody"/>
              <w:ind w:firstLine="0"/>
              <w:rPr>
                <w:ins w:id="504" w:author="Andrew Mulya" w:date="2021-06-26T23:48:00Z"/>
                <w:lang w:val="en-US"/>
              </w:rPr>
            </w:pPr>
            <w:proofErr w:type="spellStart"/>
            <w:ins w:id="505" w:author="Andrew Mulya" w:date="2021-06-27T00:03:00Z">
              <w:r>
                <w:rPr>
                  <w:lang w:val="en-US"/>
                </w:rPr>
                <w:t>Membuat</w:t>
              </w:r>
              <w:proofErr w:type="spellEnd"/>
              <w:r>
                <w:rPr>
                  <w:lang w:val="en-US"/>
                </w:rPr>
                <w:t xml:space="preserve"> file PDF </w:t>
              </w:r>
              <w:proofErr w:type="spellStart"/>
              <w:r>
                <w:rPr>
                  <w:lang w:val="en-US"/>
                </w:rPr>
                <w:t>untuk</w:t>
              </w:r>
              <w:proofErr w:type="spellEnd"/>
              <w:r>
                <w:rPr>
                  <w:lang w:val="en-US"/>
                </w:rPr>
                <w:t xml:space="preserve"> </w:t>
              </w:r>
              <w:r>
                <w:rPr>
                  <w:i/>
                  <w:iCs/>
                  <w:lang w:val="en-US"/>
                </w:rPr>
                <w:t xml:space="preserve">invoice </w:t>
              </w:r>
              <w:r>
                <w:rPr>
                  <w:lang w:val="en-US"/>
                </w:rPr>
                <w:t xml:space="preserve">yang </w:t>
              </w:r>
              <w:proofErr w:type="spellStart"/>
              <w:r>
                <w:rPr>
                  <w:lang w:val="en-US"/>
                </w:rPr>
                <w:t>jenisnya</w:t>
              </w:r>
              <w:proofErr w:type="spellEnd"/>
              <w:r>
                <w:rPr>
                  <w:lang w:val="en-US"/>
                </w:rPr>
                <w:t xml:space="preserve"> </w:t>
              </w:r>
              <w:r>
                <w:rPr>
                  <w:i/>
                  <w:iCs/>
                  <w:lang w:val="en-US"/>
                </w:rPr>
                <w:t>showroom.</w:t>
              </w:r>
            </w:ins>
          </w:p>
        </w:tc>
      </w:tr>
      <w:tr w:rsidR="00047592" w14:paraId="2607CE8C" w14:textId="77777777" w:rsidTr="00047592">
        <w:trPr>
          <w:ins w:id="506" w:author="Andrew Mulya" w:date="2021-06-26T23:49:00Z"/>
        </w:trPr>
        <w:tc>
          <w:tcPr>
            <w:tcW w:w="694" w:type="dxa"/>
          </w:tcPr>
          <w:p w14:paraId="48E16067" w14:textId="1A15083A" w:rsidR="00047592" w:rsidRDefault="00047592" w:rsidP="00047592">
            <w:pPr>
              <w:pStyle w:val="TableBody"/>
              <w:ind w:firstLine="0"/>
              <w:jc w:val="center"/>
              <w:rPr>
                <w:ins w:id="507" w:author="Andrew Mulya" w:date="2021-06-26T23:49:00Z"/>
                <w:lang w:val="en-US"/>
              </w:rPr>
            </w:pPr>
            <w:ins w:id="508" w:author="Andrew Mulya" w:date="2021-06-26T23:49:00Z">
              <w:r>
                <w:rPr>
                  <w:lang w:val="en-US"/>
                </w:rPr>
                <w:t>11</w:t>
              </w:r>
            </w:ins>
          </w:p>
        </w:tc>
        <w:tc>
          <w:tcPr>
            <w:tcW w:w="3256" w:type="dxa"/>
          </w:tcPr>
          <w:p w14:paraId="093C3A7F" w14:textId="1DB4174E" w:rsidR="00047592" w:rsidRDefault="00047592" w:rsidP="00047592">
            <w:pPr>
              <w:pStyle w:val="TableBody"/>
              <w:ind w:firstLine="0"/>
              <w:rPr>
                <w:ins w:id="509" w:author="Andrew Mulya" w:date="2021-06-26T23:49:00Z"/>
                <w:lang w:val="en-US"/>
              </w:rPr>
            </w:pPr>
            <w:proofErr w:type="spellStart"/>
            <w:ins w:id="510" w:author="Andrew Mulya" w:date="2021-06-26T23:51:00Z">
              <w:r>
                <w:rPr>
                  <w:lang w:val="en-US"/>
                </w:rPr>
                <w:t>g</w:t>
              </w:r>
            </w:ins>
            <w:ins w:id="511" w:author="Andrew Mulya" w:date="2021-06-26T23:49:00Z">
              <w:r>
                <w:rPr>
                  <w:lang w:val="en-US"/>
                </w:rPr>
                <w:t>enerate_</w:t>
              </w:r>
              <w:proofErr w:type="gramStart"/>
              <w:r>
                <w:rPr>
                  <w:lang w:val="en-US"/>
                </w:rPr>
                <w:t>excel</w:t>
              </w:r>
              <w:proofErr w:type="spellEnd"/>
              <w:r>
                <w:rPr>
                  <w:lang w:val="en-US"/>
                </w:rPr>
                <w:t>(</w:t>
              </w:r>
              <w:proofErr w:type="gramEnd"/>
              <w:r>
                <w:rPr>
                  <w:lang w:val="en-US"/>
                </w:rPr>
                <w:t>)</w:t>
              </w:r>
            </w:ins>
          </w:p>
        </w:tc>
        <w:tc>
          <w:tcPr>
            <w:tcW w:w="5728" w:type="dxa"/>
          </w:tcPr>
          <w:p w14:paraId="669CBCE7" w14:textId="13187DA7" w:rsidR="00047592" w:rsidRDefault="00047592" w:rsidP="00047592">
            <w:pPr>
              <w:pStyle w:val="TableBody"/>
              <w:ind w:firstLine="0"/>
              <w:rPr>
                <w:ins w:id="512" w:author="Andrew Mulya" w:date="2021-06-26T23:49:00Z"/>
                <w:lang w:val="en-US"/>
              </w:rPr>
            </w:pPr>
            <w:proofErr w:type="spellStart"/>
            <w:ins w:id="513" w:author="Andrew Mulya" w:date="2021-06-27T00:03:00Z">
              <w:r>
                <w:rPr>
                  <w:lang w:val="en-US"/>
                </w:rPr>
                <w:t>Membuat</w:t>
              </w:r>
              <w:proofErr w:type="spellEnd"/>
              <w:r>
                <w:rPr>
                  <w:lang w:val="en-US"/>
                </w:rPr>
                <w:t xml:space="preserve"> file excel </w:t>
              </w:r>
            </w:ins>
            <w:proofErr w:type="spellStart"/>
            <w:ins w:id="514" w:author="Andrew Mulya" w:date="2021-06-27T00:05:00Z">
              <w:r>
                <w:rPr>
                  <w:lang w:val="en-US"/>
                </w:rPr>
                <w:t>dengan</w:t>
              </w:r>
              <w:proofErr w:type="spellEnd"/>
              <w:r>
                <w:rPr>
                  <w:lang w:val="en-US"/>
                </w:rPr>
                <w:t xml:space="preserve"> </w:t>
              </w:r>
              <w:proofErr w:type="spellStart"/>
              <w:r>
                <w:rPr>
                  <w:lang w:val="en-US"/>
                </w:rPr>
                <w:t>mengambil</w:t>
              </w:r>
              <w:proofErr w:type="spellEnd"/>
              <w:r>
                <w:rPr>
                  <w:lang w:val="en-US"/>
                </w:rPr>
                <w:t xml:space="preserve"> data </w:t>
              </w:r>
              <w:proofErr w:type="spellStart"/>
              <w:r>
                <w:rPr>
                  <w:lang w:val="en-US"/>
                </w:rPr>
                <w:t>tabel</w:t>
              </w:r>
              <w:proofErr w:type="spellEnd"/>
              <w:r>
                <w:rPr>
                  <w:lang w:val="en-US"/>
                </w:rPr>
                <w:t xml:space="preserve"> </w:t>
              </w:r>
              <w:proofErr w:type="spellStart"/>
              <w:r>
                <w:rPr>
                  <w:lang w:val="en-US"/>
                </w:rPr>
                <w:t>dari</w:t>
              </w:r>
              <w:proofErr w:type="spellEnd"/>
              <w:r>
                <w:rPr>
                  <w:lang w:val="en-US"/>
                </w:rPr>
                <w:t xml:space="preserve"> </w:t>
              </w:r>
              <w:proofErr w:type="gramStart"/>
              <w:r>
                <w:rPr>
                  <w:lang w:val="en-US"/>
                </w:rPr>
                <w:t>index(</w:t>
              </w:r>
              <w:proofErr w:type="gramEnd"/>
              <w:r>
                <w:rPr>
                  <w:lang w:val="en-US"/>
                </w:rPr>
                <w:t>)</w:t>
              </w:r>
              <w:r w:rsidR="00D96918">
                <w:rPr>
                  <w:lang w:val="en-US"/>
                </w:rPr>
                <w:t>.</w:t>
              </w:r>
            </w:ins>
          </w:p>
        </w:tc>
      </w:tr>
      <w:tr w:rsidR="00047592" w14:paraId="10275338" w14:textId="77777777" w:rsidTr="00047592">
        <w:trPr>
          <w:ins w:id="515" w:author="Andrew Mulya" w:date="2021-06-26T23:49:00Z"/>
        </w:trPr>
        <w:tc>
          <w:tcPr>
            <w:tcW w:w="694" w:type="dxa"/>
          </w:tcPr>
          <w:p w14:paraId="148BA887" w14:textId="2B82753F" w:rsidR="00047592" w:rsidRDefault="00047592" w:rsidP="00047592">
            <w:pPr>
              <w:pStyle w:val="TableBody"/>
              <w:ind w:firstLine="0"/>
              <w:jc w:val="center"/>
              <w:rPr>
                <w:ins w:id="516" w:author="Andrew Mulya" w:date="2021-06-26T23:49:00Z"/>
                <w:lang w:val="en-US"/>
              </w:rPr>
            </w:pPr>
            <w:ins w:id="517" w:author="Andrew Mulya" w:date="2021-06-26T23:49:00Z">
              <w:r>
                <w:rPr>
                  <w:lang w:val="en-US"/>
                </w:rPr>
                <w:t>12</w:t>
              </w:r>
            </w:ins>
          </w:p>
        </w:tc>
        <w:tc>
          <w:tcPr>
            <w:tcW w:w="3256" w:type="dxa"/>
          </w:tcPr>
          <w:p w14:paraId="4CCD0A73" w14:textId="059BDAE3" w:rsidR="00047592" w:rsidRDefault="00047592" w:rsidP="00047592">
            <w:pPr>
              <w:pStyle w:val="TableBody"/>
              <w:ind w:firstLine="0"/>
              <w:rPr>
                <w:ins w:id="518" w:author="Andrew Mulya" w:date="2021-06-26T23:49:00Z"/>
                <w:lang w:val="en-US"/>
              </w:rPr>
            </w:pPr>
            <w:proofErr w:type="spellStart"/>
            <w:ins w:id="519" w:author="Andrew Mulya" w:date="2021-06-26T23:51:00Z">
              <w:r>
                <w:rPr>
                  <w:lang w:val="en-US"/>
                </w:rPr>
                <w:t>a</w:t>
              </w:r>
            </w:ins>
            <w:ins w:id="520" w:author="Andrew Mulya" w:date="2021-06-26T23:50:00Z">
              <w:r>
                <w:rPr>
                  <w:lang w:val="en-US"/>
                </w:rPr>
                <w:t>pi_get_</w:t>
              </w:r>
              <w:proofErr w:type="gramStart"/>
              <w:r>
                <w:rPr>
                  <w:lang w:val="en-US"/>
                </w:rPr>
                <w:t>book</w:t>
              </w:r>
              <w:proofErr w:type="spellEnd"/>
              <w:r>
                <w:rPr>
                  <w:lang w:val="en-US"/>
                </w:rPr>
                <w:t>(</w:t>
              </w:r>
              <w:proofErr w:type="gramEnd"/>
              <w:r>
                <w:rPr>
                  <w:lang w:val="en-US"/>
                </w:rPr>
                <w:t>)</w:t>
              </w:r>
            </w:ins>
          </w:p>
        </w:tc>
        <w:tc>
          <w:tcPr>
            <w:tcW w:w="5728" w:type="dxa"/>
          </w:tcPr>
          <w:p w14:paraId="7116BB96" w14:textId="0511871B" w:rsidR="00047592" w:rsidRDefault="00D96918" w:rsidP="00047592">
            <w:pPr>
              <w:pStyle w:val="TableBody"/>
              <w:ind w:firstLine="0"/>
              <w:rPr>
                <w:ins w:id="521" w:author="Andrew Mulya" w:date="2021-06-26T23:49:00Z"/>
                <w:lang w:val="en-US"/>
              </w:rPr>
            </w:pPr>
            <w:proofErr w:type="spellStart"/>
            <w:ins w:id="522" w:author="Andrew Mulya" w:date="2021-06-27T00:07:00Z">
              <w:r>
                <w:rPr>
                  <w:lang w:val="en-US"/>
                </w:rPr>
                <w:t>Fungsi</w:t>
              </w:r>
              <w:proofErr w:type="spellEnd"/>
              <w:r>
                <w:rPr>
                  <w:lang w:val="en-US"/>
                </w:rPr>
                <w:t xml:space="preserve"> </w:t>
              </w:r>
              <w:r w:rsidRPr="00580E97">
                <w:t xml:space="preserve">API yang digunakan untuk mengirimkan informasi </w:t>
              </w:r>
            </w:ins>
            <w:proofErr w:type="spellStart"/>
            <w:ins w:id="523" w:author="Andrew Mulya" w:date="2021-06-27T00:08:00Z">
              <w:r>
                <w:rPr>
                  <w:lang w:val="en-US"/>
                </w:rPr>
                <w:t>sebuah</w:t>
              </w:r>
              <w:proofErr w:type="spellEnd"/>
              <w:r>
                <w:rPr>
                  <w:lang w:val="en-US"/>
                </w:rPr>
                <w:t xml:space="preserve"> </w:t>
              </w:r>
              <w:proofErr w:type="spellStart"/>
              <w:r>
                <w:rPr>
                  <w:lang w:val="en-US"/>
                </w:rPr>
                <w:t>buku</w:t>
              </w:r>
              <w:proofErr w:type="spellEnd"/>
              <w:r>
                <w:rPr>
                  <w:lang w:val="en-US"/>
                </w:rPr>
                <w:t xml:space="preserve"> </w:t>
              </w:r>
            </w:ins>
            <w:ins w:id="524" w:author="Andrew Mulya" w:date="2021-06-27T00:07:00Z">
              <w:r w:rsidRPr="00580E97">
                <w:t xml:space="preserve">ketika </w:t>
              </w:r>
            </w:ins>
            <w:proofErr w:type="spellStart"/>
            <w:ins w:id="525" w:author="Andrew Mulya" w:date="2021-06-27T00:09:00Z">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dari</w:t>
              </w:r>
              <w:proofErr w:type="spellEnd"/>
              <w:r>
                <w:rPr>
                  <w:lang w:val="en-US"/>
                </w:rPr>
                <w:t xml:space="preserve"> dropdown</w:t>
              </w:r>
            </w:ins>
            <w:ins w:id="526" w:author="Andrew Mulya" w:date="2021-06-27T00:13:00Z">
              <w:r>
                <w:rPr>
                  <w:lang w:val="en-US"/>
                </w:rPr>
                <w:t xml:space="preserve"> </w:t>
              </w:r>
              <w:proofErr w:type="spellStart"/>
              <w:r>
                <w:rPr>
                  <w:lang w:val="en-US"/>
                </w:rPr>
                <w:t>b</w:t>
              </w:r>
            </w:ins>
            <w:ins w:id="527" w:author="Andrew Mulya" w:date="2021-06-27T00:14:00Z">
              <w:r>
                <w:rPr>
                  <w:lang w:val="en-US"/>
                </w:rPr>
                <w:t>uku</w:t>
              </w:r>
            </w:ins>
            <w:proofErr w:type="spellEnd"/>
            <w:ins w:id="528" w:author="Andrew Mulya" w:date="2021-06-27T00:09:00Z">
              <w:r>
                <w:rPr>
                  <w:lang w:val="en-US"/>
                </w:rPr>
                <w:t xml:space="preserve"> di </w:t>
              </w:r>
              <w:r w:rsidRPr="00D96918">
                <w:rPr>
                  <w:i/>
                  <w:iCs/>
                  <w:lang w:val="en-US"/>
                  <w:rPrChange w:id="529" w:author="Andrew Mulya" w:date="2021-06-27T00:09:00Z">
                    <w:rPr>
                      <w:lang w:val="en-US"/>
                    </w:rPr>
                  </w:rPrChange>
                </w:rPr>
                <w:t>view</w:t>
              </w:r>
              <w:r>
                <w:rPr>
                  <w:lang w:val="en-US"/>
                </w:rPr>
                <w:t xml:space="preserve"> </w:t>
              </w:r>
              <w:proofErr w:type="spellStart"/>
              <w:proofErr w:type="gramStart"/>
              <w:r>
                <w:rPr>
                  <w:lang w:val="en-US"/>
                </w:rPr>
                <w:t>add</w:t>
              </w:r>
              <w:proofErr w:type="gramEnd"/>
              <w:r>
                <w:rPr>
                  <w:lang w:val="en-US"/>
                </w:rPr>
                <w:t>_showroom</w:t>
              </w:r>
            </w:ins>
            <w:proofErr w:type="spellEnd"/>
            <w:ins w:id="530" w:author="Andrew Mulya" w:date="2021-06-27T00:07:00Z">
              <w:r w:rsidRPr="00580E97">
                <w:t>.</w:t>
              </w:r>
            </w:ins>
          </w:p>
        </w:tc>
      </w:tr>
      <w:tr w:rsidR="00047592" w14:paraId="2A182486" w14:textId="77777777" w:rsidTr="00047592">
        <w:trPr>
          <w:ins w:id="531" w:author="Andrew Mulya" w:date="2021-06-26T23:49:00Z"/>
        </w:trPr>
        <w:tc>
          <w:tcPr>
            <w:tcW w:w="694" w:type="dxa"/>
          </w:tcPr>
          <w:p w14:paraId="4FB04A35" w14:textId="0349500F" w:rsidR="00047592" w:rsidRDefault="00047592" w:rsidP="00047592">
            <w:pPr>
              <w:pStyle w:val="TableBody"/>
              <w:ind w:firstLine="0"/>
              <w:jc w:val="center"/>
              <w:rPr>
                <w:ins w:id="532" w:author="Andrew Mulya" w:date="2021-06-26T23:49:00Z"/>
                <w:lang w:val="en-US"/>
              </w:rPr>
            </w:pPr>
            <w:ins w:id="533" w:author="Andrew Mulya" w:date="2021-06-26T23:49:00Z">
              <w:r>
                <w:rPr>
                  <w:lang w:val="en-US"/>
                </w:rPr>
                <w:t>13</w:t>
              </w:r>
            </w:ins>
          </w:p>
        </w:tc>
        <w:tc>
          <w:tcPr>
            <w:tcW w:w="3256" w:type="dxa"/>
          </w:tcPr>
          <w:p w14:paraId="391BBC4E" w14:textId="0A5B34EE" w:rsidR="00047592" w:rsidRDefault="00047592" w:rsidP="00047592">
            <w:pPr>
              <w:pStyle w:val="TableBody"/>
              <w:ind w:firstLine="0"/>
              <w:rPr>
                <w:ins w:id="534" w:author="Andrew Mulya" w:date="2021-06-26T23:49:00Z"/>
                <w:lang w:val="en-US"/>
              </w:rPr>
            </w:pPr>
            <w:proofErr w:type="spellStart"/>
            <w:ins w:id="535" w:author="Andrew Mulya" w:date="2021-06-26T23:51:00Z">
              <w:r>
                <w:rPr>
                  <w:lang w:val="en-US"/>
                </w:rPr>
                <w:t>a</w:t>
              </w:r>
            </w:ins>
            <w:ins w:id="536" w:author="Andrew Mulya" w:date="2021-06-26T23:50:00Z">
              <w:r>
                <w:rPr>
                  <w:lang w:val="en-US"/>
                </w:rPr>
                <w:t>pi_get_book_dynamic_</w:t>
              </w:r>
              <w:proofErr w:type="gramStart"/>
              <w:r>
                <w:rPr>
                  <w:lang w:val="en-US"/>
                </w:rPr>
                <w:t>stock</w:t>
              </w:r>
              <w:proofErr w:type="spellEnd"/>
              <w:r>
                <w:rPr>
                  <w:lang w:val="en-US"/>
                </w:rPr>
                <w:t>(</w:t>
              </w:r>
              <w:proofErr w:type="gramEnd"/>
              <w:r>
                <w:rPr>
                  <w:lang w:val="en-US"/>
                </w:rPr>
                <w:t>)</w:t>
              </w:r>
            </w:ins>
          </w:p>
        </w:tc>
        <w:tc>
          <w:tcPr>
            <w:tcW w:w="5728" w:type="dxa"/>
          </w:tcPr>
          <w:p w14:paraId="7813C922" w14:textId="0E54F269" w:rsidR="00047592" w:rsidRDefault="00D96918" w:rsidP="00047592">
            <w:pPr>
              <w:pStyle w:val="TableBody"/>
              <w:ind w:firstLine="0"/>
              <w:rPr>
                <w:ins w:id="537" w:author="Andrew Mulya" w:date="2021-06-26T23:49:00Z"/>
                <w:lang w:val="en-US"/>
              </w:rPr>
            </w:pPr>
            <w:proofErr w:type="spellStart"/>
            <w:ins w:id="538" w:author="Andrew Mulya" w:date="2021-06-27T00:12:00Z">
              <w:r>
                <w:rPr>
                  <w:lang w:val="en-US"/>
                </w:rPr>
                <w:t>Fungsi</w:t>
              </w:r>
              <w:proofErr w:type="spellEnd"/>
              <w:r>
                <w:rPr>
                  <w:lang w:val="en-US"/>
                </w:rPr>
                <w:t xml:space="preserve"> </w:t>
              </w:r>
              <w:r w:rsidRPr="00580E97">
                <w:t xml:space="preserve">API yang digunakan untuk mengirimkan informasi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w:t>
              </w:r>
              <w:r w:rsidRPr="00580E97">
                <w:t xml:space="preserve">ketika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dari</w:t>
              </w:r>
              <w:proofErr w:type="spellEnd"/>
              <w:r>
                <w:rPr>
                  <w:lang w:val="en-US"/>
                </w:rPr>
                <w:t xml:space="preserve"> dropdown </w:t>
              </w:r>
            </w:ins>
            <w:proofErr w:type="spellStart"/>
            <w:ins w:id="539" w:author="Andrew Mulya" w:date="2021-06-27T00:13:00Z">
              <w:r>
                <w:rPr>
                  <w:lang w:val="en-US"/>
                </w:rPr>
                <w:t>buku</w:t>
              </w:r>
              <w:proofErr w:type="spellEnd"/>
              <w:r>
                <w:rPr>
                  <w:lang w:val="en-US"/>
                </w:rPr>
                <w:t xml:space="preserve"> </w:t>
              </w:r>
            </w:ins>
            <w:ins w:id="540" w:author="Andrew Mulya" w:date="2021-06-27T00:12:00Z">
              <w:r>
                <w:rPr>
                  <w:lang w:val="en-US"/>
                </w:rPr>
                <w:t xml:space="preserve">di </w:t>
              </w:r>
              <w:r w:rsidRPr="00580E97">
                <w:rPr>
                  <w:i/>
                  <w:iCs/>
                  <w:lang w:val="en-US"/>
                </w:rPr>
                <w:t>view</w:t>
              </w:r>
              <w:r>
                <w:rPr>
                  <w:lang w:val="en-US"/>
                </w:rPr>
                <w:t xml:space="preserve"> </w:t>
              </w:r>
              <w:proofErr w:type="spellStart"/>
              <w:proofErr w:type="gramStart"/>
              <w:r w:rsidRPr="00D96918">
                <w:rPr>
                  <w:lang w:val="en-US"/>
                </w:rPr>
                <w:t>add</w:t>
              </w:r>
              <w:proofErr w:type="gramEnd"/>
              <w:r w:rsidRPr="00D96918">
                <w:rPr>
                  <w:lang w:val="en-US"/>
                </w:rPr>
                <w:t>_invoice</w:t>
              </w:r>
              <w:proofErr w:type="spellEnd"/>
              <w:r w:rsidRPr="00580E97">
                <w:t>.</w:t>
              </w:r>
            </w:ins>
          </w:p>
        </w:tc>
      </w:tr>
      <w:tr w:rsidR="00047592" w14:paraId="631C8EAF" w14:textId="77777777" w:rsidTr="00047592">
        <w:trPr>
          <w:ins w:id="541" w:author="Andrew Mulya" w:date="2021-06-26T23:49:00Z"/>
        </w:trPr>
        <w:tc>
          <w:tcPr>
            <w:tcW w:w="694" w:type="dxa"/>
          </w:tcPr>
          <w:p w14:paraId="7B3DF63A" w14:textId="0E8B745C" w:rsidR="00047592" w:rsidRDefault="00047592" w:rsidP="00047592">
            <w:pPr>
              <w:pStyle w:val="TableBody"/>
              <w:ind w:firstLine="0"/>
              <w:jc w:val="center"/>
              <w:rPr>
                <w:ins w:id="542" w:author="Andrew Mulya" w:date="2021-06-26T23:49:00Z"/>
                <w:lang w:val="en-US"/>
              </w:rPr>
            </w:pPr>
            <w:ins w:id="543" w:author="Andrew Mulya" w:date="2021-06-26T23:49:00Z">
              <w:r>
                <w:rPr>
                  <w:lang w:val="en-US"/>
                </w:rPr>
                <w:t>14</w:t>
              </w:r>
            </w:ins>
          </w:p>
        </w:tc>
        <w:tc>
          <w:tcPr>
            <w:tcW w:w="3256" w:type="dxa"/>
          </w:tcPr>
          <w:p w14:paraId="131C0F33" w14:textId="6C84E660" w:rsidR="00047592" w:rsidRDefault="00047592" w:rsidP="00047592">
            <w:pPr>
              <w:pStyle w:val="TableBody"/>
              <w:ind w:firstLine="0"/>
              <w:rPr>
                <w:ins w:id="544" w:author="Andrew Mulya" w:date="2021-06-26T23:49:00Z"/>
                <w:lang w:val="en-US"/>
              </w:rPr>
            </w:pPr>
            <w:proofErr w:type="spellStart"/>
            <w:ins w:id="545" w:author="Andrew Mulya" w:date="2021-06-26T23:51:00Z">
              <w:r>
                <w:rPr>
                  <w:lang w:val="en-US"/>
                </w:rPr>
                <w:t>a</w:t>
              </w:r>
            </w:ins>
            <w:ins w:id="546" w:author="Andrew Mulya" w:date="2021-06-26T23:50:00Z">
              <w:r>
                <w:rPr>
                  <w:lang w:val="en-US"/>
                </w:rPr>
                <w:t>pi_get_</w:t>
              </w:r>
              <w:proofErr w:type="gramStart"/>
              <w:r>
                <w:rPr>
                  <w:lang w:val="en-US"/>
                </w:rPr>
                <w:t>customer</w:t>
              </w:r>
              <w:proofErr w:type="spellEnd"/>
              <w:r>
                <w:rPr>
                  <w:lang w:val="en-US"/>
                </w:rPr>
                <w:t>(</w:t>
              </w:r>
              <w:proofErr w:type="gramEnd"/>
              <w:r>
                <w:rPr>
                  <w:lang w:val="en-US"/>
                </w:rPr>
                <w:t>)</w:t>
              </w:r>
            </w:ins>
          </w:p>
        </w:tc>
        <w:tc>
          <w:tcPr>
            <w:tcW w:w="5728" w:type="dxa"/>
          </w:tcPr>
          <w:p w14:paraId="367FE262" w14:textId="5C980CB2" w:rsidR="00047592" w:rsidRDefault="00D96918" w:rsidP="00047592">
            <w:pPr>
              <w:pStyle w:val="TableBody"/>
              <w:ind w:firstLine="0"/>
              <w:rPr>
                <w:ins w:id="547" w:author="Andrew Mulya" w:date="2021-06-26T23:49:00Z"/>
                <w:lang w:val="en-US"/>
              </w:rPr>
            </w:pPr>
            <w:proofErr w:type="spellStart"/>
            <w:ins w:id="548" w:author="Andrew Mulya" w:date="2021-06-27T00:13:00Z">
              <w:r>
                <w:rPr>
                  <w:lang w:val="en-US"/>
                </w:rPr>
                <w:t>Fungsi</w:t>
              </w:r>
              <w:proofErr w:type="spellEnd"/>
              <w:r>
                <w:rPr>
                  <w:lang w:val="en-US"/>
                </w:rPr>
                <w:t xml:space="preserve"> </w:t>
              </w:r>
              <w:r w:rsidRPr="00580E97">
                <w:t xml:space="preserve">API yang digunakan untuk mengirimkan informasi </w:t>
              </w:r>
              <w:proofErr w:type="spellStart"/>
              <w:r>
                <w:rPr>
                  <w:lang w:val="en-US"/>
                </w:rPr>
                <w:t>sebuah</w:t>
              </w:r>
              <w:proofErr w:type="spellEnd"/>
              <w:r>
                <w:rPr>
                  <w:lang w:val="en-US"/>
                </w:rPr>
                <w:t xml:space="preserve"> </w:t>
              </w:r>
              <w:r>
                <w:rPr>
                  <w:i/>
                  <w:iCs/>
                  <w:lang w:val="en-US"/>
                </w:rPr>
                <w:t>customer</w:t>
              </w:r>
              <w:r>
                <w:rPr>
                  <w:lang w:val="en-US"/>
                </w:rPr>
                <w:t xml:space="preserve"> </w:t>
              </w:r>
              <w:r w:rsidRPr="00580E97">
                <w:t xml:space="preserve">ketika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seorang</w:t>
              </w:r>
              <w:proofErr w:type="spellEnd"/>
              <w:r>
                <w:rPr>
                  <w:lang w:val="en-US"/>
                </w:rPr>
                <w:t xml:space="preserve"> </w:t>
              </w:r>
              <w:r>
                <w:rPr>
                  <w:i/>
                  <w:iCs/>
                  <w:lang w:val="en-US"/>
                </w:rPr>
                <w:t>customer</w:t>
              </w:r>
              <w:r>
                <w:rPr>
                  <w:lang w:val="en-US"/>
                </w:rPr>
                <w:t xml:space="preserve"> </w:t>
              </w:r>
              <w:proofErr w:type="spellStart"/>
              <w:r>
                <w:rPr>
                  <w:lang w:val="en-US"/>
                </w:rPr>
                <w:t>dari</w:t>
              </w:r>
              <w:proofErr w:type="spellEnd"/>
              <w:r>
                <w:rPr>
                  <w:lang w:val="en-US"/>
                </w:rPr>
                <w:t xml:space="preserve"> dropdown</w:t>
              </w:r>
            </w:ins>
            <w:ins w:id="549" w:author="Andrew Mulya" w:date="2021-06-27T00:14:00Z">
              <w:r>
                <w:rPr>
                  <w:lang w:val="en-US"/>
                </w:rPr>
                <w:t xml:space="preserve"> </w:t>
              </w:r>
            </w:ins>
            <w:ins w:id="550" w:author="Andrew Mulya" w:date="2021-06-27T00:15:00Z">
              <w:r w:rsidR="00015B08">
                <w:rPr>
                  <w:i/>
                  <w:iCs/>
                  <w:lang w:val="en-US"/>
                </w:rPr>
                <w:t>customer</w:t>
              </w:r>
            </w:ins>
            <w:ins w:id="551" w:author="Andrew Mulya" w:date="2021-06-27T00:13:00Z">
              <w:r>
                <w:rPr>
                  <w:lang w:val="en-US"/>
                </w:rPr>
                <w:t xml:space="preserve"> di </w:t>
              </w:r>
              <w:r w:rsidRPr="00580E97">
                <w:rPr>
                  <w:i/>
                  <w:iCs/>
                  <w:lang w:val="en-US"/>
                </w:rPr>
                <w:t>view</w:t>
              </w:r>
              <w:r>
                <w:rPr>
                  <w:lang w:val="en-US"/>
                </w:rPr>
                <w:t xml:space="preserve"> </w:t>
              </w:r>
              <w:proofErr w:type="spellStart"/>
              <w:proofErr w:type="gramStart"/>
              <w:r w:rsidRPr="00580E97">
                <w:rPr>
                  <w:lang w:val="en-US"/>
                </w:rPr>
                <w:t>add</w:t>
              </w:r>
              <w:proofErr w:type="gramEnd"/>
              <w:r w:rsidRPr="00580E97">
                <w:rPr>
                  <w:lang w:val="en-US"/>
                </w:rPr>
                <w:t>_invoice</w:t>
              </w:r>
            </w:ins>
            <w:proofErr w:type="spellEnd"/>
            <w:ins w:id="552" w:author="Andrew Mulya" w:date="2021-06-27T00:14:00Z">
              <w:r>
                <w:rPr>
                  <w:lang w:val="en-US"/>
                </w:rPr>
                <w:t xml:space="preserve"> dan </w:t>
              </w:r>
              <w:proofErr w:type="spellStart"/>
              <w:r>
                <w:rPr>
                  <w:lang w:val="en-US"/>
                </w:rPr>
                <w:t>add_showroom</w:t>
              </w:r>
            </w:ins>
            <w:proofErr w:type="spellEnd"/>
            <w:ins w:id="553" w:author="Andrew Mulya" w:date="2021-06-27T00:13:00Z">
              <w:r w:rsidRPr="00580E97">
                <w:t>.</w:t>
              </w:r>
            </w:ins>
          </w:p>
        </w:tc>
      </w:tr>
      <w:tr w:rsidR="00047592" w14:paraId="230F2BBE" w14:textId="77777777" w:rsidTr="00047592">
        <w:trPr>
          <w:ins w:id="554" w:author="Andrew Mulya" w:date="2021-06-26T23:49:00Z"/>
        </w:trPr>
        <w:tc>
          <w:tcPr>
            <w:tcW w:w="694" w:type="dxa"/>
          </w:tcPr>
          <w:p w14:paraId="599ABB8B" w14:textId="4D475583" w:rsidR="00047592" w:rsidRDefault="00047592" w:rsidP="00047592">
            <w:pPr>
              <w:pStyle w:val="TableBody"/>
              <w:ind w:firstLine="0"/>
              <w:jc w:val="center"/>
              <w:rPr>
                <w:ins w:id="555" w:author="Andrew Mulya" w:date="2021-06-26T23:49:00Z"/>
                <w:lang w:val="en-US"/>
              </w:rPr>
            </w:pPr>
            <w:ins w:id="556" w:author="Andrew Mulya" w:date="2021-06-26T23:49:00Z">
              <w:r>
                <w:rPr>
                  <w:lang w:val="en-US"/>
                </w:rPr>
                <w:t>15</w:t>
              </w:r>
            </w:ins>
          </w:p>
        </w:tc>
        <w:tc>
          <w:tcPr>
            <w:tcW w:w="3256" w:type="dxa"/>
          </w:tcPr>
          <w:p w14:paraId="2019B9E3" w14:textId="6D82C48D" w:rsidR="00047592" w:rsidRDefault="00047592" w:rsidP="00047592">
            <w:pPr>
              <w:pStyle w:val="TableBody"/>
              <w:ind w:firstLine="0"/>
              <w:rPr>
                <w:ins w:id="557" w:author="Andrew Mulya" w:date="2021-06-26T23:49:00Z"/>
                <w:lang w:val="en-US"/>
              </w:rPr>
            </w:pPr>
            <w:proofErr w:type="spellStart"/>
            <w:ins w:id="558" w:author="Andrew Mulya" w:date="2021-06-26T23:51:00Z">
              <w:r>
                <w:rPr>
                  <w:lang w:val="en-US"/>
                </w:rPr>
                <w:t>a</w:t>
              </w:r>
            </w:ins>
            <w:ins w:id="559" w:author="Andrew Mulya" w:date="2021-06-26T23:50:00Z">
              <w:r>
                <w:rPr>
                  <w:lang w:val="en-US"/>
                </w:rPr>
                <w:t>pi_get_</w:t>
              </w:r>
              <w:proofErr w:type="gramStart"/>
              <w:r>
                <w:rPr>
                  <w:lang w:val="en-US"/>
                </w:rPr>
                <w:t>discount</w:t>
              </w:r>
              <w:proofErr w:type="spellEnd"/>
              <w:r>
                <w:rPr>
                  <w:lang w:val="en-US"/>
                </w:rPr>
                <w:t>(</w:t>
              </w:r>
              <w:proofErr w:type="gramEnd"/>
              <w:r>
                <w:rPr>
                  <w:lang w:val="en-US"/>
                </w:rPr>
                <w:t>)</w:t>
              </w:r>
            </w:ins>
          </w:p>
        </w:tc>
        <w:tc>
          <w:tcPr>
            <w:tcW w:w="5728" w:type="dxa"/>
          </w:tcPr>
          <w:p w14:paraId="15FCECA5" w14:textId="428594A3" w:rsidR="00047592" w:rsidRPr="00015B08" w:rsidRDefault="00D96918" w:rsidP="00047592">
            <w:pPr>
              <w:pStyle w:val="TableBody"/>
              <w:ind w:firstLine="0"/>
              <w:rPr>
                <w:ins w:id="560" w:author="Andrew Mulya" w:date="2021-06-26T23:49:00Z"/>
                <w:lang w:val="en-US"/>
              </w:rPr>
            </w:pPr>
            <w:proofErr w:type="spellStart"/>
            <w:ins w:id="561" w:author="Andrew Mulya" w:date="2021-06-27T00:14:00Z">
              <w:r>
                <w:rPr>
                  <w:lang w:val="en-US"/>
                </w:rPr>
                <w:t>Fungsi</w:t>
              </w:r>
              <w:proofErr w:type="spellEnd"/>
              <w:r>
                <w:rPr>
                  <w:lang w:val="en-US"/>
                </w:rPr>
                <w:t xml:space="preserve"> API </w:t>
              </w:r>
              <w:proofErr w:type="spellStart"/>
              <w:r>
                <w:rPr>
                  <w:lang w:val="en-US"/>
                </w:rPr>
                <w:t>untuk</w:t>
              </w:r>
              <w:proofErr w:type="spellEnd"/>
              <w:r>
                <w:rPr>
                  <w:lang w:val="en-US"/>
                </w:rPr>
                <w:t xml:space="preserve"> </w:t>
              </w:r>
              <w:proofErr w:type="spellStart"/>
              <w:r>
                <w:rPr>
                  <w:lang w:val="en-US"/>
                </w:rPr>
                <w:t>mengirim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diskon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jenis</w:t>
              </w:r>
              <w:proofErr w:type="spellEnd"/>
              <w:r>
                <w:rPr>
                  <w:lang w:val="en-US"/>
                </w:rPr>
                <w:t xml:space="preserve"> </w:t>
              </w:r>
              <w:r w:rsidRPr="00D96918">
                <w:rPr>
                  <w:i/>
                  <w:iCs/>
                  <w:lang w:val="en-US"/>
                  <w:rPrChange w:id="562" w:author="Andrew Mulya" w:date="2021-06-27T00:14:00Z">
                    <w:rPr>
                      <w:lang w:val="en-US"/>
                    </w:rPr>
                  </w:rPrChange>
                </w:rPr>
                <w:t>customer</w:t>
              </w:r>
            </w:ins>
            <w:ins w:id="563" w:author="Andrew Mulya" w:date="2021-06-27T00:15:00Z">
              <w:r w:rsidR="00015B08">
                <w:rPr>
                  <w:i/>
                  <w:iCs/>
                  <w:lang w:val="en-US"/>
                </w:rPr>
                <w:t xml:space="preserve"> </w:t>
              </w:r>
              <w:r w:rsidR="00015B08">
                <w:rPr>
                  <w:lang w:val="en-US"/>
                </w:rPr>
                <w:t xml:space="preserve">yang </w:t>
              </w:r>
              <w:proofErr w:type="spellStart"/>
              <w:r w:rsidR="00015B08">
                <w:rPr>
                  <w:lang w:val="en-US"/>
                </w:rPr>
                <w:t>dipilih</w:t>
              </w:r>
              <w:proofErr w:type="spellEnd"/>
              <w:r w:rsidR="00015B08">
                <w:rPr>
                  <w:lang w:val="en-US"/>
                </w:rPr>
                <w:t xml:space="preserve"> pada dropdown </w:t>
              </w:r>
              <w:r w:rsidR="00015B08">
                <w:rPr>
                  <w:i/>
                  <w:iCs/>
                  <w:lang w:val="en-US"/>
                </w:rPr>
                <w:t>customer</w:t>
              </w:r>
              <w:r w:rsidR="00015B08">
                <w:rPr>
                  <w:lang w:val="en-US"/>
                </w:rPr>
                <w:t xml:space="preserve"> di </w:t>
              </w:r>
              <w:r w:rsidR="00015B08" w:rsidRPr="00580E97">
                <w:rPr>
                  <w:i/>
                  <w:iCs/>
                  <w:lang w:val="en-US"/>
                </w:rPr>
                <w:t>view</w:t>
              </w:r>
              <w:r w:rsidR="00015B08">
                <w:rPr>
                  <w:lang w:val="en-US"/>
                </w:rPr>
                <w:t xml:space="preserve"> </w:t>
              </w:r>
              <w:proofErr w:type="spellStart"/>
              <w:proofErr w:type="gramStart"/>
              <w:r w:rsidR="00015B08" w:rsidRPr="00580E97">
                <w:rPr>
                  <w:lang w:val="en-US"/>
                </w:rPr>
                <w:lastRenderedPageBreak/>
                <w:t>add</w:t>
              </w:r>
              <w:proofErr w:type="gramEnd"/>
              <w:r w:rsidR="00015B08" w:rsidRPr="00580E97">
                <w:rPr>
                  <w:lang w:val="en-US"/>
                </w:rPr>
                <w:t>_invoice</w:t>
              </w:r>
              <w:proofErr w:type="spellEnd"/>
              <w:r w:rsidR="00015B08">
                <w:rPr>
                  <w:lang w:val="en-US"/>
                </w:rPr>
                <w:t xml:space="preserve"> dan </w:t>
              </w:r>
              <w:proofErr w:type="spellStart"/>
              <w:r w:rsidR="00015B08">
                <w:rPr>
                  <w:lang w:val="en-US"/>
                </w:rPr>
                <w:t>add_showroom</w:t>
              </w:r>
              <w:proofErr w:type="spellEnd"/>
              <w:r w:rsidR="00015B08" w:rsidRPr="00580E97">
                <w:t>.</w:t>
              </w:r>
            </w:ins>
          </w:p>
        </w:tc>
      </w:tr>
      <w:tr w:rsidR="00047592" w14:paraId="11B9407F" w14:textId="77777777" w:rsidTr="00047592">
        <w:trPr>
          <w:ins w:id="564" w:author="Andrew Mulya" w:date="2021-06-26T23:49:00Z"/>
        </w:trPr>
        <w:tc>
          <w:tcPr>
            <w:tcW w:w="694" w:type="dxa"/>
          </w:tcPr>
          <w:p w14:paraId="180DDB89" w14:textId="0B0B4CD5" w:rsidR="00047592" w:rsidRDefault="00047592" w:rsidP="00047592">
            <w:pPr>
              <w:pStyle w:val="TableBody"/>
              <w:ind w:firstLine="0"/>
              <w:jc w:val="center"/>
              <w:rPr>
                <w:ins w:id="565" w:author="Andrew Mulya" w:date="2021-06-26T23:49:00Z"/>
                <w:lang w:val="en-US"/>
              </w:rPr>
            </w:pPr>
            <w:ins w:id="566" w:author="Andrew Mulya" w:date="2021-06-26T23:49:00Z">
              <w:r>
                <w:rPr>
                  <w:lang w:val="en-US"/>
                </w:rPr>
                <w:lastRenderedPageBreak/>
                <w:t>16</w:t>
              </w:r>
            </w:ins>
          </w:p>
        </w:tc>
        <w:tc>
          <w:tcPr>
            <w:tcW w:w="3256" w:type="dxa"/>
          </w:tcPr>
          <w:p w14:paraId="66ABE37E" w14:textId="45149E75" w:rsidR="00047592" w:rsidRDefault="00047592" w:rsidP="00047592">
            <w:pPr>
              <w:pStyle w:val="TableBody"/>
              <w:ind w:firstLine="0"/>
              <w:rPr>
                <w:ins w:id="567" w:author="Andrew Mulya" w:date="2021-06-26T23:49:00Z"/>
                <w:lang w:val="en-US"/>
              </w:rPr>
            </w:pPr>
            <w:proofErr w:type="spellStart"/>
            <w:ins w:id="568" w:author="Andrew Mulya" w:date="2021-06-26T23:51:00Z">
              <w:r>
                <w:rPr>
                  <w:lang w:val="en-US"/>
                </w:rPr>
                <w:t>a</w:t>
              </w:r>
            </w:ins>
            <w:ins w:id="569" w:author="Andrew Mulya" w:date="2021-06-26T23:50:00Z">
              <w:r>
                <w:rPr>
                  <w:lang w:val="en-US"/>
                </w:rPr>
                <w:t>pi_get_book_</w:t>
              </w:r>
              <w:proofErr w:type="gramStart"/>
              <w:r>
                <w:rPr>
                  <w:lang w:val="en-US"/>
                </w:rPr>
                <w:t>dropdown</w:t>
              </w:r>
              <w:proofErr w:type="spellEnd"/>
              <w:r>
                <w:rPr>
                  <w:lang w:val="en-US"/>
                </w:rPr>
                <w:t>(</w:t>
              </w:r>
              <w:proofErr w:type="gramEnd"/>
              <w:r>
                <w:rPr>
                  <w:lang w:val="en-US"/>
                </w:rPr>
                <w:t>)</w:t>
              </w:r>
            </w:ins>
          </w:p>
        </w:tc>
        <w:tc>
          <w:tcPr>
            <w:tcW w:w="5728" w:type="dxa"/>
          </w:tcPr>
          <w:p w14:paraId="6B4358F9" w14:textId="13312CE8" w:rsidR="00047592" w:rsidRPr="00015B08" w:rsidRDefault="00015B08" w:rsidP="00047592">
            <w:pPr>
              <w:pStyle w:val="TableBody"/>
              <w:ind w:firstLine="0"/>
              <w:rPr>
                <w:ins w:id="570" w:author="Andrew Mulya" w:date="2021-06-26T23:49:00Z"/>
                <w:i/>
                <w:iCs/>
                <w:lang w:val="en-US"/>
                <w:rPrChange w:id="571" w:author="Andrew Mulya" w:date="2021-06-27T00:17:00Z">
                  <w:rPr>
                    <w:ins w:id="572" w:author="Andrew Mulya" w:date="2021-06-26T23:49:00Z"/>
                    <w:lang w:val="en-US"/>
                  </w:rPr>
                </w:rPrChange>
              </w:rPr>
            </w:pPr>
            <w:proofErr w:type="spellStart"/>
            <w:ins w:id="573" w:author="Andrew Mulya" w:date="2021-06-27T00:17:00Z">
              <w:r>
                <w:rPr>
                  <w:lang w:val="en-US"/>
                </w:rPr>
                <w:t>Fungsi</w:t>
              </w:r>
              <w:proofErr w:type="spellEnd"/>
              <w:r>
                <w:rPr>
                  <w:lang w:val="en-US"/>
                </w:rPr>
                <w:t xml:space="preserve"> API </w:t>
              </w:r>
              <w:proofErr w:type="spellStart"/>
              <w:r>
                <w:rPr>
                  <w:lang w:val="en-US"/>
                </w:rPr>
                <w:t>untuk</w:t>
              </w:r>
              <w:proofErr w:type="spellEnd"/>
              <w:r>
                <w:rPr>
                  <w:lang w:val="en-US"/>
                </w:rPr>
                <w:t xml:space="preserve"> </w:t>
              </w:r>
              <w:proofErr w:type="spellStart"/>
              <w:r>
                <w:rPr>
                  <w:lang w:val="en-US"/>
                </w:rPr>
                <w:t>menambahkan</w:t>
              </w:r>
              <w:proofErr w:type="spellEnd"/>
              <w:r>
                <w:rPr>
                  <w:lang w:val="en-US"/>
                </w:rPr>
                <w:t xml:space="preserve"> data </w:t>
              </w:r>
              <w:proofErr w:type="spellStart"/>
              <w:r>
                <w:rPr>
                  <w:lang w:val="en-US"/>
                </w:rPr>
                <w:t>buku</w:t>
              </w:r>
              <w:proofErr w:type="spellEnd"/>
              <w:r>
                <w:rPr>
                  <w:lang w:val="en-US"/>
                </w:rPr>
                <w:t xml:space="preserve"> yang </w:t>
              </w:r>
              <w:proofErr w:type="spellStart"/>
              <w:r>
                <w:rPr>
                  <w:lang w:val="en-US"/>
                </w:rPr>
                <w:t>dihapus</w:t>
              </w:r>
              <w:proofErr w:type="spellEnd"/>
              <w:r>
                <w:rPr>
                  <w:lang w:val="en-US"/>
                </w:rPr>
                <w:t xml:space="preserve"> </w:t>
              </w:r>
              <w:proofErr w:type="spellStart"/>
              <w:r>
                <w:rPr>
                  <w:lang w:val="en-US"/>
                </w:rPr>
                <w:t>dari</w:t>
              </w:r>
              <w:proofErr w:type="spellEnd"/>
              <w:r>
                <w:rPr>
                  <w:lang w:val="en-US"/>
                </w:rPr>
                <w:t xml:space="preserve"> list </w:t>
              </w:r>
              <w:proofErr w:type="spellStart"/>
              <w:r>
                <w:rPr>
                  <w:lang w:val="en-US"/>
                </w:rPr>
                <w:t>kembali</w:t>
              </w:r>
              <w:proofErr w:type="spellEnd"/>
              <w:r>
                <w:rPr>
                  <w:lang w:val="en-US"/>
                </w:rPr>
                <w:t xml:space="preserve"> </w:t>
              </w:r>
              <w:proofErr w:type="spellStart"/>
              <w:r>
                <w:rPr>
                  <w:lang w:val="en-US"/>
                </w:rPr>
                <w:t>ke</w:t>
              </w:r>
              <w:proofErr w:type="spellEnd"/>
              <w:r>
                <w:rPr>
                  <w:lang w:val="en-US"/>
                </w:rPr>
                <w:t xml:space="preserve"> dropdown </w:t>
              </w:r>
              <w:proofErr w:type="spellStart"/>
              <w:r>
                <w:rPr>
                  <w:lang w:val="en-US"/>
                </w:rPr>
                <w:t>buku</w:t>
              </w:r>
              <w:proofErr w:type="spellEnd"/>
              <w:r>
                <w:rPr>
                  <w:lang w:val="en-US"/>
                </w:rPr>
                <w:t xml:space="preserve"> di </w:t>
              </w:r>
              <w:r>
                <w:rPr>
                  <w:i/>
                  <w:lang w:val="en-US"/>
                </w:rPr>
                <w:t xml:space="preserve">view </w:t>
              </w:r>
              <w:proofErr w:type="spellStart"/>
              <w:proofErr w:type="gramStart"/>
              <w:r w:rsidRPr="00580E97">
                <w:rPr>
                  <w:lang w:val="en-US"/>
                </w:rPr>
                <w:t>add</w:t>
              </w:r>
              <w:proofErr w:type="gramEnd"/>
              <w:r w:rsidRPr="00580E97">
                <w:rPr>
                  <w:lang w:val="en-US"/>
                </w:rPr>
                <w:t>_invoice</w:t>
              </w:r>
              <w:proofErr w:type="spellEnd"/>
              <w:r>
                <w:rPr>
                  <w:lang w:val="en-US"/>
                </w:rPr>
                <w:t xml:space="preserve"> dan </w:t>
              </w:r>
              <w:proofErr w:type="spellStart"/>
              <w:r>
                <w:rPr>
                  <w:lang w:val="en-US"/>
                </w:rPr>
                <w:t>add_showroom</w:t>
              </w:r>
              <w:proofErr w:type="spellEnd"/>
              <w:r w:rsidRPr="00580E97">
                <w:t>.</w:t>
              </w:r>
            </w:ins>
          </w:p>
        </w:tc>
      </w:tr>
    </w:tbl>
    <w:p w14:paraId="54374151" w14:textId="609483CA" w:rsidR="00B42C47" w:rsidRDefault="00B42C47" w:rsidP="00015B08">
      <w:pPr>
        <w:ind w:firstLine="0"/>
        <w:rPr>
          <w:ins w:id="574" w:author="Andrew Mulya" w:date="2021-06-27T00:17:00Z"/>
          <w:lang w:val="en-US"/>
        </w:rPr>
      </w:pPr>
    </w:p>
    <w:tbl>
      <w:tblPr>
        <w:tblStyle w:val="TableGrid"/>
        <w:tblW w:w="0" w:type="auto"/>
        <w:tblLook w:val="04A0" w:firstRow="1" w:lastRow="0" w:firstColumn="1" w:lastColumn="0" w:noHBand="0" w:noVBand="1"/>
        <w:tblPrChange w:id="575" w:author="Andrew Mulya" w:date="2021-06-27T00:18:00Z">
          <w:tblPr>
            <w:tblStyle w:val="TableGrid"/>
            <w:tblW w:w="0" w:type="auto"/>
            <w:tblLook w:val="04A0" w:firstRow="1" w:lastRow="0" w:firstColumn="1" w:lastColumn="0" w:noHBand="0" w:noVBand="1"/>
          </w:tblPr>
        </w:tblPrChange>
      </w:tblPr>
      <w:tblGrid>
        <w:gridCol w:w="715"/>
        <w:gridCol w:w="3240"/>
        <w:gridCol w:w="5723"/>
        <w:tblGridChange w:id="576">
          <w:tblGrid>
            <w:gridCol w:w="715"/>
            <w:gridCol w:w="2511"/>
            <w:gridCol w:w="729"/>
            <w:gridCol w:w="2497"/>
            <w:gridCol w:w="3226"/>
          </w:tblGrid>
        </w:tblGridChange>
      </w:tblGrid>
      <w:tr w:rsidR="00015B08" w14:paraId="582DF973" w14:textId="77777777" w:rsidTr="00015B08">
        <w:trPr>
          <w:ins w:id="577" w:author="Andrew Mulya" w:date="2021-06-27T00:17:00Z"/>
        </w:trPr>
        <w:tc>
          <w:tcPr>
            <w:tcW w:w="715" w:type="dxa"/>
            <w:tcPrChange w:id="578" w:author="Andrew Mulya" w:date="2021-06-27T00:18:00Z">
              <w:tcPr>
                <w:tcW w:w="3226" w:type="dxa"/>
                <w:gridSpan w:val="2"/>
              </w:tcPr>
            </w:tcPrChange>
          </w:tcPr>
          <w:p w14:paraId="3E2E83C0" w14:textId="754D01CB" w:rsidR="00015B08" w:rsidRDefault="00015B08">
            <w:pPr>
              <w:pStyle w:val="TableHead"/>
              <w:rPr>
                <w:ins w:id="579" w:author="Andrew Mulya" w:date="2021-06-27T00:17:00Z"/>
                <w:lang w:val="en-US"/>
              </w:rPr>
              <w:pPrChange w:id="580" w:author="Andrew Mulya" w:date="2021-06-27T00:18:00Z">
                <w:pPr>
                  <w:ind w:firstLine="0"/>
                </w:pPr>
              </w:pPrChange>
            </w:pPr>
            <w:ins w:id="581" w:author="Andrew Mulya" w:date="2021-06-27T00:18:00Z">
              <w:r>
                <w:rPr>
                  <w:lang w:val="en-US"/>
                </w:rPr>
                <w:t xml:space="preserve">No. </w:t>
              </w:r>
            </w:ins>
          </w:p>
        </w:tc>
        <w:tc>
          <w:tcPr>
            <w:tcW w:w="3240" w:type="dxa"/>
            <w:tcPrChange w:id="582" w:author="Andrew Mulya" w:date="2021-06-27T00:18:00Z">
              <w:tcPr>
                <w:tcW w:w="3226" w:type="dxa"/>
                <w:gridSpan w:val="2"/>
              </w:tcPr>
            </w:tcPrChange>
          </w:tcPr>
          <w:p w14:paraId="19811FF7" w14:textId="264AB5EB" w:rsidR="00015B08" w:rsidRDefault="00015B08">
            <w:pPr>
              <w:pStyle w:val="TableHead"/>
              <w:rPr>
                <w:ins w:id="583" w:author="Andrew Mulya" w:date="2021-06-27T00:17:00Z"/>
                <w:lang w:val="en-US"/>
              </w:rPr>
              <w:pPrChange w:id="584" w:author="Andrew Mulya" w:date="2021-06-27T00:18:00Z">
                <w:pPr>
                  <w:ind w:firstLine="0"/>
                </w:pPr>
              </w:pPrChange>
            </w:pPr>
            <w:ins w:id="585" w:author="Andrew Mulya" w:date="2021-06-27T00:18:00Z">
              <w:r>
                <w:rPr>
                  <w:lang w:val="en-US"/>
                </w:rPr>
                <w:t xml:space="preserve">Nama </w:t>
              </w:r>
              <w:proofErr w:type="spellStart"/>
              <w:r>
                <w:rPr>
                  <w:lang w:val="en-US"/>
                </w:rPr>
                <w:t>Fungsi</w:t>
              </w:r>
            </w:ins>
            <w:proofErr w:type="spellEnd"/>
          </w:p>
        </w:tc>
        <w:tc>
          <w:tcPr>
            <w:tcW w:w="5723" w:type="dxa"/>
            <w:tcPrChange w:id="586" w:author="Andrew Mulya" w:date="2021-06-27T00:18:00Z">
              <w:tcPr>
                <w:tcW w:w="3226" w:type="dxa"/>
              </w:tcPr>
            </w:tcPrChange>
          </w:tcPr>
          <w:p w14:paraId="09B3F796" w14:textId="1B31C4E0" w:rsidR="00015B08" w:rsidRDefault="00015B08">
            <w:pPr>
              <w:pStyle w:val="TableHead"/>
              <w:rPr>
                <w:ins w:id="587" w:author="Andrew Mulya" w:date="2021-06-27T00:17:00Z"/>
                <w:lang w:val="en-US"/>
              </w:rPr>
              <w:pPrChange w:id="588" w:author="Andrew Mulya" w:date="2021-06-27T00:18:00Z">
                <w:pPr>
                  <w:ind w:firstLine="0"/>
                </w:pPr>
              </w:pPrChange>
            </w:pPr>
            <w:proofErr w:type="spellStart"/>
            <w:ins w:id="589" w:author="Andrew Mulya" w:date="2021-06-27T00:18:00Z">
              <w:r>
                <w:rPr>
                  <w:lang w:val="en-US"/>
                </w:rPr>
                <w:t>Keterangan</w:t>
              </w:r>
            </w:ins>
            <w:proofErr w:type="spellEnd"/>
          </w:p>
        </w:tc>
      </w:tr>
      <w:tr w:rsidR="00015B08" w14:paraId="23C73E38" w14:textId="77777777" w:rsidTr="00015B08">
        <w:trPr>
          <w:ins w:id="590" w:author="Andrew Mulya" w:date="2021-06-27T00:17:00Z"/>
        </w:trPr>
        <w:tc>
          <w:tcPr>
            <w:tcW w:w="715" w:type="dxa"/>
            <w:tcPrChange w:id="591" w:author="Andrew Mulya" w:date="2021-06-27T00:18:00Z">
              <w:tcPr>
                <w:tcW w:w="3226" w:type="dxa"/>
                <w:gridSpan w:val="2"/>
              </w:tcPr>
            </w:tcPrChange>
          </w:tcPr>
          <w:p w14:paraId="76C7A750" w14:textId="253A6D17" w:rsidR="00015B08" w:rsidRDefault="00015B08" w:rsidP="00015B08">
            <w:pPr>
              <w:ind w:firstLine="0"/>
              <w:rPr>
                <w:ins w:id="592" w:author="Andrew Mulya" w:date="2021-06-27T00:17:00Z"/>
                <w:lang w:val="en-US"/>
              </w:rPr>
            </w:pPr>
            <w:ins w:id="593" w:author="Andrew Mulya" w:date="2021-06-27T00:18:00Z">
              <w:r>
                <w:rPr>
                  <w:lang w:val="en-US"/>
                </w:rPr>
                <w:t>1</w:t>
              </w:r>
            </w:ins>
          </w:p>
        </w:tc>
        <w:tc>
          <w:tcPr>
            <w:tcW w:w="3240" w:type="dxa"/>
            <w:tcPrChange w:id="594" w:author="Andrew Mulya" w:date="2021-06-27T00:18:00Z">
              <w:tcPr>
                <w:tcW w:w="3226" w:type="dxa"/>
                <w:gridSpan w:val="2"/>
              </w:tcPr>
            </w:tcPrChange>
          </w:tcPr>
          <w:p w14:paraId="646A8F89" w14:textId="139A76DA" w:rsidR="00015B08" w:rsidRDefault="00015B08" w:rsidP="00015B08">
            <w:pPr>
              <w:ind w:firstLine="0"/>
              <w:rPr>
                <w:ins w:id="595" w:author="Andrew Mulya" w:date="2021-06-27T00:17:00Z"/>
                <w:lang w:val="en-US"/>
              </w:rPr>
            </w:pPr>
            <w:proofErr w:type="spellStart"/>
            <w:ins w:id="596" w:author="Andrew Mulya" w:date="2021-06-27T00:22:00Z">
              <w:r>
                <w:rPr>
                  <w:lang w:val="en-US"/>
                </w:rPr>
                <w:t>v</w:t>
              </w:r>
            </w:ins>
            <w:ins w:id="597" w:author="Andrew Mulya" w:date="2021-06-27T00:18:00Z">
              <w:r>
                <w:rPr>
                  <w:lang w:val="en-US"/>
                </w:rPr>
                <w:t>alidate_</w:t>
              </w:r>
              <w:proofErr w:type="gramStart"/>
              <w:r>
                <w:rPr>
                  <w:lang w:val="en-US"/>
                </w:rPr>
                <w:t>invoice</w:t>
              </w:r>
              <w:proofErr w:type="spellEnd"/>
              <w:r>
                <w:rPr>
                  <w:lang w:val="en-US"/>
                </w:rPr>
                <w:t>(</w:t>
              </w:r>
              <w:proofErr w:type="gramEnd"/>
              <w:r>
                <w:rPr>
                  <w:lang w:val="en-US"/>
                </w:rPr>
                <w:t>)</w:t>
              </w:r>
            </w:ins>
          </w:p>
        </w:tc>
        <w:tc>
          <w:tcPr>
            <w:tcW w:w="5723" w:type="dxa"/>
            <w:tcPrChange w:id="598" w:author="Andrew Mulya" w:date="2021-06-27T00:18:00Z">
              <w:tcPr>
                <w:tcW w:w="3226" w:type="dxa"/>
              </w:tcPr>
            </w:tcPrChange>
          </w:tcPr>
          <w:p w14:paraId="67117520" w14:textId="55D096CE" w:rsidR="00015B08" w:rsidRDefault="002B1B69" w:rsidP="00015B08">
            <w:pPr>
              <w:ind w:firstLine="0"/>
              <w:rPr>
                <w:ins w:id="599" w:author="Andrew Mulya" w:date="2021-06-27T00:17:00Z"/>
                <w:lang w:val="en-US"/>
              </w:rPr>
            </w:pPr>
            <w:proofErr w:type="spellStart"/>
            <w:ins w:id="600" w:author="Andrew Mulya" w:date="2021-06-27T19:40:00Z">
              <w:r>
                <w:rPr>
                  <w:lang w:val="en-US"/>
                </w:rPr>
                <w:t>Memvalidasi</w:t>
              </w:r>
              <w:proofErr w:type="spellEnd"/>
              <w:r>
                <w:rPr>
                  <w:lang w:val="en-US"/>
                </w:rPr>
                <w:t xml:space="preserve"> data </w:t>
              </w:r>
              <w:r>
                <w:rPr>
                  <w:i/>
                  <w:iCs/>
                  <w:lang w:val="en-US"/>
                </w:rPr>
                <w:t>post</w:t>
              </w:r>
              <w:r>
                <w:rPr>
                  <w:lang w:val="en-US"/>
                </w:rPr>
                <w:t xml:space="preserve"> </w:t>
              </w:r>
              <w:proofErr w:type="spellStart"/>
              <w:r>
                <w:rPr>
                  <w:lang w:val="en-US"/>
                </w:rPr>
                <w:t>ketika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menambahkan</w:t>
              </w:r>
              <w:proofErr w:type="spellEnd"/>
              <w:r>
                <w:rPr>
                  <w:lang w:val="en-US"/>
                </w:rPr>
                <w:t xml:space="preserve"> </w:t>
              </w:r>
              <w:proofErr w:type="spellStart"/>
              <w:r w:rsidR="00206954">
                <w:rPr>
                  <w:lang w:val="en-US"/>
                </w:rPr>
                <w:t>atau</w:t>
              </w:r>
              <w:proofErr w:type="spellEnd"/>
              <w:r w:rsidR="00206954">
                <w:rPr>
                  <w:lang w:val="en-US"/>
                </w:rPr>
                <w:t xml:space="preserve"> </w:t>
              </w:r>
              <w:proofErr w:type="spellStart"/>
              <w:r w:rsidR="00206954">
                <w:rPr>
                  <w:lang w:val="en-US"/>
                </w:rPr>
                <w:t>memperbarui</w:t>
              </w:r>
              <w:proofErr w:type="spellEnd"/>
              <w:r w:rsidR="00206954">
                <w:rPr>
                  <w:lang w:val="en-US"/>
                </w:rPr>
                <w:t xml:space="preserve"> </w:t>
              </w:r>
              <w:r w:rsidR="00206954">
                <w:rPr>
                  <w:i/>
                  <w:iCs/>
                  <w:lang w:val="en-US"/>
                </w:rPr>
                <w:t>invoice</w:t>
              </w:r>
              <w:r>
                <w:rPr>
                  <w:i/>
                  <w:iCs/>
                  <w:lang w:val="en-US"/>
                </w:rPr>
                <w:t xml:space="preserve"> </w:t>
              </w:r>
              <w:proofErr w:type="spellStart"/>
              <w:r>
                <w:rPr>
                  <w:lang w:val="en-US"/>
                </w:rPr>
                <w:t>ke</w:t>
              </w:r>
              <w:proofErr w:type="spellEnd"/>
              <w:r>
                <w:rPr>
                  <w:lang w:val="en-US"/>
                </w:rPr>
                <w:t xml:space="preserve"> database.</w:t>
              </w:r>
            </w:ins>
          </w:p>
        </w:tc>
      </w:tr>
      <w:tr w:rsidR="00015B08" w14:paraId="5DEF46D2" w14:textId="77777777" w:rsidTr="00015B08">
        <w:trPr>
          <w:ins w:id="601" w:author="Andrew Mulya" w:date="2021-06-27T00:17:00Z"/>
        </w:trPr>
        <w:tc>
          <w:tcPr>
            <w:tcW w:w="715" w:type="dxa"/>
            <w:tcPrChange w:id="602" w:author="Andrew Mulya" w:date="2021-06-27T00:18:00Z">
              <w:tcPr>
                <w:tcW w:w="3226" w:type="dxa"/>
                <w:gridSpan w:val="2"/>
              </w:tcPr>
            </w:tcPrChange>
          </w:tcPr>
          <w:p w14:paraId="2DAAABE8" w14:textId="4D77CA85" w:rsidR="00015B08" w:rsidRDefault="00015B08" w:rsidP="00015B08">
            <w:pPr>
              <w:ind w:firstLine="0"/>
              <w:rPr>
                <w:ins w:id="603" w:author="Andrew Mulya" w:date="2021-06-27T00:17:00Z"/>
                <w:lang w:val="en-US"/>
              </w:rPr>
            </w:pPr>
            <w:ins w:id="604" w:author="Andrew Mulya" w:date="2021-06-27T00:18:00Z">
              <w:r>
                <w:rPr>
                  <w:lang w:val="en-US"/>
                </w:rPr>
                <w:t>2</w:t>
              </w:r>
            </w:ins>
          </w:p>
        </w:tc>
        <w:tc>
          <w:tcPr>
            <w:tcW w:w="3240" w:type="dxa"/>
            <w:tcPrChange w:id="605" w:author="Andrew Mulya" w:date="2021-06-27T00:18:00Z">
              <w:tcPr>
                <w:tcW w:w="3226" w:type="dxa"/>
                <w:gridSpan w:val="2"/>
              </w:tcPr>
            </w:tcPrChange>
          </w:tcPr>
          <w:p w14:paraId="0791BAA7" w14:textId="1B936325" w:rsidR="00015B08" w:rsidRDefault="00015B08" w:rsidP="00015B08">
            <w:pPr>
              <w:ind w:firstLine="0"/>
              <w:rPr>
                <w:ins w:id="606" w:author="Andrew Mulya" w:date="2021-06-27T00:17:00Z"/>
                <w:lang w:val="en-US"/>
              </w:rPr>
            </w:pPr>
            <w:proofErr w:type="spellStart"/>
            <w:ins w:id="607" w:author="Andrew Mulya" w:date="2021-06-27T00:22:00Z">
              <w:r>
                <w:rPr>
                  <w:lang w:val="en-US"/>
                </w:rPr>
                <w:t>f</w:t>
              </w:r>
            </w:ins>
            <w:ins w:id="608" w:author="Andrew Mulya" w:date="2021-06-27T00:19:00Z">
              <w:r>
                <w:rPr>
                  <w:lang w:val="en-US"/>
                </w:rPr>
                <w:t>etch_invoice_</w:t>
              </w:r>
              <w:proofErr w:type="gramStart"/>
              <w:r>
                <w:rPr>
                  <w:lang w:val="en-US"/>
                </w:rPr>
                <w:t>id</w:t>
              </w:r>
            </w:ins>
            <w:proofErr w:type="spellEnd"/>
            <w:ins w:id="609" w:author="Andrew Mulya" w:date="2021-06-27T19:47:00Z">
              <w:r w:rsidR="00206954">
                <w:rPr>
                  <w:lang w:val="en-US"/>
                </w:rPr>
                <w:t>(</w:t>
              </w:r>
              <w:proofErr w:type="gramEnd"/>
              <w:r w:rsidR="00206954">
                <w:rPr>
                  <w:lang w:val="en-US"/>
                </w:rPr>
                <w:t>)</w:t>
              </w:r>
            </w:ins>
          </w:p>
        </w:tc>
        <w:tc>
          <w:tcPr>
            <w:tcW w:w="5723" w:type="dxa"/>
            <w:tcPrChange w:id="610" w:author="Andrew Mulya" w:date="2021-06-27T00:18:00Z">
              <w:tcPr>
                <w:tcW w:w="3226" w:type="dxa"/>
              </w:tcPr>
            </w:tcPrChange>
          </w:tcPr>
          <w:p w14:paraId="7CB24433" w14:textId="6BC6DBD8" w:rsidR="00015B08" w:rsidRPr="0058768A" w:rsidRDefault="00206954" w:rsidP="00015B08">
            <w:pPr>
              <w:ind w:firstLine="0"/>
              <w:rPr>
                <w:ins w:id="611" w:author="Andrew Mulya" w:date="2021-06-27T00:17:00Z"/>
                <w:iCs/>
                <w:lang w:val="en-US"/>
              </w:rPr>
            </w:pPr>
            <w:proofErr w:type="spellStart"/>
            <w:ins w:id="612" w:author="Andrew Mulya" w:date="2021-06-27T19:42:00Z">
              <w:r>
                <w:rPr>
                  <w:lang w:val="en-US"/>
                </w:rPr>
                <w:t>Mengambil</w:t>
              </w:r>
              <w:proofErr w:type="spellEnd"/>
              <w:r>
                <w:rPr>
                  <w:lang w:val="en-US"/>
                </w:rPr>
                <w:t xml:space="preserve"> data </w:t>
              </w:r>
              <w:proofErr w:type="spellStart"/>
              <w:r>
                <w:rPr>
                  <w:lang w:val="en-US"/>
                </w:rPr>
                <w:t>sebuah</w:t>
              </w:r>
              <w:proofErr w:type="spellEnd"/>
              <w:r>
                <w:rPr>
                  <w:lang w:val="en-US"/>
                </w:rPr>
                <w:t xml:space="preserve"> </w:t>
              </w:r>
              <w:r>
                <w:rPr>
                  <w:i/>
                  <w:lang w:val="en-US"/>
                </w:rPr>
                <w:t xml:space="preserve">invoice </w:t>
              </w:r>
            </w:ins>
            <w:proofErr w:type="spellStart"/>
            <w:ins w:id="613" w:author="Andrew Mulya" w:date="2021-06-27T19:43:00Z">
              <w:r>
                <w:rPr>
                  <w:iCs/>
                  <w:lang w:val="en-US"/>
                </w:rPr>
                <w:t>dari</w:t>
              </w:r>
              <w:proofErr w:type="spellEnd"/>
              <w:r>
                <w:rPr>
                  <w:iCs/>
                  <w:lang w:val="en-US"/>
                </w:rPr>
                <w:t xml:space="preserve"> database.</w:t>
              </w:r>
            </w:ins>
          </w:p>
        </w:tc>
      </w:tr>
      <w:tr w:rsidR="00015B08" w14:paraId="6A25EB2C" w14:textId="77777777" w:rsidTr="00015B08">
        <w:trPr>
          <w:ins w:id="614" w:author="Andrew Mulya" w:date="2021-06-27T00:17:00Z"/>
        </w:trPr>
        <w:tc>
          <w:tcPr>
            <w:tcW w:w="715" w:type="dxa"/>
            <w:tcPrChange w:id="615" w:author="Andrew Mulya" w:date="2021-06-27T00:18:00Z">
              <w:tcPr>
                <w:tcW w:w="3226" w:type="dxa"/>
                <w:gridSpan w:val="2"/>
              </w:tcPr>
            </w:tcPrChange>
          </w:tcPr>
          <w:p w14:paraId="3F7CCE84" w14:textId="07A12EE1" w:rsidR="00015B08" w:rsidRDefault="00015B08" w:rsidP="00015B08">
            <w:pPr>
              <w:ind w:firstLine="0"/>
              <w:rPr>
                <w:ins w:id="616" w:author="Andrew Mulya" w:date="2021-06-27T00:17:00Z"/>
                <w:lang w:val="en-US"/>
              </w:rPr>
            </w:pPr>
            <w:ins w:id="617" w:author="Andrew Mulya" w:date="2021-06-27T00:18:00Z">
              <w:r>
                <w:rPr>
                  <w:lang w:val="en-US"/>
                </w:rPr>
                <w:t>3</w:t>
              </w:r>
            </w:ins>
          </w:p>
        </w:tc>
        <w:tc>
          <w:tcPr>
            <w:tcW w:w="3240" w:type="dxa"/>
            <w:tcPrChange w:id="618" w:author="Andrew Mulya" w:date="2021-06-27T00:18:00Z">
              <w:tcPr>
                <w:tcW w:w="3226" w:type="dxa"/>
                <w:gridSpan w:val="2"/>
              </w:tcPr>
            </w:tcPrChange>
          </w:tcPr>
          <w:p w14:paraId="320B6AD5" w14:textId="79E58944" w:rsidR="00015B08" w:rsidRDefault="00015B08" w:rsidP="00015B08">
            <w:pPr>
              <w:ind w:firstLine="0"/>
              <w:rPr>
                <w:ins w:id="619" w:author="Andrew Mulya" w:date="2021-06-27T00:17:00Z"/>
                <w:lang w:val="en-US"/>
              </w:rPr>
            </w:pPr>
            <w:proofErr w:type="spellStart"/>
            <w:ins w:id="620" w:author="Andrew Mulya" w:date="2021-06-27T00:22:00Z">
              <w:r>
                <w:rPr>
                  <w:lang w:val="en-US"/>
                </w:rPr>
                <w:t>f</w:t>
              </w:r>
            </w:ins>
            <w:ins w:id="621" w:author="Andrew Mulya" w:date="2021-06-27T00:19:00Z">
              <w:r>
                <w:rPr>
                  <w:lang w:val="en-US"/>
                </w:rPr>
                <w:t>etch_invoice_</w:t>
              </w:r>
              <w:proofErr w:type="gramStart"/>
              <w:r>
                <w:rPr>
                  <w:lang w:val="en-US"/>
                </w:rPr>
                <w:t>book</w:t>
              </w:r>
            </w:ins>
            <w:proofErr w:type="spellEnd"/>
            <w:ins w:id="622" w:author="Andrew Mulya" w:date="2021-06-27T19:47:00Z">
              <w:r w:rsidR="00206954">
                <w:rPr>
                  <w:lang w:val="en-US"/>
                </w:rPr>
                <w:t>(</w:t>
              </w:r>
              <w:proofErr w:type="gramEnd"/>
              <w:r w:rsidR="00206954">
                <w:rPr>
                  <w:lang w:val="en-US"/>
                </w:rPr>
                <w:t>)</w:t>
              </w:r>
            </w:ins>
          </w:p>
        </w:tc>
        <w:tc>
          <w:tcPr>
            <w:tcW w:w="5723" w:type="dxa"/>
            <w:tcPrChange w:id="623" w:author="Andrew Mulya" w:date="2021-06-27T00:18:00Z">
              <w:tcPr>
                <w:tcW w:w="3226" w:type="dxa"/>
              </w:tcPr>
            </w:tcPrChange>
          </w:tcPr>
          <w:p w14:paraId="7B0E2ECA" w14:textId="414C77C6" w:rsidR="00015B08" w:rsidRPr="00206954" w:rsidRDefault="00206954" w:rsidP="00015B08">
            <w:pPr>
              <w:ind w:firstLine="0"/>
              <w:rPr>
                <w:ins w:id="624" w:author="Andrew Mulya" w:date="2021-06-27T00:17:00Z"/>
                <w:lang w:val="en-US"/>
              </w:rPr>
            </w:pPr>
            <w:proofErr w:type="spellStart"/>
            <w:ins w:id="625" w:author="Andrew Mulya" w:date="2021-06-27T19:43:00Z">
              <w:r>
                <w:rPr>
                  <w:lang w:val="en-US"/>
                </w:rPr>
                <w:t>Mengambil</w:t>
              </w:r>
              <w:proofErr w:type="spellEnd"/>
              <w:r>
                <w:rPr>
                  <w:lang w:val="en-US"/>
                </w:rPr>
                <w:t xml:space="preserve"> data </w:t>
              </w:r>
              <w:r>
                <w:rPr>
                  <w:i/>
                  <w:iCs/>
                  <w:lang w:val="en-US"/>
                </w:rPr>
                <w:t xml:space="preserve">invoice </w:t>
              </w:r>
              <w:r>
                <w:rPr>
                  <w:lang w:val="en-US"/>
                </w:rPr>
                <w:t xml:space="preserve">dan </w:t>
              </w:r>
              <w:proofErr w:type="spellStart"/>
              <w:r>
                <w:rPr>
                  <w:i/>
                  <w:iCs/>
                  <w:lang w:val="en-US"/>
                </w:rPr>
                <w:t>invoice_book</w:t>
              </w:r>
              <w:proofErr w:type="spellEnd"/>
              <w:r>
                <w:rPr>
                  <w:i/>
                  <w:iCs/>
                  <w:lang w:val="en-US"/>
                </w:rPr>
                <w:t xml:space="preserve"> </w:t>
              </w:r>
              <w:r>
                <w:rPr>
                  <w:lang w:val="en-US"/>
                </w:rPr>
                <w:t xml:space="preserve">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i/>
                  <w:iCs/>
                  <w:lang w:val="en-US"/>
                </w:rPr>
                <w:t>invoice_id</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dari</w:t>
              </w:r>
              <w:proofErr w:type="spellEnd"/>
              <w:r>
                <w:rPr>
                  <w:lang w:val="en-US"/>
                </w:rPr>
                <w:t xml:space="preserve"> dat</w:t>
              </w:r>
            </w:ins>
            <w:ins w:id="626" w:author="Andrew Mulya" w:date="2021-06-27T19:44:00Z">
              <w:r>
                <w:rPr>
                  <w:lang w:val="en-US"/>
                </w:rPr>
                <w:t>abase.</w:t>
              </w:r>
            </w:ins>
          </w:p>
        </w:tc>
      </w:tr>
      <w:tr w:rsidR="00015B08" w14:paraId="33B7D05A" w14:textId="77777777" w:rsidTr="00015B08">
        <w:trPr>
          <w:ins w:id="627" w:author="Andrew Mulya" w:date="2021-06-27T00:17:00Z"/>
        </w:trPr>
        <w:tc>
          <w:tcPr>
            <w:tcW w:w="715" w:type="dxa"/>
            <w:tcPrChange w:id="628" w:author="Andrew Mulya" w:date="2021-06-27T00:18:00Z">
              <w:tcPr>
                <w:tcW w:w="3226" w:type="dxa"/>
                <w:gridSpan w:val="2"/>
              </w:tcPr>
            </w:tcPrChange>
          </w:tcPr>
          <w:p w14:paraId="4BBBF77C" w14:textId="4D902A0E" w:rsidR="00015B08" w:rsidRDefault="00015B08" w:rsidP="00015B08">
            <w:pPr>
              <w:ind w:firstLine="0"/>
              <w:rPr>
                <w:ins w:id="629" w:author="Andrew Mulya" w:date="2021-06-27T00:17:00Z"/>
                <w:lang w:val="en-US"/>
              </w:rPr>
            </w:pPr>
            <w:ins w:id="630" w:author="Andrew Mulya" w:date="2021-06-27T00:18:00Z">
              <w:r>
                <w:rPr>
                  <w:lang w:val="en-US"/>
                </w:rPr>
                <w:t>4</w:t>
              </w:r>
            </w:ins>
          </w:p>
        </w:tc>
        <w:tc>
          <w:tcPr>
            <w:tcW w:w="3240" w:type="dxa"/>
            <w:tcPrChange w:id="631" w:author="Andrew Mulya" w:date="2021-06-27T00:18:00Z">
              <w:tcPr>
                <w:tcW w:w="3226" w:type="dxa"/>
                <w:gridSpan w:val="2"/>
              </w:tcPr>
            </w:tcPrChange>
          </w:tcPr>
          <w:p w14:paraId="05123D99" w14:textId="05DFCFDD" w:rsidR="00015B08" w:rsidRDefault="00015B08" w:rsidP="00015B08">
            <w:pPr>
              <w:ind w:firstLine="0"/>
              <w:rPr>
                <w:ins w:id="632" w:author="Andrew Mulya" w:date="2021-06-27T00:17:00Z"/>
                <w:lang w:val="en-US"/>
              </w:rPr>
            </w:pPr>
            <w:proofErr w:type="spellStart"/>
            <w:ins w:id="633" w:author="Andrew Mulya" w:date="2021-06-27T00:22:00Z">
              <w:r>
                <w:rPr>
                  <w:lang w:val="en-US"/>
                </w:rPr>
                <w:t>f</w:t>
              </w:r>
            </w:ins>
            <w:ins w:id="634" w:author="Andrew Mulya" w:date="2021-06-27T00:19:00Z">
              <w:r>
                <w:rPr>
                  <w:lang w:val="en-US"/>
                </w:rPr>
                <w:t>etch_warehouse_</w:t>
              </w:r>
              <w:proofErr w:type="gramStart"/>
              <w:r>
                <w:rPr>
                  <w:lang w:val="en-US"/>
                </w:rPr>
                <w:t>stock</w:t>
              </w:r>
              <w:proofErr w:type="spellEnd"/>
              <w:r>
                <w:rPr>
                  <w:lang w:val="en-US"/>
                </w:rPr>
                <w:t>(</w:t>
              </w:r>
              <w:proofErr w:type="gramEnd"/>
              <w:r>
                <w:rPr>
                  <w:lang w:val="en-US"/>
                </w:rPr>
                <w:t>)</w:t>
              </w:r>
            </w:ins>
          </w:p>
        </w:tc>
        <w:tc>
          <w:tcPr>
            <w:tcW w:w="5723" w:type="dxa"/>
            <w:tcPrChange w:id="635" w:author="Andrew Mulya" w:date="2021-06-27T00:18:00Z">
              <w:tcPr>
                <w:tcW w:w="3226" w:type="dxa"/>
              </w:tcPr>
            </w:tcPrChange>
          </w:tcPr>
          <w:p w14:paraId="27D1B920" w14:textId="7C195C99" w:rsidR="00015B08" w:rsidRPr="00206954" w:rsidRDefault="00206954" w:rsidP="00015B08">
            <w:pPr>
              <w:ind w:firstLine="0"/>
              <w:rPr>
                <w:ins w:id="636" w:author="Andrew Mulya" w:date="2021-06-27T00:17:00Z"/>
                <w:i/>
                <w:iCs/>
                <w:lang w:val="en-US"/>
                <w:rPrChange w:id="637" w:author="Andrew Mulya" w:date="2021-06-27T19:44:00Z">
                  <w:rPr>
                    <w:ins w:id="638" w:author="Andrew Mulya" w:date="2021-06-27T00:17:00Z"/>
                    <w:lang w:val="en-US"/>
                  </w:rPr>
                </w:rPrChange>
              </w:rPr>
            </w:pPr>
            <w:proofErr w:type="spellStart"/>
            <w:ins w:id="639" w:author="Andrew Mulya" w:date="2021-06-27T19:44:00Z">
              <w:r>
                <w:rPr>
                  <w:lang w:val="en-US"/>
                </w:rPr>
                <w:t>Mengambil</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berada</w:t>
              </w:r>
              <w:proofErr w:type="spellEnd"/>
              <w:r>
                <w:rPr>
                  <w:lang w:val="en-US"/>
                </w:rPr>
                <w:t xml:space="preserve"> di </w:t>
              </w:r>
              <w:r>
                <w:rPr>
                  <w:i/>
                  <w:iCs/>
                  <w:lang w:val="en-US"/>
                </w:rPr>
                <w:t>warehouse.</w:t>
              </w:r>
            </w:ins>
          </w:p>
        </w:tc>
      </w:tr>
      <w:tr w:rsidR="00015B08" w14:paraId="05E1F80A" w14:textId="77777777" w:rsidTr="00015B08">
        <w:trPr>
          <w:ins w:id="640" w:author="Andrew Mulya" w:date="2021-06-27T00:17:00Z"/>
        </w:trPr>
        <w:tc>
          <w:tcPr>
            <w:tcW w:w="715" w:type="dxa"/>
            <w:tcPrChange w:id="641" w:author="Andrew Mulya" w:date="2021-06-27T00:18:00Z">
              <w:tcPr>
                <w:tcW w:w="3226" w:type="dxa"/>
                <w:gridSpan w:val="2"/>
              </w:tcPr>
            </w:tcPrChange>
          </w:tcPr>
          <w:p w14:paraId="2DC0CA5D" w14:textId="2EAA3D65" w:rsidR="00015B08" w:rsidRDefault="00015B08" w:rsidP="00015B08">
            <w:pPr>
              <w:ind w:firstLine="0"/>
              <w:rPr>
                <w:ins w:id="642" w:author="Andrew Mulya" w:date="2021-06-27T00:17:00Z"/>
                <w:lang w:val="en-US"/>
              </w:rPr>
            </w:pPr>
            <w:ins w:id="643" w:author="Andrew Mulya" w:date="2021-06-27T00:18:00Z">
              <w:r>
                <w:rPr>
                  <w:lang w:val="en-US"/>
                </w:rPr>
                <w:t>5</w:t>
              </w:r>
            </w:ins>
          </w:p>
        </w:tc>
        <w:tc>
          <w:tcPr>
            <w:tcW w:w="3240" w:type="dxa"/>
            <w:tcPrChange w:id="644" w:author="Andrew Mulya" w:date="2021-06-27T00:18:00Z">
              <w:tcPr>
                <w:tcW w:w="3226" w:type="dxa"/>
                <w:gridSpan w:val="2"/>
              </w:tcPr>
            </w:tcPrChange>
          </w:tcPr>
          <w:p w14:paraId="58201811" w14:textId="1255D386" w:rsidR="00015B08" w:rsidRDefault="00015B08" w:rsidP="00015B08">
            <w:pPr>
              <w:ind w:firstLine="0"/>
              <w:rPr>
                <w:ins w:id="645" w:author="Andrew Mulya" w:date="2021-06-27T00:17:00Z"/>
                <w:lang w:val="en-US"/>
              </w:rPr>
            </w:pPr>
            <w:proofErr w:type="spellStart"/>
            <w:ins w:id="646" w:author="Andrew Mulya" w:date="2021-06-27T00:22:00Z">
              <w:r>
                <w:rPr>
                  <w:lang w:val="en-US"/>
                </w:rPr>
                <w:t>f</w:t>
              </w:r>
            </w:ins>
            <w:ins w:id="647" w:author="Andrew Mulya" w:date="2021-06-27T00:19:00Z">
              <w:r>
                <w:rPr>
                  <w:lang w:val="en-US"/>
                </w:rPr>
                <w:t>etch_showroom_</w:t>
              </w:r>
              <w:proofErr w:type="gramStart"/>
              <w:r>
                <w:rPr>
                  <w:lang w:val="en-US"/>
                </w:rPr>
                <w:t>stock</w:t>
              </w:r>
              <w:proofErr w:type="spellEnd"/>
              <w:r>
                <w:rPr>
                  <w:lang w:val="en-US"/>
                </w:rPr>
                <w:t>(</w:t>
              </w:r>
              <w:proofErr w:type="gramEnd"/>
              <w:r>
                <w:rPr>
                  <w:lang w:val="en-US"/>
                </w:rPr>
                <w:t>)</w:t>
              </w:r>
            </w:ins>
          </w:p>
        </w:tc>
        <w:tc>
          <w:tcPr>
            <w:tcW w:w="5723" w:type="dxa"/>
            <w:tcPrChange w:id="648" w:author="Andrew Mulya" w:date="2021-06-27T00:18:00Z">
              <w:tcPr>
                <w:tcW w:w="3226" w:type="dxa"/>
              </w:tcPr>
            </w:tcPrChange>
          </w:tcPr>
          <w:p w14:paraId="62482C8D" w14:textId="3CE38DF6" w:rsidR="00015B08" w:rsidRDefault="00206954" w:rsidP="00015B08">
            <w:pPr>
              <w:ind w:firstLine="0"/>
              <w:rPr>
                <w:ins w:id="649" w:author="Andrew Mulya" w:date="2021-06-27T00:17:00Z"/>
                <w:lang w:val="en-US"/>
              </w:rPr>
            </w:pPr>
            <w:proofErr w:type="spellStart"/>
            <w:ins w:id="650" w:author="Andrew Mulya" w:date="2021-06-27T19:44:00Z">
              <w:r>
                <w:rPr>
                  <w:lang w:val="en-US"/>
                </w:rPr>
                <w:t>Mengambil</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berada</w:t>
              </w:r>
              <w:proofErr w:type="spellEnd"/>
              <w:r>
                <w:rPr>
                  <w:lang w:val="en-US"/>
                </w:rPr>
                <w:t xml:space="preserve"> di </w:t>
              </w:r>
              <w:r>
                <w:rPr>
                  <w:i/>
                  <w:iCs/>
                  <w:lang w:val="en-US"/>
                </w:rPr>
                <w:t>showroom.</w:t>
              </w:r>
            </w:ins>
          </w:p>
        </w:tc>
      </w:tr>
      <w:tr w:rsidR="00015B08" w14:paraId="1861628F" w14:textId="77777777" w:rsidTr="00015B08">
        <w:trPr>
          <w:ins w:id="651" w:author="Andrew Mulya" w:date="2021-06-27T00:17:00Z"/>
        </w:trPr>
        <w:tc>
          <w:tcPr>
            <w:tcW w:w="715" w:type="dxa"/>
            <w:tcPrChange w:id="652" w:author="Andrew Mulya" w:date="2021-06-27T00:18:00Z">
              <w:tcPr>
                <w:tcW w:w="3226" w:type="dxa"/>
                <w:gridSpan w:val="2"/>
              </w:tcPr>
            </w:tcPrChange>
          </w:tcPr>
          <w:p w14:paraId="48F550CE" w14:textId="54020B28" w:rsidR="00015B08" w:rsidRDefault="00015B08" w:rsidP="00015B08">
            <w:pPr>
              <w:ind w:firstLine="0"/>
              <w:rPr>
                <w:ins w:id="653" w:author="Andrew Mulya" w:date="2021-06-27T00:17:00Z"/>
                <w:lang w:val="en-US"/>
              </w:rPr>
            </w:pPr>
            <w:ins w:id="654" w:author="Andrew Mulya" w:date="2021-06-27T00:18:00Z">
              <w:r>
                <w:rPr>
                  <w:lang w:val="en-US"/>
                </w:rPr>
                <w:t>6</w:t>
              </w:r>
            </w:ins>
          </w:p>
        </w:tc>
        <w:tc>
          <w:tcPr>
            <w:tcW w:w="3240" w:type="dxa"/>
            <w:tcPrChange w:id="655" w:author="Andrew Mulya" w:date="2021-06-27T00:18:00Z">
              <w:tcPr>
                <w:tcW w:w="3226" w:type="dxa"/>
                <w:gridSpan w:val="2"/>
              </w:tcPr>
            </w:tcPrChange>
          </w:tcPr>
          <w:p w14:paraId="0629B905" w14:textId="02062C85" w:rsidR="00015B08" w:rsidRDefault="00015B08" w:rsidP="00015B08">
            <w:pPr>
              <w:ind w:firstLine="0"/>
              <w:rPr>
                <w:ins w:id="656" w:author="Andrew Mulya" w:date="2021-06-27T00:17:00Z"/>
                <w:lang w:val="en-US"/>
              </w:rPr>
            </w:pPr>
            <w:proofErr w:type="spellStart"/>
            <w:ins w:id="657" w:author="Andrew Mulya" w:date="2021-06-27T00:22:00Z">
              <w:r>
                <w:rPr>
                  <w:lang w:val="en-US"/>
                </w:rPr>
                <w:t>f</w:t>
              </w:r>
            </w:ins>
            <w:ins w:id="658" w:author="Andrew Mulya" w:date="2021-06-27T00:19:00Z">
              <w:r>
                <w:rPr>
                  <w:lang w:val="en-US"/>
                </w:rPr>
                <w:t>etch_library_</w:t>
              </w:r>
              <w:proofErr w:type="gramStart"/>
              <w:r>
                <w:rPr>
                  <w:lang w:val="en-US"/>
                </w:rPr>
                <w:t>stock</w:t>
              </w:r>
              <w:proofErr w:type="spellEnd"/>
              <w:r>
                <w:rPr>
                  <w:lang w:val="en-US"/>
                </w:rPr>
                <w:t>(</w:t>
              </w:r>
              <w:proofErr w:type="gramEnd"/>
              <w:r>
                <w:rPr>
                  <w:lang w:val="en-US"/>
                </w:rPr>
                <w:t>)</w:t>
              </w:r>
            </w:ins>
          </w:p>
        </w:tc>
        <w:tc>
          <w:tcPr>
            <w:tcW w:w="5723" w:type="dxa"/>
            <w:tcPrChange w:id="659" w:author="Andrew Mulya" w:date="2021-06-27T00:18:00Z">
              <w:tcPr>
                <w:tcW w:w="3226" w:type="dxa"/>
              </w:tcPr>
            </w:tcPrChange>
          </w:tcPr>
          <w:p w14:paraId="09ABA18D" w14:textId="4AE67A33" w:rsidR="00015B08" w:rsidRDefault="00206954" w:rsidP="00015B08">
            <w:pPr>
              <w:ind w:firstLine="0"/>
              <w:rPr>
                <w:ins w:id="660" w:author="Andrew Mulya" w:date="2021-06-27T00:17:00Z"/>
                <w:lang w:val="en-US"/>
              </w:rPr>
            </w:pPr>
            <w:proofErr w:type="spellStart"/>
            <w:ins w:id="661" w:author="Andrew Mulya" w:date="2021-06-27T19:44:00Z">
              <w:r>
                <w:rPr>
                  <w:lang w:val="en-US"/>
                </w:rPr>
                <w:t>Mengambil</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berada</w:t>
              </w:r>
              <w:proofErr w:type="spellEnd"/>
              <w:r>
                <w:rPr>
                  <w:lang w:val="en-US"/>
                </w:rPr>
                <w:t xml:space="preserve"> di </w:t>
              </w:r>
              <w:r>
                <w:rPr>
                  <w:i/>
                  <w:iCs/>
                  <w:lang w:val="en-US"/>
                </w:rPr>
                <w:t xml:space="preserve">library </w:t>
              </w:r>
              <w:proofErr w:type="spellStart"/>
              <w:r>
                <w:rPr>
                  <w:lang w:val="en-US"/>
                </w:rPr>
                <w:t>tertentu</w:t>
              </w:r>
              <w:proofErr w:type="spellEnd"/>
              <w:r>
                <w:rPr>
                  <w:i/>
                  <w:iCs/>
                  <w:lang w:val="en-US"/>
                </w:rPr>
                <w:t>.</w:t>
              </w:r>
            </w:ins>
          </w:p>
        </w:tc>
      </w:tr>
      <w:tr w:rsidR="00015B08" w14:paraId="5AEA1099" w14:textId="77777777" w:rsidTr="00015B08">
        <w:trPr>
          <w:ins w:id="662" w:author="Andrew Mulya" w:date="2021-06-27T00:17:00Z"/>
        </w:trPr>
        <w:tc>
          <w:tcPr>
            <w:tcW w:w="715" w:type="dxa"/>
            <w:tcPrChange w:id="663" w:author="Andrew Mulya" w:date="2021-06-27T00:18:00Z">
              <w:tcPr>
                <w:tcW w:w="3226" w:type="dxa"/>
                <w:gridSpan w:val="2"/>
              </w:tcPr>
            </w:tcPrChange>
          </w:tcPr>
          <w:p w14:paraId="6B0ED499" w14:textId="6D72D199" w:rsidR="00015B08" w:rsidRDefault="00015B08" w:rsidP="00015B08">
            <w:pPr>
              <w:ind w:firstLine="0"/>
              <w:rPr>
                <w:ins w:id="664" w:author="Andrew Mulya" w:date="2021-06-27T00:17:00Z"/>
                <w:lang w:val="en-US"/>
              </w:rPr>
            </w:pPr>
            <w:ins w:id="665" w:author="Andrew Mulya" w:date="2021-06-27T00:18:00Z">
              <w:r>
                <w:rPr>
                  <w:lang w:val="en-US"/>
                </w:rPr>
                <w:t>7</w:t>
              </w:r>
            </w:ins>
          </w:p>
        </w:tc>
        <w:tc>
          <w:tcPr>
            <w:tcW w:w="3240" w:type="dxa"/>
            <w:tcPrChange w:id="666" w:author="Andrew Mulya" w:date="2021-06-27T00:18:00Z">
              <w:tcPr>
                <w:tcW w:w="3226" w:type="dxa"/>
                <w:gridSpan w:val="2"/>
              </w:tcPr>
            </w:tcPrChange>
          </w:tcPr>
          <w:p w14:paraId="32FEEAD1" w14:textId="45A82448" w:rsidR="00015B08" w:rsidRDefault="00015B08" w:rsidP="00015B08">
            <w:pPr>
              <w:ind w:firstLine="0"/>
              <w:rPr>
                <w:ins w:id="667" w:author="Andrew Mulya" w:date="2021-06-27T00:17:00Z"/>
                <w:lang w:val="en-US"/>
              </w:rPr>
            </w:pPr>
            <w:proofErr w:type="spellStart"/>
            <w:ins w:id="668" w:author="Andrew Mulya" w:date="2021-06-27T00:22:00Z">
              <w:r>
                <w:rPr>
                  <w:lang w:val="en-US"/>
                </w:rPr>
                <w:t>g</w:t>
              </w:r>
            </w:ins>
            <w:ins w:id="669" w:author="Andrew Mulya" w:date="2021-06-27T00:19:00Z">
              <w:r>
                <w:rPr>
                  <w:lang w:val="en-US"/>
                </w:rPr>
                <w:t>et_available_book_</w:t>
              </w:r>
              <w:proofErr w:type="gramStart"/>
              <w:r>
                <w:rPr>
                  <w:lang w:val="en-US"/>
                </w:rPr>
                <w:t>list</w:t>
              </w:r>
              <w:proofErr w:type="spellEnd"/>
              <w:r>
                <w:rPr>
                  <w:lang w:val="en-US"/>
                </w:rPr>
                <w:t>(</w:t>
              </w:r>
              <w:proofErr w:type="gramEnd"/>
              <w:r>
                <w:rPr>
                  <w:lang w:val="en-US"/>
                </w:rPr>
                <w:t>)</w:t>
              </w:r>
            </w:ins>
          </w:p>
        </w:tc>
        <w:tc>
          <w:tcPr>
            <w:tcW w:w="5723" w:type="dxa"/>
            <w:tcPrChange w:id="670" w:author="Andrew Mulya" w:date="2021-06-27T00:18:00Z">
              <w:tcPr>
                <w:tcW w:w="3226" w:type="dxa"/>
              </w:tcPr>
            </w:tcPrChange>
          </w:tcPr>
          <w:p w14:paraId="788329DE" w14:textId="69F4A5DF" w:rsidR="00015B08" w:rsidRDefault="00206954" w:rsidP="00015B08">
            <w:pPr>
              <w:ind w:firstLine="0"/>
              <w:rPr>
                <w:ins w:id="671" w:author="Andrew Mulya" w:date="2021-06-27T00:17:00Z"/>
                <w:lang w:val="en-US"/>
              </w:rPr>
            </w:pPr>
            <w:proofErr w:type="spellStart"/>
            <w:ins w:id="672" w:author="Andrew Mulya" w:date="2021-06-27T19:47:00Z">
              <w:r>
                <w:rPr>
                  <w:lang w:val="en-US"/>
                </w:rPr>
                <w:t>Mengirimkan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fetch_warehouse_</w:t>
              </w:r>
              <w:proofErr w:type="gramStart"/>
              <w:r>
                <w:rPr>
                  <w:lang w:val="en-US"/>
                </w:rPr>
                <w:t>stock</w:t>
              </w:r>
              <w:proofErr w:type="spellEnd"/>
              <w:r>
                <w:rPr>
                  <w:lang w:val="en-US"/>
                </w:rPr>
                <w:t>(</w:t>
              </w:r>
              <w:proofErr w:type="gramEnd"/>
              <w:r>
                <w:rPr>
                  <w:lang w:val="en-US"/>
                </w:rPr>
                <w:t>)</w:t>
              </w:r>
            </w:ins>
            <w:ins w:id="673" w:author="Andrew Mulya" w:date="2021-06-27T19:48:00Z">
              <w:r>
                <w:rPr>
                  <w:lang w:val="en-US"/>
                </w:rPr>
                <w:t xml:space="preserve">, </w:t>
              </w:r>
              <w:proofErr w:type="spellStart"/>
              <w:r>
                <w:rPr>
                  <w:lang w:val="en-US"/>
                </w:rPr>
                <w:t>fetch_showroom_stock</w:t>
              </w:r>
              <w:proofErr w:type="spellEnd"/>
              <w:r>
                <w:rPr>
                  <w:lang w:val="en-US"/>
                </w:rPr>
                <w:t xml:space="preserve">(), dan </w:t>
              </w:r>
              <w:proofErr w:type="spellStart"/>
              <w:r>
                <w:rPr>
                  <w:lang w:val="en-US"/>
                </w:rPr>
                <w:t>fetch_library_stock</w:t>
              </w:r>
              <w:proofErr w:type="spellEnd"/>
              <w:r>
                <w:rPr>
                  <w:lang w:val="en-US"/>
                </w:rPr>
                <w:t>()</w:t>
              </w:r>
            </w:ins>
          </w:p>
        </w:tc>
      </w:tr>
      <w:tr w:rsidR="00015B08" w14:paraId="7A30A1BE" w14:textId="77777777" w:rsidTr="00015B08">
        <w:trPr>
          <w:ins w:id="674" w:author="Andrew Mulya" w:date="2021-06-27T00:19:00Z"/>
        </w:trPr>
        <w:tc>
          <w:tcPr>
            <w:tcW w:w="715" w:type="dxa"/>
          </w:tcPr>
          <w:p w14:paraId="36412662" w14:textId="3A184491" w:rsidR="00015B08" w:rsidRDefault="00015B08" w:rsidP="00015B08">
            <w:pPr>
              <w:ind w:firstLine="0"/>
              <w:rPr>
                <w:ins w:id="675" w:author="Andrew Mulya" w:date="2021-06-27T00:19:00Z"/>
                <w:lang w:val="en-US"/>
              </w:rPr>
            </w:pPr>
            <w:ins w:id="676" w:author="Andrew Mulya" w:date="2021-06-27T00:19:00Z">
              <w:r>
                <w:rPr>
                  <w:lang w:val="en-US"/>
                </w:rPr>
                <w:t>8</w:t>
              </w:r>
            </w:ins>
          </w:p>
        </w:tc>
        <w:tc>
          <w:tcPr>
            <w:tcW w:w="3240" w:type="dxa"/>
          </w:tcPr>
          <w:p w14:paraId="7C6A5770" w14:textId="24B8E1A1" w:rsidR="00015B08" w:rsidRDefault="00015B08" w:rsidP="00015B08">
            <w:pPr>
              <w:ind w:firstLine="0"/>
              <w:rPr>
                <w:ins w:id="677" w:author="Andrew Mulya" w:date="2021-06-27T00:19:00Z"/>
                <w:lang w:val="en-US"/>
              </w:rPr>
            </w:pPr>
            <w:proofErr w:type="spellStart"/>
            <w:ins w:id="678" w:author="Andrew Mulya" w:date="2021-06-27T00:22:00Z">
              <w:r>
                <w:rPr>
                  <w:lang w:val="en-US"/>
                </w:rPr>
                <w:t>g</w:t>
              </w:r>
            </w:ins>
            <w:ins w:id="679" w:author="Andrew Mulya" w:date="2021-06-27T00:20:00Z">
              <w:r>
                <w:rPr>
                  <w:lang w:val="en-US"/>
                </w:rPr>
                <w:t>et_</w:t>
              </w:r>
              <w:proofErr w:type="gramStart"/>
              <w:r>
                <w:rPr>
                  <w:lang w:val="en-US"/>
                </w:rPr>
                <w:t>book</w:t>
              </w:r>
              <w:proofErr w:type="spellEnd"/>
              <w:r>
                <w:rPr>
                  <w:lang w:val="en-US"/>
                </w:rPr>
                <w:t>(</w:t>
              </w:r>
              <w:proofErr w:type="gramEnd"/>
              <w:r>
                <w:rPr>
                  <w:lang w:val="en-US"/>
                </w:rPr>
                <w:t>)</w:t>
              </w:r>
            </w:ins>
          </w:p>
        </w:tc>
        <w:tc>
          <w:tcPr>
            <w:tcW w:w="5723" w:type="dxa"/>
          </w:tcPr>
          <w:p w14:paraId="16A95BBA" w14:textId="0028F924" w:rsidR="00015B08" w:rsidRDefault="00206954" w:rsidP="00015B08">
            <w:pPr>
              <w:ind w:firstLine="0"/>
              <w:rPr>
                <w:ins w:id="680" w:author="Andrew Mulya" w:date="2021-06-27T00:19:00Z"/>
                <w:lang w:val="en-US"/>
              </w:rPr>
            </w:pPr>
            <w:proofErr w:type="spellStart"/>
            <w:ins w:id="681" w:author="Andrew Mulya" w:date="2021-06-27T19:50:00Z">
              <w:r>
                <w:rPr>
                  <w:lang w:val="en-US"/>
                </w:rPr>
                <w:t>Mengambil</w:t>
              </w:r>
              <w:proofErr w:type="spellEnd"/>
              <w:r>
                <w:rPr>
                  <w:lang w:val="en-US"/>
                </w:rPr>
                <w:t xml:space="preserve"> data </w:t>
              </w:r>
            </w:ins>
            <w:proofErr w:type="spellStart"/>
            <w:ins w:id="682" w:author="Andrew Mulya" w:date="2021-06-27T19:51:00Z">
              <w:r>
                <w:rPr>
                  <w:lang w:val="en-US"/>
                </w:rPr>
                <w:t>semua</w:t>
              </w:r>
            </w:ins>
            <w:proofErr w:type="spellEnd"/>
            <w:ins w:id="683" w:author="Andrew Mulya" w:date="2021-06-27T19:52:00Z">
              <w:r>
                <w:rPr>
                  <w:lang w:val="en-US"/>
                </w:rPr>
                <w:t xml:space="preserve"> </w:t>
              </w:r>
              <w:proofErr w:type="spellStart"/>
              <w:r>
                <w:rPr>
                  <w:lang w:val="en-US"/>
                </w:rPr>
                <w:t>buku</w:t>
              </w:r>
              <w:proofErr w:type="spellEnd"/>
              <w:r>
                <w:rPr>
                  <w:lang w:val="en-US"/>
                </w:rPr>
                <w:t xml:space="preserve"> yang </w:t>
              </w:r>
              <w:proofErr w:type="spellStart"/>
              <w:r>
                <w:rPr>
                  <w:lang w:val="en-US"/>
                </w:rPr>
                <w:t>ditulis</w:t>
              </w:r>
              <w:proofErr w:type="spellEnd"/>
              <w:r>
                <w:rPr>
                  <w:lang w:val="en-US"/>
                </w:rPr>
                <w:t xml:space="preserve"> oleh </w:t>
              </w:r>
              <w:proofErr w:type="spellStart"/>
              <w:r>
                <w:rPr>
                  <w:lang w:val="en-US"/>
                </w:rPr>
                <w:t>seorang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beserta</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bukunya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faktur</w:t>
              </w:r>
              <w:proofErr w:type="spellEnd"/>
              <w:r>
                <w:rPr>
                  <w:lang w:val="en-US"/>
                </w:rPr>
                <w:t xml:space="preserve"> </w:t>
              </w:r>
              <w:r>
                <w:rPr>
                  <w:i/>
                  <w:iCs/>
                  <w:lang w:val="en-US"/>
                </w:rPr>
                <w:t>showroom</w:t>
              </w:r>
              <w:r>
                <w:rPr>
                  <w:lang w:val="en-US"/>
                </w:rPr>
                <w:t>.</w:t>
              </w:r>
            </w:ins>
          </w:p>
        </w:tc>
      </w:tr>
      <w:tr w:rsidR="00015B08" w14:paraId="1CC4E4CD" w14:textId="77777777" w:rsidTr="00015B08">
        <w:trPr>
          <w:ins w:id="684" w:author="Andrew Mulya" w:date="2021-06-27T00:19:00Z"/>
        </w:trPr>
        <w:tc>
          <w:tcPr>
            <w:tcW w:w="715" w:type="dxa"/>
          </w:tcPr>
          <w:p w14:paraId="36B9F88D" w14:textId="500B36FB" w:rsidR="00015B08" w:rsidRDefault="00015B08" w:rsidP="00015B08">
            <w:pPr>
              <w:ind w:firstLine="0"/>
              <w:rPr>
                <w:ins w:id="685" w:author="Andrew Mulya" w:date="2021-06-27T00:19:00Z"/>
                <w:lang w:val="en-US"/>
              </w:rPr>
            </w:pPr>
            <w:ins w:id="686" w:author="Andrew Mulya" w:date="2021-06-27T00:19:00Z">
              <w:r>
                <w:rPr>
                  <w:lang w:val="en-US"/>
                </w:rPr>
                <w:t>9</w:t>
              </w:r>
            </w:ins>
          </w:p>
        </w:tc>
        <w:tc>
          <w:tcPr>
            <w:tcW w:w="3240" w:type="dxa"/>
          </w:tcPr>
          <w:p w14:paraId="1780FCE3" w14:textId="24911E38" w:rsidR="00015B08" w:rsidRDefault="00015B08" w:rsidP="00015B08">
            <w:pPr>
              <w:ind w:firstLine="0"/>
              <w:rPr>
                <w:ins w:id="687" w:author="Andrew Mulya" w:date="2021-06-27T00:19:00Z"/>
                <w:lang w:val="en-US"/>
              </w:rPr>
            </w:pPr>
            <w:proofErr w:type="spellStart"/>
            <w:ins w:id="688" w:author="Andrew Mulya" w:date="2021-06-27T00:22:00Z">
              <w:r>
                <w:rPr>
                  <w:lang w:val="en-US"/>
                </w:rPr>
                <w:t>g</w:t>
              </w:r>
            </w:ins>
            <w:ins w:id="689" w:author="Andrew Mulya" w:date="2021-06-27T00:20:00Z">
              <w:r>
                <w:rPr>
                  <w:lang w:val="en-US"/>
                </w:rPr>
                <w:t>et_book_dynamic_</w:t>
              </w:r>
              <w:proofErr w:type="gramStart"/>
              <w:r>
                <w:rPr>
                  <w:lang w:val="en-US"/>
                </w:rPr>
                <w:t>stock</w:t>
              </w:r>
              <w:proofErr w:type="spellEnd"/>
              <w:r>
                <w:rPr>
                  <w:lang w:val="en-US"/>
                </w:rPr>
                <w:t>(</w:t>
              </w:r>
              <w:proofErr w:type="gramEnd"/>
              <w:r>
                <w:rPr>
                  <w:lang w:val="en-US"/>
                </w:rPr>
                <w:t>)</w:t>
              </w:r>
            </w:ins>
          </w:p>
        </w:tc>
        <w:tc>
          <w:tcPr>
            <w:tcW w:w="5723" w:type="dxa"/>
          </w:tcPr>
          <w:p w14:paraId="4A7244C4" w14:textId="236E9EC9" w:rsidR="00015B08" w:rsidRDefault="00206954" w:rsidP="00015B08">
            <w:pPr>
              <w:ind w:firstLine="0"/>
              <w:rPr>
                <w:ins w:id="690" w:author="Andrew Mulya" w:date="2021-06-27T00:19:00Z"/>
                <w:lang w:val="en-US"/>
              </w:rPr>
            </w:pPr>
            <w:proofErr w:type="spellStart"/>
            <w:ins w:id="691" w:author="Andrew Mulya" w:date="2021-06-27T19:52:00Z">
              <w:r>
                <w:rPr>
                  <w:lang w:val="en-US"/>
                </w:rPr>
                <w:t>Mengambil</w:t>
              </w:r>
              <w:proofErr w:type="spellEnd"/>
              <w:r>
                <w:rPr>
                  <w:lang w:val="en-US"/>
                </w:rPr>
                <w:t xml:space="preserve"> data </w:t>
              </w:r>
              <w:proofErr w:type="spellStart"/>
              <w:r>
                <w:rPr>
                  <w:lang w:val="en-US"/>
                </w:rPr>
                <w:t>semua</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ditulis</w:t>
              </w:r>
              <w:proofErr w:type="spellEnd"/>
              <w:r>
                <w:rPr>
                  <w:lang w:val="en-US"/>
                </w:rPr>
                <w:t xml:space="preserve"> oleh </w:t>
              </w:r>
              <w:proofErr w:type="spellStart"/>
              <w:r>
                <w:rPr>
                  <w:lang w:val="en-US"/>
                </w:rPr>
                <w:t>seorang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beserta</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bukunya</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semua</w:t>
              </w:r>
              <w:proofErr w:type="spellEnd"/>
              <w:r>
                <w:rPr>
                  <w:lang w:val="en-US"/>
                </w:rPr>
                <w:t xml:space="preserve"> </w:t>
              </w:r>
              <w:proofErr w:type="spellStart"/>
              <w:r>
                <w:rPr>
                  <w:lang w:val="en-US"/>
                </w:rPr>
                <w:t>faktur</w:t>
              </w:r>
              <w:proofErr w:type="spellEnd"/>
              <w:r>
                <w:rPr>
                  <w:lang w:val="en-US"/>
                </w:rPr>
                <w:t>.</w:t>
              </w:r>
            </w:ins>
          </w:p>
        </w:tc>
      </w:tr>
      <w:tr w:rsidR="00015B08" w14:paraId="2E3CB73D" w14:textId="77777777" w:rsidTr="00015B08">
        <w:trPr>
          <w:ins w:id="692" w:author="Andrew Mulya" w:date="2021-06-27T00:19:00Z"/>
        </w:trPr>
        <w:tc>
          <w:tcPr>
            <w:tcW w:w="715" w:type="dxa"/>
          </w:tcPr>
          <w:p w14:paraId="488A5EE5" w14:textId="6710F24F" w:rsidR="00015B08" w:rsidRDefault="00015B08" w:rsidP="00015B08">
            <w:pPr>
              <w:ind w:firstLine="0"/>
              <w:rPr>
                <w:ins w:id="693" w:author="Andrew Mulya" w:date="2021-06-27T00:19:00Z"/>
                <w:lang w:val="en-US"/>
              </w:rPr>
            </w:pPr>
            <w:ins w:id="694" w:author="Andrew Mulya" w:date="2021-06-27T00:19:00Z">
              <w:r>
                <w:rPr>
                  <w:lang w:val="en-US"/>
                </w:rPr>
                <w:t>10</w:t>
              </w:r>
            </w:ins>
          </w:p>
        </w:tc>
        <w:tc>
          <w:tcPr>
            <w:tcW w:w="3240" w:type="dxa"/>
          </w:tcPr>
          <w:p w14:paraId="7F674989" w14:textId="50DCF5DD" w:rsidR="00015B08" w:rsidRDefault="00015B08" w:rsidP="00015B08">
            <w:pPr>
              <w:ind w:firstLine="0"/>
              <w:rPr>
                <w:ins w:id="695" w:author="Andrew Mulya" w:date="2021-06-27T00:19:00Z"/>
                <w:lang w:val="en-US"/>
              </w:rPr>
            </w:pPr>
            <w:proofErr w:type="spellStart"/>
            <w:ins w:id="696" w:author="Andrew Mulya" w:date="2021-06-27T00:22:00Z">
              <w:r>
                <w:rPr>
                  <w:lang w:val="en-US"/>
                </w:rPr>
                <w:t>g</w:t>
              </w:r>
            </w:ins>
            <w:ins w:id="697" w:author="Andrew Mulya" w:date="2021-06-27T00:20:00Z">
              <w:r>
                <w:rPr>
                  <w:lang w:val="en-US"/>
                </w:rPr>
                <w:t>et_</w:t>
              </w:r>
              <w:proofErr w:type="gramStart"/>
              <w:r>
                <w:rPr>
                  <w:lang w:val="en-US"/>
                </w:rPr>
                <w:t>discount</w:t>
              </w:r>
              <w:proofErr w:type="spellEnd"/>
              <w:r>
                <w:rPr>
                  <w:lang w:val="en-US"/>
                </w:rPr>
                <w:t>(</w:t>
              </w:r>
              <w:proofErr w:type="gramEnd"/>
              <w:r>
                <w:rPr>
                  <w:lang w:val="en-US"/>
                </w:rPr>
                <w:t>)</w:t>
              </w:r>
            </w:ins>
          </w:p>
        </w:tc>
        <w:tc>
          <w:tcPr>
            <w:tcW w:w="5723" w:type="dxa"/>
          </w:tcPr>
          <w:p w14:paraId="387CFE83" w14:textId="4C2138CA" w:rsidR="00015B08" w:rsidRPr="00206954" w:rsidRDefault="00206954" w:rsidP="00015B08">
            <w:pPr>
              <w:ind w:firstLine="0"/>
              <w:rPr>
                <w:ins w:id="698" w:author="Andrew Mulya" w:date="2021-06-27T00:19:00Z"/>
                <w:lang w:val="en-US"/>
              </w:rPr>
            </w:pPr>
            <w:proofErr w:type="spellStart"/>
            <w:ins w:id="699" w:author="Andrew Mulya" w:date="2021-06-27T19:52:00Z">
              <w:r>
                <w:rPr>
                  <w:lang w:val="en-US"/>
                </w:rPr>
                <w:t>Mengambil</w:t>
              </w:r>
              <w:proofErr w:type="spellEnd"/>
              <w:r>
                <w:rPr>
                  <w:lang w:val="en-US"/>
                </w:rPr>
                <w:t xml:space="preserve"> data </w:t>
              </w:r>
              <w:proofErr w:type="spellStart"/>
              <w:r>
                <w:rPr>
                  <w:lang w:val="en-US"/>
                </w:rPr>
                <w:t>diskon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jenis</w:t>
              </w:r>
              <w:proofErr w:type="spellEnd"/>
              <w:r>
                <w:rPr>
                  <w:lang w:val="en-US"/>
                </w:rPr>
                <w:t xml:space="preserve"> </w:t>
              </w:r>
            </w:ins>
            <w:ins w:id="700" w:author="Andrew Mulya" w:date="2021-06-27T19:53:00Z">
              <w:r>
                <w:rPr>
                  <w:i/>
                  <w:iCs/>
                  <w:lang w:val="en-US"/>
                </w:rPr>
                <w:t>customer</w:t>
              </w:r>
              <w:r>
                <w:rPr>
                  <w:lang w:val="en-US"/>
                </w:rPr>
                <w:t>.</w:t>
              </w:r>
            </w:ins>
          </w:p>
        </w:tc>
      </w:tr>
      <w:tr w:rsidR="00015B08" w14:paraId="010F1153" w14:textId="77777777" w:rsidTr="00015B08">
        <w:trPr>
          <w:ins w:id="701" w:author="Andrew Mulya" w:date="2021-06-27T00:19:00Z"/>
        </w:trPr>
        <w:tc>
          <w:tcPr>
            <w:tcW w:w="715" w:type="dxa"/>
          </w:tcPr>
          <w:p w14:paraId="6A4E7C38" w14:textId="1FCEB125" w:rsidR="00015B08" w:rsidRDefault="00015B08" w:rsidP="00015B08">
            <w:pPr>
              <w:ind w:firstLine="0"/>
              <w:rPr>
                <w:ins w:id="702" w:author="Andrew Mulya" w:date="2021-06-27T00:19:00Z"/>
                <w:lang w:val="en-US"/>
              </w:rPr>
            </w:pPr>
            <w:ins w:id="703" w:author="Andrew Mulya" w:date="2021-06-27T00:19:00Z">
              <w:r>
                <w:rPr>
                  <w:lang w:val="en-US"/>
                </w:rPr>
                <w:t>11</w:t>
              </w:r>
            </w:ins>
          </w:p>
        </w:tc>
        <w:tc>
          <w:tcPr>
            <w:tcW w:w="3240" w:type="dxa"/>
          </w:tcPr>
          <w:p w14:paraId="6000611C" w14:textId="35E99E32" w:rsidR="00015B08" w:rsidRDefault="00015B08" w:rsidP="00015B08">
            <w:pPr>
              <w:ind w:firstLine="0"/>
              <w:rPr>
                <w:ins w:id="704" w:author="Andrew Mulya" w:date="2021-06-27T00:19:00Z"/>
                <w:lang w:val="en-US"/>
              </w:rPr>
            </w:pPr>
            <w:proofErr w:type="spellStart"/>
            <w:ins w:id="705" w:author="Andrew Mulya" w:date="2021-06-27T00:22:00Z">
              <w:r>
                <w:rPr>
                  <w:lang w:val="en-US"/>
                </w:rPr>
                <w:t>g</w:t>
              </w:r>
            </w:ins>
            <w:ins w:id="706" w:author="Andrew Mulya" w:date="2021-06-27T00:20:00Z">
              <w:r>
                <w:rPr>
                  <w:lang w:val="en-US"/>
                </w:rPr>
                <w:t>et_book_</w:t>
              </w:r>
              <w:proofErr w:type="gramStart"/>
              <w:r>
                <w:rPr>
                  <w:lang w:val="en-US"/>
                </w:rPr>
                <w:t>royalty</w:t>
              </w:r>
              <w:proofErr w:type="spellEnd"/>
              <w:r>
                <w:rPr>
                  <w:lang w:val="en-US"/>
                </w:rPr>
                <w:t>(</w:t>
              </w:r>
              <w:proofErr w:type="gramEnd"/>
              <w:r>
                <w:rPr>
                  <w:lang w:val="en-US"/>
                </w:rPr>
                <w:t>)</w:t>
              </w:r>
            </w:ins>
          </w:p>
        </w:tc>
        <w:tc>
          <w:tcPr>
            <w:tcW w:w="5723" w:type="dxa"/>
          </w:tcPr>
          <w:p w14:paraId="099A572D" w14:textId="652EF386" w:rsidR="00015B08" w:rsidRDefault="00206954" w:rsidP="00015B08">
            <w:pPr>
              <w:ind w:firstLine="0"/>
              <w:rPr>
                <w:ins w:id="707" w:author="Andrew Mulya" w:date="2021-06-27T00:19:00Z"/>
                <w:lang w:val="en-US"/>
              </w:rPr>
            </w:pPr>
            <w:proofErr w:type="spellStart"/>
            <w:ins w:id="708" w:author="Andrew Mulya" w:date="2021-06-27T19:56:00Z">
              <w:r>
                <w:rPr>
                  <w:lang w:val="en-US"/>
                </w:rPr>
                <w:t>Mengambil</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royalti</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buku</w:t>
              </w:r>
              <w:proofErr w:type="spellEnd"/>
              <w:r>
                <w:rPr>
                  <w:lang w:val="en-US"/>
                </w:rPr>
                <w:t>.</w:t>
              </w:r>
            </w:ins>
          </w:p>
        </w:tc>
      </w:tr>
      <w:tr w:rsidR="00015B08" w14:paraId="699560B2" w14:textId="77777777" w:rsidTr="00015B08">
        <w:trPr>
          <w:ins w:id="709" w:author="Andrew Mulya" w:date="2021-06-27T00:20:00Z"/>
        </w:trPr>
        <w:tc>
          <w:tcPr>
            <w:tcW w:w="715" w:type="dxa"/>
          </w:tcPr>
          <w:p w14:paraId="70B5C5E2" w14:textId="50EC1D0A" w:rsidR="00015B08" w:rsidRDefault="00015B08" w:rsidP="00015B08">
            <w:pPr>
              <w:ind w:firstLine="0"/>
              <w:rPr>
                <w:ins w:id="710" w:author="Andrew Mulya" w:date="2021-06-27T00:20:00Z"/>
                <w:lang w:val="en-US"/>
              </w:rPr>
            </w:pPr>
            <w:ins w:id="711" w:author="Andrew Mulya" w:date="2021-06-27T00:20:00Z">
              <w:r>
                <w:rPr>
                  <w:lang w:val="en-US"/>
                </w:rPr>
                <w:t>12</w:t>
              </w:r>
            </w:ins>
          </w:p>
        </w:tc>
        <w:tc>
          <w:tcPr>
            <w:tcW w:w="3240" w:type="dxa"/>
          </w:tcPr>
          <w:p w14:paraId="08757514" w14:textId="25D64693" w:rsidR="00015B08" w:rsidRDefault="00015B08" w:rsidP="00015B08">
            <w:pPr>
              <w:ind w:firstLine="0"/>
              <w:rPr>
                <w:ins w:id="712" w:author="Andrew Mulya" w:date="2021-06-27T00:20:00Z"/>
                <w:lang w:val="en-US"/>
              </w:rPr>
            </w:pPr>
            <w:proofErr w:type="spellStart"/>
            <w:ins w:id="713" w:author="Andrew Mulya" w:date="2021-06-27T00:22:00Z">
              <w:r>
                <w:rPr>
                  <w:lang w:val="en-US"/>
                </w:rPr>
                <w:t>g</w:t>
              </w:r>
            </w:ins>
            <w:ins w:id="714" w:author="Andrew Mulya" w:date="2021-06-27T00:20:00Z">
              <w:r>
                <w:rPr>
                  <w:lang w:val="en-US"/>
                </w:rPr>
                <w:t>et_</w:t>
              </w:r>
              <w:proofErr w:type="gramStart"/>
              <w:r>
                <w:rPr>
                  <w:lang w:val="en-US"/>
                </w:rPr>
                <w:t>customer</w:t>
              </w:r>
              <w:proofErr w:type="spellEnd"/>
              <w:r>
                <w:rPr>
                  <w:lang w:val="en-US"/>
                </w:rPr>
                <w:t>(</w:t>
              </w:r>
              <w:proofErr w:type="gramEnd"/>
              <w:r>
                <w:rPr>
                  <w:lang w:val="en-US"/>
                </w:rPr>
                <w:t>)</w:t>
              </w:r>
            </w:ins>
          </w:p>
        </w:tc>
        <w:tc>
          <w:tcPr>
            <w:tcW w:w="5723" w:type="dxa"/>
          </w:tcPr>
          <w:p w14:paraId="1D192B0D" w14:textId="74FC72E9" w:rsidR="00015B08" w:rsidRPr="00206954" w:rsidRDefault="00206954" w:rsidP="00015B08">
            <w:pPr>
              <w:ind w:firstLine="0"/>
              <w:rPr>
                <w:ins w:id="715" w:author="Andrew Mulya" w:date="2021-06-27T00:20:00Z"/>
                <w:lang w:val="en-US"/>
              </w:rPr>
            </w:pPr>
            <w:proofErr w:type="spellStart"/>
            <w:ins w:id="716" w:author="Andrew Mulya" w:date="2021-06-27T19:57:00Z">
              <w:r>
                <w:rPr>
                  <w:lang w:val="en-US"/>
                </w:rPr>
                <w:t>Mengambil</w:t>
              </w:r>
              <w:proofErr w:type="spellEnd"/>
              <w:r>
                <w:rPr>
                  <w:lang w:val="en-US"/>
                </w:rPr>
                <w:t xml:space="preserve"> data </w:t>
              </w:r>
              <w:proofErr w:type="spellStart"/>
              <w:r>
                <w:rPr>
                  <w:lang w:val="en-US"/>
                </w:rPr>
                <w:t>seorang</w:t>
              </w:r>
              <w:proofErr w:type="spellEnd"/>
              <w:r>
                <w:rPr>
                  <w:lang w:val="en-US"/>
                </w:rPr>
                <w:t xml:space="preserve"> </w:t>
              </w:r>
              <w:r>
                <w:rPr>
                  <w:i/>
                  <w:iCs/>
                  <w:lang w:val="en-US"/>
                </w:rPr>
                <w:t xml:space="preserve">customer </w:t>
              </w:r>
              <w:proofErr w:type="spellStart"/>
              <w:r>
                <w:rPr>
                  <w:lang w:val="en-US"/>
                </w:rPr>
                <w:t>dari</w:t>
              </w:r>
              <w:proofErr w:type="spellEnd"/>
              <w:r>
                <w:rPr>
                  <w:lang w:val="en-US"/>
                </w:rPr>
                <w:t xml:space="preserve"> </w:t>
              </w:r>
            </w:ins>
            <w:ins w:id="717" w:author="Andrew Mulya" w:date="2021-06-27T19:58:00Z">
              <w:r>
                <w:rPr>
                  <w:lang w:val="en-US"/>
                </w:rPr>
                <w:t>database.</w:t>
              </w:r>
            </w:ins>
          </w:p>
        </w:tc>
      </w:tr>
      <w:tr w:rsidR="00015B08" w14:paraId="6A7E12C1" w14:textId="77777777" w:rsidTr="00015B08">
        <w:trPr>
          <w:ins w:id="718" w:author="Andrew Mulya" w:date="2021-06-27T00:20:00Z"/>
        </w:trPr>
        <w:tc>
          <w:tcPr>
            <w:tcW w:w="715" w:type="dxa"/>
          </w:tcPr>
          <w:p w14:paraId="22AB77BD" w14:textId="0CFE1D27" w:rsidR="00015B08" w:rsidRDefault="00015B08" w:rsidP="00015B08">
            <w:pPr>
              <w:ind w:firstLine="0"/>
              <w:rPr>
                <w:ins w:id="719" w:author="Andrew Mulya" w:date="2021-06-27T00:20:00Z"/>
                <w:lang w:val="en-US"/>
              </w:rPr>
            </w:pPr>
            <w:ins w:id="720" w:author="Andrew Mulya" w:date="2021-06-27T00:20:00Z">
              <w:r>
                <w:rPr>
                  <w:lang w:val="en-US"/>
                </w:rPr>
                <w:t>13</w:t>
              </w:r>
            </w:ins>
          </w:p>
        </w:tc>
        <w:tc>
          <w:tcPr>
            <w:tcW w:w="3240" w:type="dxa"/>
          </w:tcPr>
          <w:p w14:paraId="271D56CB" w14:textId="3FC60C3D" w:rsidR="00015B08" w:rsidRDefault="00015B08" w:rsidP="00015B08">
            <w:pPr>
              <w:ind w:firstLine="0"/>
              <w:rPr>
                <w:ins w:id="721" w:author="Andrew Mulya" w:date="2021-06-27T00:20:00Z"/>
                <w:lang w:val="en-US"/>
              </w:rPr>
            </w:pPr>
            <w:proofErr w:type="spellStart"/>
            <w:ins w:id="722" w:author="Andrew Mulya" w:date="2021-06-27T00:22:00Z">
              <w:r>
                <w:rPr>
                  <w:lang w:val="en-US"/>
                </w:rPr>
                <w:t>g</w:t>
              </w:r>
            </w:ins>
            <w:ins w:id="723" w:author="Andrew Mulya" w:date="2021-06-27T00:20:00Z">
              <w:r>
                <w:rPr>
                  <w:lang w:val="en-US"/>
                </w:rPr>
                <w:t>et_last_invoice_</w:t>
              </w:r>
              <w:proofErr w:type="gramStart"/>
              <w:r>
                <w:rPr>
                  <w:lang w:val="en-US"/>
                </w:rPr>
                <w:t>number</w:t>
              </w:r>
              <w:proofErr w:type="spellEnd"/>
              <w:r>
                <w:rPr>
                  <w:lang w:val="en-US"/>
                </w:rPr>
                <w:t>(</w:t>
              </w:r>
              <w:proofErr w:type="gramEnd"/>
              <w:r>
                <w:rPr>
                  <w:lang w:val="en-US"/>
                </w:rPr>
                <w:t>)</w:t>
              </w:r>
            </w:ins>
          </w:p>
        </w:tc>
        <w:tc>
          <w:tcPr>
            <w:tcW w:w="5723" w:type="dxa"/>
          </w:tcPr>
          <w:p w14:paraId="2B976803" w14:textId="10BC7CEF" w:rsidR="00015B08" w:rsidRPr="00206954" w:rsidRDefault="00206954" w:rsidP="00015B08">
            <w:pPr>
              <w:ind w:firstLine="0"/>
              <w:rPr>
                <w:ins w:id="724" w:author="Andrew Mulya" w:date="2021-06-27T00:20:00Z"/>
                <w:lang w:val="en-US"/>
              </w:rPr>
            </w:pPr>
            <w:proofErr w:type="spellStart"/>
            <w:ins w:id="725" w:author="Andrew Mulya" w:date="2021-06-27T19:58:00Z">
              <w:r>
                <w:rPr>
                  <w:lang w:val="en-US"/>
                </w:rPr>
                <w:t>Mengambil</w:t>
              </w:r>
              <w:proofErr w:type="spellEnd"/>
              <w:r>
                <w:rPr>
                  <w:lang w:val="en-US"/>
                </w:rPr>
                <w:t xml:space="preserve"> data </w:t>
              </w:r>
              <w:proofErr w:type="spellStart"/>
              <w:r>
                <w:rPr>
                  <w:lang w:val="en-US"/>
                </w:rPr>
                <w:t>nomor</w:t>
              </w:r>
              <w:proofErr w:type="spellEnd"/>
              <w:r>
                <w:rPr>
                  <w:lang w:val="en-US"/>
                </w:rPr>
                <w:t xml:space="preserve"> </w:t>
              </w:r>
              <w:r>
                <w:rPr>
                  <w:i/>
                  <w:iCs/>
                  <w:lang w:val="en-US"/>
                </w:rPr>
                <w:t xml:space="preserve">invoice </w:t>
              </w:r>
              <w:proofErr w:type="spellStart"/>
              <w:r>
                <w:rPr>
                  <w:lang w:val="en-US"/>
                </w:rPr>
                <w:t>terakhir</w:t>
              </w:r>
            </w:ins>
            <w:proofErr w:type="spellEnd"/>
            <w:ins w:id="726" w:author="Andrew Mulya" w:date="2021-06-27T19:59:00Z">
              <w:r>
                <w:rPr>
                  <w:lang w:val="en-US"/>
                </w:rPr>
                <w:t xml:space="preserve"> </w:t>
              </w:r>
            </w:ins>
            <w:ins w:id="727" w:author="Andrew Mulya" w:date="2021-06-27T20:00:00Z">
              <w:r>
                <w:rPr>
                  <w:lang w:val="en-US"/>
                </w:rPr>
                <w:t xml:space="preserve">dan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nomor</w:t>
              </w:r>
              <w:proofErr w:type="spellEnd"/>
              <w:r>
                <w:rPr>
                  <w:lang w:val="en-US"/>
                </w:rPr>
                <w:t xml:space="preserve"> </w:t>
              </w:r>
              <w:r>
                <w:rPr>
                  <w:i/>
                  <w:iCs/>
                  <w:lang w:val="en-US"/>
                </w:rPr>
                <w:t xml:space="preserve">invoice </w:t>
              </w:r>
              <w:r>
                <w:rPr>
                  <w:lang w:val="en-US"/>
                </w:rPr>
                <w:t xml:space="preserve">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ins>
          </w:p>
        </w:tc>
      </w:tr>
      <w:tr w:rsidR="00015B08" w14:paraId="7036CCC3" w14:textId="77777777" w:rsidTr="00015B08">
        <w:trPr>
          <w:ins w:id="728" w:author="Andrew Mulya" w:date="2021-06-27T00:20:00Z"/>
        </w:trPr>
        <w:tc>
          <w:tcPr>
            <w:tcW w:w="715" w:type="dxa"/>
          </w:tcPr>
          <w:p w14:paraId="01A263E3" w14:textId="22BF97A2" w:rsidR="00015B08" w:rsidRDefault="00015B08" w:rsidP="00015B08">
            <w:pPr>
              <w:ind w:firstLine="0"/>
              <w:rPr>
                <w:ins w:id="729" w:author="Andrew Mulya" w:date="2021-06-27T00:20:00Z"/>
                <w:lang w:val="en-US"/>
              </w:rPr>
            </w:pPr>
            <w:ins w:id="730" w:author="Andrew Mulya" w:date="2021-06-27T00:20:00Z">
              <w:r>
                <w:rPr>
                  <w:lang w:val="en-US"/>
                </w:rPr>
                <w:t>14</w:t>
              </w:r>
            </w:ins>
          </w:p>
        </w:tc>
        <w:tc>
          <w:tcPr>
            <w:tcW w:w="3240" w:type="dxa"/>
          </w:tcPr>
          <w:p w14:paraId="4DDEB2E9" w14:textId="7153581A" w:rsidR="00015B08" w:rsidRDefault="00015B08" w:rsidP="00015B08">
            <w:pPr>
              <w:ind w:firstLine="0"/>
              <w:rPr>
                <w:ins w:id="731" w:author="Andrew Mulya" w:date="2021-06-27T00:20:00Z"/>
                <w:lang w:val="en-US"/>
              </w:rPr>
            </w:pPr>
            <w:proofErr w:type="spellStart"/>
            <w:ins w:id="732" w:author="Andrew Mulya" w:date="2021-06-27T00:22:00Z">
              <w:r>
                <w:rPr>
                  <w:lang w:val="en-US"/>
                </w:rPr>
                <w:t>f</w:t>
              </w:r>
            </w:ins>
            <w:ins w:id="733" w:author="Andrew Mulya" w:date="2021-06-27T00:20:00Z">
              <w:r>
                <w:rPr>
                  <w:lang w:val="en-US"/>
                </w:rPr>
                <w:t>ilter_</w:t>
              </w:r>
              <w:proofErr w:type="gramStart"/>
              <w:r>
                <w:rPr>
                  <w:lang w:val="en-US"/>
                </w:rPr>
                <w:t>invoice</w:t>
              </w:r>
              <w:proofErr w:type="spellEnd"/>
              <w:r>
                <w:rPr>
                  <w:lang w:val="en-US"/>
                </w:rPr>
                <w:t>(</w:t>
              </w:r>
              <w:proofErr w:type="gramEnd"/>
              <w:r>
                <w:rPr>
                  <w:lang w:val="en-US"/>
                </w:rPr>
                <w:t>)</w:t>
              </w:r>
            </w:ins>
          </w:p>
        </w:tc>
        <w:tc>
          <w:tcPr>
            <w:tcW w:w="5723" w:type="dxa"/>
          </w:tcPr>
          <w:p w14:paraId="73827E5E" w14:textId="7D57E33D" w:rsidR="00015B08" w:rsidRPr="00206954" w:rsidRDefault="00B07281" w:rsidP="00015B08">
            <w:pPr>
              <w:ind w:firstLine="0"/>
              <w:rPr>
                <w:ins w:id="734" w:author="Andrew Mulya" w:date="2021-06-27T00:20:00Z"/>
                <w:i/>
                <w:iCs/>
                <w:lang w:val="en-US"/>
                <w:rPrChange w:id="735" w:author="Andrew Mulya" w:date="2021-06-27T20:00:00Z">
                  <w:rPr>
                    <w:ins w:id="736" w:author="Andrew Mulya" w:date="2021-06-27T00:20:00Z"/>
                    <w:lang w:val="en-US"/>
                  </w:rPr>
                </w:rPrChange>
              </w:rPr>
            </w:pPr>
            <w:proofErr w:type="spellStart"/>
            <w:ins w:id="737" w:author="Andrew Mulya" w:date="2021-06-27T20:00:00Z">
              <w:r>
                <w:rPr>
                  <w:lang w:val="en-US"/>
                </w:rPr>
                <w:t>Mengambil</w:t>
              </w:r>
              <w:proofErr w:type="spellEnd"/>
              <w:r>
                <w:rPr>
                  <w:lang w:val="en-US"/>
                </w:rPr>
                <w:t xml:space="preserve"> </w:t>
              </w:r>
              <w:proofErr w:type="spellStart"/>
              <w:r>
                <w:rPr>
                  <w:lang w:val="en-US"/>
                </w:rPr>
                <w:t>seluruh</w:t>
              </w:r>
              <w:proofErr w:type="spellEnd"/>
              <w:r>
                <w:rPr>
                  <w:lang w:val="en-US"/>
                </w:rPr>
                <w:t xml:space="preserve"> data </w:t>
              </w:r>
              <w:r>
                <w:rPr>
                  <w:i/>
                  <w:iCs/>
                  <w:lang w:val="en-US"/>
                </w:rPr>
                <w:t xml:space="preserve">invoice </w:t>
              </w:r>
              <w:r>
                <w:rPr>
                  <w:lang w:val="en-US"/>
                </w:rPr>
                <w:t xml:space="preserve">dan total </w:t>
              </w:r>
              <w:r>
                <w:rPr>
                  <w:i/>
                  <w:iCs/>
                  <w:lang w:val="en-US"/>
                </w:rPr>
                <w:t xml:space="preserve">record </w:t>
              </w:r>
              <w:r>
                <w:rPr>
                  <w:lang w:val="en-US"/>
                </w:rPr>
                <w:t xml:space="preserve">yang </w:t>
              </w:r>
              <w:proofErr w:type="spellStart"/>
              <w:r>
                <w:rPr>
                  <w:lang w:val="en-US"/>
                </w:rPr>
                <w:t>ada</w:t>
              </w:r>
              <w:proofErr w:type="spellEnd"/>
              <w:r>
                <w:rPr>
                  <w:lang w:val="en-US"/>
                </w:rPr>
                <w:t xml:space="preserve"> </w:t>
              </w:r>
              <w:proofErr w:type="spellStart"/>
              <w:r>
                <w:rPr>
                  <w:lang w:val="en-US"/>
                </w:rPr>
                <w:t>dari</w:t>
              </w:r>
              <w:proofErr w:type="spellEnd"/>
              <w:r>
                <w:rPr>
                  <w:lang w:val="en-US"/>
                </w:rPr>
                <w:t xml:space="preserve"> database </w:t>
              </w:r>
              <w:proofErr w:type="spellStart"/>
              <w:r>
                <w:rPr>
                  <w:lang w:val="en-US"/>
                </w:rPr>
                <w:t>berdasarkan</w:t>
              </w:r>
              <w:proofErr w:type="spellEnd"/>
              <w:r>
                <w:rPr>
                  <w:lang w:val="en-US"/>
                </w:rPr>
                <w:t xml:space="preserve"> filter yang </w:t>
              </w:r>
              <w:proofErr w:type="spellStart"/>
              <w:r>
                <w:rPr>
                  <w:lang w:val="en-US"/>
                </w:rPr>
                <w:t>dipakai</w:t>
              </w:r>
              <w:proofErr w:type="spellEnd"/>
              <w:r>
                <w:rPr>
                  <w:lang w:val="en-US"/>
                </w:rPr>
                <w:t>.</w:t>
              </w:r>
            </w:ins>
          </w:p>
        </w:tc>
      </w:tr>
      <w:tr w:rsidR="00B07281" w14:paraId="06EA3305" w14:textId="77777777" w:rsidTr="00015B08">
        <w:trPr>
          <w:ins w:id="738" w:author="Andrew Mulya" w:date="2021-06-27T00:20:00Z"/>
        </w:trPr>
        <w:tc>
          <w:tcPr>
            <w:tcW w:w="715" w:type="dxa"/>
          </w:tcPr>
          <w:p w14:paraId="015A5559" w14:textId="5C471E40" w:rsidR="00B07281" w:rsidRDefault="00B07281" w:rsidP="00B07281">
            <w:pPr>
              <w:ind w:firstLine="0"/>
              <w:rPr>
                <w:ins w:id="739" w:author="Andrew Mulya" w:date="2021-06-27T00:20:00Z"/>
                <w:lang w:val="en-US"/>
              </w:rPr>
            </w:pPr>
            <w:ins w:id="740" w:author="Andrew Mulya" w:date="2021-06-27T00:20:00Z">
              <w:r>
                <w:rPr>
                  <w:lang w:val="en-US"/>
                </w:rPr>
                <w:t>15</w:t>
              </w:r>
            </w:ins>
          </w:p>
        </w:tc>
        <w:tc>
          <w:tcPr>
            <w:tcW w:w="3240" w:type="dxa"/>
          </w:tcPr>
          <w:p w14:paraId="0188D83B" w14:textId="1C757DA4" w:rsidR="00B07281" w:rsidRDefault="00B07281" w:rsidP="00B07281">
            <w:pPr>
              <w:ind w:firstLine="0"/>
              <w:rPr>
                <w:ins w:id="741" w:author="Andrew Mulya" w:date="2021-06-27T00:20:00Z"/>
                <w:lang w:val="en-US"/>
              </w:rPr>
            </w:pPr>
            <w:proofErr w:type="gramStart"/>
            <w:ins w:id="742" w:author="Andrew Mulya" w:date="2021-06-27T00:22:00Z">
              <w:r>
                <w:rPr>
                  <w:lang w:val="en-US"/>
                </w:rPr>
                <w:t>w</w:t>
              </w:r>
            </w:ins>
            <w:ins w:id="743" w:author="Andrew Mulya" w:date="2021-06-27T00:21:00Z">
              <w:r>
                <w:rPr>
                  <w:lang w:val="en-US"/>
                </w:rPr>
                <w:t>hen(</w:t>
              </w:r>
              <w:proofErr w:type="gramEnd"/>
              <w:r>
                <w:rPr>
                  <w:lang w:val="en-US"/>
                </w:rPr>
                <w:t>)</w:t>
              </w:r>
            </w:ins>
          </w:p>
        </w:tc>
        <w:tc>
          <w:tcPr>
            <w:tcW w:w="5723" w:type="dxa"/>
          </w:tcPr>
          <w:p w14:paraId="79DBF8F1" w14:textId="4970B49C" w:rsidR="00B07281" w:rsidRDefault="00B07281" w:rsidP="00B07281">
            <w:pPr>
              <w:ind w:firstLine="0"/>
              <w:rPr>
                <w:ins w:id="744" w:author="Andrew Mulya" w:date="2021-06-27T00:20:00Z"/>
                <w:lang w:val="en-US"/>
              </w:rPr>
            </w:pPr>
            <w:proofErr w:type="spellStart"/>
            <w:ins w:id="745" w:author="Andrew Mulya" w:date="2021-06-27T20:01:00Z">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 xml:space="preserve">query </w:t>
              </w:r>
              <w:proofErr w:type="gramStart"/>
              <w:r>
                <w:rPr>
                  <w:i/>
                  <w:iCs/>
                  <w:lang w:val="en-US"/>
                </w:rPr>
                <w:t>when(</w:t>
              </w:r>
              <w:proofErr w:type="gramEnd"/>
              <w:r>
                <w:rPr>
                  <w:i/>
                  <w:iCs/>
                  <w:lang w:val="en-US"/>
                </w:rPr>
                <w:t xml:space="preserve">) </w:t>
              </w:r>
              <w:r>
                <w:rPr>
                  <w:lang w:val="en-US"/>
                </w:rPr>
                <w:t>di MySQL</w:t>
              </w:r>
            </w:ins>
            <w:ins w:id="746" w:author="Andrew Mulya" w:date="2021-06-27T20:03:00Z">
              <w:r>
                <w:rPr>
                  <w:lang w:val="en-US"/>
                </w:rPr>
                <w:t xml:space="preserve"> pada proses </w:t>
              </w:r>
              <w:r w:rsidRPr="00210BBB">
                <w:rPr>
                  <w:i/>
                  <w:iCs/>
                  <w:lang w:val="en-US"/>
                </w:rPr>
                <w:t>query</w:t>
              </w:r>
              <w:r>
                <w:rPr>
                  <w:lang w:val="en-US"/>
                </w:rPr>
                <w:t xml:space="preserve"> </w:t>
              </w:r>
              <w:proofErr w:type="spellStart"/>
              <w:r>
                <w:rPr>
                  <w:lang w:val="en-US"/>
                </w:rPr>
                <w:t>filter_invoice</w:t>
              </w:r>
              <w:proofErr w:type="spellEnd"/>
              <w:r>
                <w:rPr>
                  <w:lang w:val="en-US"/>
                </w:rPr>
                <w:t>()</w:t>
              </w:r>
            </w:ins>
            <w:ins w:id="747" w:author="Andrew Mulya" w:date="2021-06-27T20:01:00Z">
              <w:r>
                <w:rPr>
                  <w:lang w:val="en-US"/>
                </w:rPr>
                <w:t>.</w:t>
              </w:r>
              <w:r>
                <w:rPr>
                  <w:i/>
                  <w:iCs/>
                  <w:lang w:val="en-US"/>
                </w:rPr>
                <w:t xml:space="preserve"> </w:t>
              </w:r>
            </w:ins>
          </w:p>
        </w:tc>
      </w:tr>
      <w:tr w:rsidR="00B07281" w14:paraId="36941727" w14:textId="77777777" w:rsidTr="00015B08">
        <w:trPr>
          <w:ins w:id="748" w:author="Andrew Mulya" w:date="2021-06-27T00:21:00Z"/>
        </w:trPr>
        <w:tc>
          <w:tcPr>
            <w:tcW w:w="715" w:type="dxa"/>
          </w:tcPr>
          <w:p w14:paraId="4D75856D" w14:textId="18A24261" w:rsidR="00B07281" w:rsidRDefault="00B07281" w:rsidP="00B07281">
            <w:pPr>
              <w:ind w:firstLine="0"/>
              <w:rPr>
                <w:ins w:id="749" w:author="Andrew Mulya" w:date="2021-06-27T00:21:00Z"/>
                <w:lang w:val="en-US"/>
              </w:rPr>
            </w:pPr>
            <w:ins w:id="750" w:author="Andrew Mulya" w:date="2021-06-27T00:21:00Z">
              <w:r>
                <w:rPr>
                  <w:lang w:val="en-US"/>
                </w:rPr>
                <w:t>16</w:t>
              </w:r>
            </w:ins>
          </w:p>
        </w:tc>
        <w:tc>
          <w:tcPr>
            <w:tcW w:w="3240" w:type="dxa"/>
          </w:tcPr>
          <w:p w14:paraId="308C7C18" w14:textId="70C1ACEC" w:rsidR="00B07281" w:rsidRDefault="00B07281" w:rsidP="00B07281">
            <w:pPr>
              <w:ind w:firstLine="0"/>
              <w:rPr>
                <w:ins w:id="751" w:author="Andrew Mulya" w:date="2021-06-27T00:21:00Z"/>
                <w:lang w:val="en-US"/>
              </w:rPr>
            </w:pPr>
            <w:proofErr w:type="spellStart"/>
            <w:ins w:id="752" w:author="Andrew Mulya" w:date="2021-06-27T00:22:00Z">
              <w:r>
                <w:rPr>
                  <w:lang w:val="en-US"/>
                </w:rPr>
                <w:t>fi</w:t>
              </w:r>
            </w:ins>
            <w:ins w:id="753" w:author="Andrew Mulya" w:date="2021-06-27T00:21:00Z">
              <w:r>
                <w:rPr>
                  <w:lang w:val="en-US"/>
                </w:rPr>
                <w:t>lter_book_</w:t>
              </w:r>
              <w:proofErr w:type="gramStart"/>
              <w:r>
                <w:rPr>
                  <w:lang w:val="en-US"/>
                </w:rPr>
                <w:t>request</w:t>
              </w:r>
              <w:proofErr w:type="spellEnd"/>
              <w:r>
                <w:rPr>
                  <w:lang w:val="en-US"/>
                </w:rPr>
                <w:t>(</w:t>
              </w:r>
              <w:proofErr w:type="gramEnd"/>
              <w:r>
                <w:rPr>
                  <w:lang w:val="en-US"/>
                </w:rPr>
                <w:t>)</w:t>
              </w:r>
            </w:ins>
          </w:p>
        </w:tc>
        <w:tc>
          <w:tcPr>
            <w:tcW w:w="5723" w:type="dxa"/>
          </w:tcPr>
          <w:p w14:paraId="188161DD" w14:textId="7AB86739" w:rsidR="00B07281" w:rsidRDefault="00B07281" w:rsidP="00B07281">
            <w:pPr>
              <w:ind w:firstLine="0"/>
              <w:rPr>
                <w:ins w:id="754" w:author="Andrew Mulya" w:date="2021-06-27T00:21:00Z"/>
                <w:lang w:val="en-US"/>
              </w:rPr>
            </w:pPr>
            <w:proofErr w:type="spellStart"/>
            <w:ins w:id="755" w:author="Andrew Mulya" w:date="2021-06-27T20:02:00Z">
              <w:r>
                <w:rPr>
                  <w:lang w:val="en-US"/>
                </w:rPr>
                <w:t>Mengambil</w:t>
              </w:r>
              <w:proofErr w:type="spellEnd"/>
              <w:r>
                <w:rPr>
                  <w:lang w:val="en-US"/>
                </w:rPr>
                <w:t xml:space="preserve"> </w:t>
              </w:r>
              <w:proofErr w:type="spellStart"/>
              <w:r>
                <w:rPr>
                  <w:lang w:val="en-US"/>
                </w:rPr>
                <w:t>seluruh</w:t>
              </w:r>
              <w:proofErr w:type="spellEnd"/>
              <w:r>
                <w:rPr>
                  <w:lang w:val="en-US"/>
                </w:rPr>
                <w:t xml:space="preserve"> data </w:t>
              </w:r>
              <w:proofErr w:type="spellStart"/>
              <w:r>
                <w:rPr>
                  <w:i/>
                  <w:iCs/>
                  <w:lang w:val="en-US"/>
                </w:rPr>
                <w:t>boo</w:t>
              </w:r>
            </w:ins>
            <w:ins w:id="756" w:author="Andrew Mulya" w:date="2021-06-27T20:03:00Z">
              <w:r>
                <w:rPr>
                  <w:i/>
                  <w:iCs/>
                  <w:lang w:val="en-US"/>
                </w:rPr>
                <w:t>k_request</w:t>
              </w:r>
              <w:proofErr w:type="spellEnd"/>
              <w:r>
                <w:rPr>
                  <w:i/>
                  <w:iCs/>
                  <w:lang w:val="en-US"/>
                </w:rPr>
                <w:t xml:space="preserve"> </w:t>
              </w:r>
            </w:ins>
            <w:ins w:id="757" w:author="Andrew Mulya" w:date="2021-06-27T20:02:00Z">
              <w:r>
                <w:rPr>
                  <w:lang w:val="en-US"/>
                </w:rPr>
                <w:t xml:space="preserve">dan total </w:t>
              </w:r>
              <w:r>
                <w:rPr>
                  <w:i/>
                  <w:iCs/>
                  <w:lang w:val="en-US"/>
                </w:rPr>
                <w:t xml:space="preserve">record </w:t>
              </w:r>
              <w:r>
                <w:rPr>
                  <w:lang w:val="en-US"/>
                </w:rPr>
                <w:t xml:space="preserve">yang </w:t>
              </w:r>
              <w:proofErr w:type="spellStart"/>
              <w:r>
                <w:rPr>
                  <w:lang w:val="en-US"/>
                </w:rPr>
                <w:t>ada</w:t>
              </w:r>
              <w:proofErr w:type="spellEnd"/>
              <w:r>
                <w:rPr>
                  <w:lang w:val="en-US"/>
                </w:rPr>
                <w:t xml:space="preserve"> </w:t>
              </w:r>
              <w:proofErr w:type="spellStart"/>
              <w:r>
                <w:rPr>
                  <w:lang w:val="en-US"/>
                </w:rPr>
                <w:t>dari</w:t>
              </w:r>
              <w:proofErr w:type="spellEnd"/>
              <w:r>
                <w:rPr>
                  <w:lang w:val="en-US"/>
                </w:rPr>
                <w:t xml:space="preserve"> database </w:t>
              </w:r>
              <w:proofErr w:type="spellStart"/>
              <w:r>
                <w:rPr>
                  <w:lang w:val="en-US"/>
                </w:rPr>
                <w:t>berdasarkan</w:t>
              </w:r>
              <w:proofErr w:type="spellEnd"/>
              <w:r>
                <w:rPr>
                  <w:lang w:val="en-US"/>
                </w:rPr>
                <w:t xml:space="preserve"> filter yang </w:t>
              </w:r>
              <w:proofErr w:type="spellStart"/>
              <w:r>
                <w:rPr>
                  <w:lang w:val="en-US"/>
                </w:rPr>
                <w:t>dipakai</w:t>
              </w:r>
              <w:proofErr w:type="spellEnd"/>
              <w:r>
                <w:rPr>
                  <w:lang w:val="en-US"/>
                </w:rPr>
                <w:t>.</w:t>
              </w:r>
            </w:ins>
          </w:p>
        </w:tc>
      </w:tr>
      <w:tr w:rsidR="00B07281" w14:paraId="29630A3A" w14:textId="77777777" w:rsidTr="00015B08">
        <w:trPr>
          <w:ins w:id="758" w:author="Andrew Mulya" w:date="2021-06-27T00:21:00Z"/>
        </w:trPr>
        <w:tc>
          <w:tcPr>
            <w:tcW w:w="715" w:type="dxa"/>
          </w:tcPr>
          <w:p w14:paraId="6A491206" w14:textId="5FDE1319" w:rsidR="00B07281" w:rsidRDefault="00B07281" w:rsidP="00B07281">
            <w:pPr>
              <w:ind w:firstLine="0"/>
              <w:rPr>
                <w:ins w:id="759" w:author="Andrew Mulya" w:date="2021-06-27T00:21:00Z"/>
                <w:lang w:val="en-US"/>
              </w:rPr>
            </w:pPr>
            <w:ins w:id="760" w:author="Andrew Mulya" w:date="2021-06-27T00:21:00Z">
              <w:r>
                <w:rPr>
                  <w:lang w:val="en-US"/>
                </w:rPr>
                <w:t>17</w:t>
              </w:r>
            </w:ins>
          </w:p>
        </w:tc>
        <w:tc>
          <w:tcPr>
            <w:tcW w:w="3240" w:type="dxa"/>
          </w:tcPr>
          <w:p w14:paraId="10456EBD" w14:textId="7FB6D3DD" w:rsidR="00B07281" w:rsidRDefault="00B07281" w:rsidP="00B07281">
            <w:pPr>
              <w:ind w:firstLine="0"/>
              <w:rPr>
                <w:ins w:id="761" w:author="Andrew Mulya" w:date="2021-06-27T00:21:00Z"/>
                <w:lang w:val="en-US"/>
              </w:rPr>
            </w:pPr>
            <w:proofErr w:type="spellStart"/>
            <w:ins w:id="762" w:author="Andrew Mulya" w:date="2021-06-27T00:22:00Z">
              <w:r>
                <w:rPr>
                  <w:lang w:val="en-US"/>
                </w:rPr>
                <w:t>w</w:t>
              </w:r>
            </w:ins>
            <w:ins w:id="763" w:author="Andrew Mulya" w:date="2021-06-27T00:21:00Z">
              <w:r>
                <w:rPr>
                  <w:lang w:val="en-US"/>
                </w:rPr>
                <w:t>hen_</w:t>
              </w:r>
              <w:proofErr w:type="gramStart"/>
              <w:r>
                <w:rPr>
                  <w:lang w:val="en-US"/>
                </w:rPr>
                <w:t>request</w:t>
              </w:r>
              <w:proofErr w:type="spellEnd"/>
              <w:r>
                <w:rPr>
                  <w:lang w:val="en-US"/>
                </w:rPr>
                <w:t>(</w:t>
              </w:r>
              <w:proofErr w:type="gramEnd"/>
              <w:r>
                <w:rPr>
                  <w:lang w:val="en-US"/>
                </w:rPr>
                <w:t>)</w:t>
              </w:r>
            </w:ins>
          </w:p>
        </w:tc>
        <w:tc>
          <w:tcPr>
            <w:tcW w:w="5723" w:type="dxa"/>
          </w:tcPr>
          <w:p w14:paraId="52B5F41E" w14:textId="17E5575C" w:rsidR="00B07281" w:rsidRDefault="00B07281" w:rsidP="00B07281">
            <w:pPr>
              <w:ind w:firstLine="0"/>
              <w:rPr>
                <w:ins w:id="764" w:author="Andrew Mulya" w:date="2021-06-27T00:21:00Z"/>
                <w:lang w:val="en-US"/>
              </w:rPr>
            </w:pPr>
            <w:proofErr w:type="spellStart"/>
            <w:ins w:id="765" w:author="Andrew Mulya" w:date="2021-06-27T20:03:00Z">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 xml:space="preserve">query </w:t>
              </w:r>
              <w:proofErr w:type="gramStart"/>
              <w:r>
                <w:rPr>
                  <w:i/>
                  <w:iCs/>
                  <w:lang w:val="en-US"/>
                </w:rPr>
                <w:t>when(</w:t>
              </w:r>
              <w:proofErr w:type="gramEnd"/>
              <w:r>
                <w:rPr>
                  <w:i/>
                  <w:iCs/>
                  <w:lang w:val="en-US"/>
                </w:rPr>
                <w:t xml:space="preserve">) </w:t>
              </w:r>
              <w:r>
                <w:rPr>
                  <w:lang w:val="en-US"/>
                </w:rPr>
                <w:t xml:space="preserve">di MySQL pada proses </w:t>
              </w:r>
              <w:r w:rsidRPr="00B07281">
                <w:rPr>
                  <w:i/>
                  <w:iCs/>
                  <w:lang w:val="en-US"/>
                  <w:rPrChange w:id="766" w:author="Andrew Mulya" w:date="2021-06-27T20:03:00Z">
                    <w:rPr>
                      <w:lang w:val="en-US"/>
                    </w:rPr>
                  </w:rPrChange>
                </w:rPr>
                <w:t>query</w:t>
              </w:r>
              <w:r>
                <w:rPr>
                  <w:lang w:val="en-US"/>
                </w:rPr>
                <w:t xml:space="preserve"> </w:t>
              </w:r>
              <w:proofErr w:type="spellStart"/>
              <w:r>
                <w:rPr>
                  <w:lang w:val="en-US"/>
                </w:rPr>
                <w:t>filter_book_request</w:t>
              </w:r>
              <w:proofErr w:type="spellEnd"/>
              <w:r>
                <w:rPr>
                  <w:lang w:val="en-US"/>
                </w:rPr>
                <w:t>().</w:t>
              </w:r>
              <w:r>
                <w:rPr>
                  <w:i/>
                  <w:iCs/>
                  <w:lang w:val="en-US"/>
                </w:rPr>
                <w:t xml:space="preserve"> </w:t>
              </w:r>
            </w:ins>
          </w:p>
        </w:tc>
      </w:tr>
      <w:tr w:rsidR="00B07281" w14:paraId="150C1E6C" w14:textId="77777777" w:rsidTr="00015B08">
        <w:trPr>
          <w:ins w:id="767" w:author="Andrew Mulya" w:date="2021-06-27T00:21:00Z"/>
        </w:trPr>
        <w:tc>
          <w:tcPr>
            <w:tcW w:w="715" w:type="dxa"/>
          </w:tcPr>
          <w:p w14:paraId="578C190D" w14:textId="04FA4BE1" w:rsidR="00B07281" w:rsidRDefault="00B07281" w:rsidP="00B07281">
            <w:pPr>
              <w:ind w:firstLine="0"/>
              <w:rPr>
                <w:ins w:id="768" w:author="Andrew Mulya" w:date="2021-06-27T00:21:00Z"/>
                <w:lang w:val="en-US"/>
              </w:rPr>
            </w:pPr>
            <w:ins w:id="769" w:author="Andrew Mulya" w:date="2021-06-27T00:21:00Z">
              <w:r>
                <w:rPr>
                  <w:lang w:val="en-US"/>
                </w:rPr>
                <w:t>18</w:t>
              </w:r>
            </w:ins>
          </w:p>
        </w:tc>
        <w:tc>
          <w:tcPr>
            <w:tcW w:w="3240" w:type="dxa"/>
          </w:tcPr>
          <w:p w14:paraId="34A9FA97" w14:textId="30354FAD" w:rsidR="00B07281" w:rsidRDefault="00B07281" w:rsidP="00B07281">
            <w:pPr>
              <w:ind w:firstLine="0"/>
              <w:rPr>
                <w:ins w:id="770" w:author="Andrew Mulya" w:date="2021-06-27T00:21:00Z"/>
                <w:lang w:val="en-US"/>
              </w:rPr>
            </w:pPr>
            <w:proofErr w:type="spellStart"/>
            <w:ins w:id="771" w:author="Andrew Mulya" w:date="2021-06-27T00:22:00Z">
              <w:r>
                <w:rPr>
                  <w:lang w:val="en-US"/>
                </w:rPr>
                <w:t>st</w:t>
              </w:r>
            </w:ins>
            <w:ins w:id="772" w:author="Andrew Mulya" w:date="2021-06-27T00:21:00Z">
              <w:r>
                <w:rPr>
                  <w:lang w:val="en-US"/>
                </w:rPr>
                <w:t>art_</w:t>
              </w:r>
              <w:proofErr w:type="gramStart"/>
              <w:r>
                <w:rPr>
                  <w:lang w:val="en-US"/>
                </w:rPr>
                <w:t>progress</w:t>
              </w:r>
              <w:proofErr w:type="spellEnd"/>
              <w:r>
                <w:rPr>
                  <w:lang w:val="en-US"/>
                </w:rPr>
                <w:t>(</w:t>
              </w:r>
              <w:proofErr w:type="gramEnd"/>
              <w:r>
                <w:rPr>
                  <w:lang w:val="en-US"/>
                </w:rPr>
                <w:t>)</w:t>
              </w:r>
            </w:ins>
          </w:p>
        </w:tc>
        <w:tc>
          <w:tcPr>
            <w:tcW w:w="5723" w:type="dxa"/>
          </w:tcPr>
          <w:p w14:paraId="77FF37C9" w14:textId="4DD936C9" w:rsidR="00B07281" w:rsidRPr="0058768A" w:rsidRDefault="00B07281" w:rsidP="00B07281">
            <w:pPr>
              <w:ind w:firstLine="0"/>
              <w:rPr>
                <w:ins w:id="773" w:author="Andrew Mulya" w:date="2021-06-27T00:21:00Z"/>
                <w:iCs/>
                <w:lang w:val="en-US"/>
              </w:rPr>
            </w:pPr>
            <w:proofErr w:type="spellStart"/>
            <w:ins w:id="774" w:author="Andrew Mulya" w:date="2021-06-27T20:07:00Z">
              <w:r>
                <w:rPr>
                  <w:lang w:val="en-US"/>
                </w:rPr>
                <w:t>Memperbarui</w:t>
              </w:r>
              <w:proofErr w:type="spellEnd"/>
              <w:r>
                <w:rPr>
                  <w:lang w:val="en-US"/>
                </w:rPr>
                <w:t xml:space="preserve"> status pada </w:t>
              </w:r>
              <w:r>
                <w:rPr>
                  <w:i/>
                  <w:iCs/>
                  <w:lang w:val="en-US"/>
                </w:rPr>
                <w:t>invoice</w:t>
              </w:r>
              <w:r>
                <w:rPr>
                  <w:lang w:val="en-US"/>
                </w:rPr>
                <w:t xml:space="preserve"> </w:t>
              </w:r>
              <w:proofErr w:type="spellStart"/>
              <w:r>
                <w:rPr>
                  <w:lang w:val="en-US"/>
                </w:rPr>
                <w:t>menjadi</w:t>
              </w:r>
              <w:proofErr w:type="spellEnd"/>
              <w:r>
                <w:rPr>
                  <w:lang w:val="en-US"/>
                </w:rPr>
                <w:t xml:space="preserve"> </w:t>
              </w:r>
            </w:ins>
            <w:ins w:id="775" w:author="Andrew Mulya" w:date="2021-06-27T20:08:00Z">
              <w:r w:rsidRPr="00B07281">
                <w:rPr>
                  <w:i/>
                  <w:iCs/>
                  <w:lang w:val="en-US"/>
                  <w:rPrChange w:id="776" w:author="Andrew Mulya" w:date="2021-06-27T20:08:00Z">
                    <w:rPr>
                      <w:lang w:val="en-US"/>
                    </w:rPr>
                  </w:rPrChange>
                </w:rPr>
                <w:t>“</w:t>
              </w:r>
            </w:ins>
            <w:ins w:id="777" w:author="Andrew Mulya" w:date="2021-06-27T20:07:00Z">
              <w:r w:rsidRPr="00B07281">
                <w:rPr>
                  <w:i/>
                  <w:lang w:val="en-US"/>
                  <w:rPrChange w:id="778" w:author="Andrew Mulya" w:date="2021-06-27T20:07:00Z">
                    <w:rPr>
                      <w:iCs/>
                      <w:lang w:val="en-US"/>
                    </w:rPr>
                  </w:rPrChange>
                </w:rPr>
                <w:t>preparing</w:t>
              </w:r>
            </w:ins>
            <w:ins w:id="779" w:author="Andrew Mulya" w:date="2021-06-27T20:08:00Z">
              <w:r>
                <w:rPr>
                  <w:i/>
                  <w:lang w:val="en-US"/>
                </w:rPr>
                <w:t>”</w:t>
              </w:r>
              <w:r>
                <w:rPr>
                  <w:iCs/>
                  <w:lang w:val="en-US"/>
                </w:rPr>
                <w:t>.</w:t>
              </w:r>
            </w:ins>
          </w:p>
        </w:tc>
      </w:tr>
      <w:tr w:rsidR="00B07281" w14:paraId="2C8C80C2" w14:textId="77777777" w:rsidTr="00015B08">
        <w:trPr>
          <w:ins w:id="780" w:author="Andrew Mulya" w:date="2021-06-27T00:21:00Z"/>
        </w:trPr>
        <w:tc>
          <w:tcPr>
            <w:tcW w:w="715" w:type="dxa"/>
          </w:tcPr>
          <w:p w14:paraId="34C68ADA" w14:textId="62BFA40D" w:rsidR="00B07281" w:rsidRDefault="00B07281" w:rsidP="00B07281">
            <w:pPr>
              <w:ind w:firstLine="0"/>
              <w:rPr>
                <w:ins w:id="781" w:author="Andrew Mulya" w:date="2021-06-27T00:21:00Z"/>
                <w:lang w:val="en-US"/>
              </w:rPr>
            </w:pPr>
            <w:ins w:id="782" w:author="Andrew Mulya" w:date="2021-06-27T00:21:00Z">
              <w:r>
                <w:rPr>
                  <w:lang w:val="en-US"/>
                </w:rPr>
                <w:t>19</w:t>
              </w:r>
            </w:ins>
          </w:p>
        </w:tc>
        <w:tc>
          <w:tcPr>
            <w:tcW w:w="3240" w:type="dxa"/>
          </w:tcPr>
          <w:p w14:paraId="3FC98C6F" w14:textId="5B70F8EA" w:rsidR="00B07281" w:rsidRDefault="00B07281" w:rsidP="00B07281">
            <w:pPr>
              <w:ind w:firstLine="0"/>
              <w:rPr>
                <w:ins w:id="783" w:author="Andrew Mulya" w:date="2021-06-27T00:21:00Z"/>
                <w:lang w:val="en-US"/>
              </w:rPr>
            </w:pPr>
            <w:proofErr w:type="spellStart"/>
            <w:ins w:id="784" w:author="Andrew Mulya" w:date="2021-06-27T00:22:00Z">
              <w:r>
                <w:rPr>
                  <w:lang w:val="en-US"/>
                </w:rPr>
                <w:t>f</w:t>
              </w:r>
            </w:ins>
            <w:ins w:id="785" w:author="Andrew Mulya" w:date="2021-06-27T00:21:00Z">
              <w:r>
                <w:rPr>
                  <w:lang w:val="en-US"/>
                </w:rPr>
                <w:t>inish_</w:t>
              </w:r>
              <w:proofErr w:type="gramStart"/>
              <w:r>
                <w:rPr>
                  <w:lang w:val="en-US"/>
                </w:rPr>
                <w:t>p</w:t>
              </w:r>
            </w:ins>
            <w:ins w:id="786" w:author="Andrew Mulya" w:date="2021-06-27T00:22:00Z">
              <w:r>
                <w:rPr>
                  <w:lang w:val="en-US"/>
                </w:rPr>
                <w:t>rogress</w:t>
              </w:r>
              <w:proofErr w:type="spellEnd"/>
              <w:r>
                <w:rPr>
                  <w:lang w:val="en-US"/>
                </w:rPr>
                <w:t>(</w:t>
              </w:r>
              <w:proofErr w:type="gramEnd"/>
              <w:r>
                <w:rPr>
                  <w:lang w:val="en-US"/>
                </w:rPr>
                <w:t>)</w:t>
              </w:r>
            </w:ins>
          </w:p>
        </w:tc>
        <w:tc>
          <w:tcPr>
            <w:tcW w:w="5723" w:type="dxa"/>
          </w:tcPr>
          <w:p w14:paraId="321D63DA" w14:textId="2DAF3F9F" w:rsidR="00B07281" w:rsidRDefault="00B07281" w:rsidP="00B07281">
            <w:pPr>
              <w:ind w:firstLine="0"/>
              <w:rPr>
                <w:ins w:id="787" w:author="Andrew Mulya" w:date="2021-06-27T00:21:00Z"/>
                <w:lang w:val="en-US"/>
              </w:rPr>
            </w:pPr>
            <w:proofErr w:type="spellStart"/>
            <w:ins w:id="788" w:author="Andrew Mulya" w:date="2021-06-27T20:08:00Z">
              <w:r>
                <w:rPr>
                  <w:lang w:val="en-US"/>
                </w:rPr>
                <w:t>Memperbarui</w:t>
              </w:r>
              <w:proofErr w:type="spellEnd"/>
              <w:r>
                <w:rPr>
                  <w:lang w:val="en-US"/>
                </w:rPr>
                <w:t xml:space="preserve"> status pada </w:t>
              </w:r>
              <w:r>
                <w:rPr>
                  <w:i/>
                  <w:iCs/>
                  <w:lang w:val="en-US"/>
                </w:rPr>
                <w:t>invoice</w:t>
              </w:r>
              <w:r>
                <w:rPr>
                  <w:lang w:val="en-US"/>
                </w:rPr>
                <w:t xml:space="preserve"> </w:t>
              </w:r>
              <w:proofErr w:type="spellStart"/>
              <w:r>
                <w:rPr>
                  <w:lang w:val="en-US"/>
                </w:rPr>
                <w:t>menjadi</w:t>
              </w:r>
              <w:proofErr w:type="spellEnd"/>
              <w:r>
                <w:rPr>
                  <w:lang w:val="en-US"/>
                </w:rPr>
                <w:t xml:space="preserve"> </w:t>
              </w:r>
              <w:r w:rsidRPr="00210BBB">
                <w:rPr>
                  <w:i/>
                  <w:iCs/>
                  <w:lang w:val="en-US"/>
                </w:rPr>
                <w:t>“</w:t>
              </w:r>
              <w:proofErr w:type="spellStart"/>
              <w:r w:rsidRPr="00210BBB">
                <w:rPr>
                  <w:i/>
                  <w:lang w:val="en-US"/>
                </w:rPr>
                <w:t>preparing</w:t>
              </w:r>
              <w:r>
                <w:rPr>
                  <w:i/>
                  <w:lang w:val="en-US"/>
                </w:rPr>
                <w:t>_finish</w:t>
              </w:r>
              <w:proofErr w:type="spellEnd"/>
              <w:r>
                <w:rPr>
                  <w:i/>
                  <w:lang w:val="en-US"/>
                </w:rPr>
                <w:t>”</w:t>
              </w:r>
              <w:r>
                <w:rPr>
                  <w:iCs/>
                  <w:lang w:val="en-US"/>
                </w:rPr>
                <w:t>.</w:t>
              </w:r>
            </w:ins>
          </w:p>
        </w:tc>
      </w:tr>
    </w:tbl>
    <w:p w14:paraId="3C90CF79" w14:textId="77777777" w:rsidR="00015B08" w:rsidRPr="00B42C47" w:rsidRDefault="00015B08">
      <w:pPr>
        <w:ind w:firstLine="0"/>
        <w:rPr>
          <w:lang w:val="en-US"/>
          <w:rPrChange w:id="789" w:author="Andrew Mulya" w:date="2021-06-26T23:45:00Z">
            <w:rPr/>
          </w:rPrChange>
        </w:rPr>
        <w:pPrChange w:id="790" w:author="Andrew Mulya" w:date="2021-06-27T00:17:00Z">
          <w:pPr>
            <w:ind w:left="360"/>
          </w:pPr>
        </w:pPrChange>
      </w:pPr>
    </w:p>
    <w:p w14:paraId="1E91050B" w14:textId="77777777" w:rsidR="00AA227D" w:rsidRDefault="00AA227D">
      <w:pPr>
        <w:ind w:firstLine="720"/>
      </w:pPr>
    </w:p>
    <w:p w14:paraId="3C7B3842" w14:textId="38FB6207" w:rsidR="00AA227D" w:rsidRDefault="00425617" w:rsidP="008C56DE">
      <w:pPr>
        <w:pStyle w:val="Heading2"/>
      </w:pPr>
      <w:bookmarkStart w:id="791" w:name="_Toc75886886"/>
      <w:r>
        <w:lastRenderedPageBreak/>
        <w:t>Implementasi Fitur Proforma</w:t>
      </w:r>
      <w:bookmarkEnd w:id="791"/>
    </w:p>
    <w:p w14:paraId="5E2A1DD5" w14:textId="77777777" w:rsidR="00AA227D" w:rsidRDefault="00425617" w:rsidP="00BB6B9C">
      <w:pPr>
        <w:ind w:left="360"/>
      </w:pPr>
      <w:r>
        <w:t>Proforma merupakan salah satu fitur yang dikembangkan untuk diberikan kepada calon pembeli. Proforma akan dikeluarkan sebelum faktur dikeluarkan, dan setelah disetujui oleh pembeli dan dibayar, maka proforma tersebut akan diubah ke faktur tunai secara otomatis.</w:t>
      </w:r>
    </w:p>
    <w:p w14:paraId="10C756C3" w14:textId="6D25BC38" w:rsidR="00AA227D" w:rsidRDefault="00425617" w:rsidP="00BB6B9C">
      <w:pPr>
        <w:ind w:left="360"/>
      </w:pPr>
      <w:r>
        <w:t xml:space="preserve">Halaman utama proforma juga memiliki struktur yang sama dengan halaman faktur. Untuk filter yang tersedia, pengguna hanya dapat memfilter berdasarkan jenis </w:t>
      </w:r>
      <w:r>
        <w:rPr>
          <w:i/>
        </w:rPr>
        <w:t xml:space="preserve">customer </w:t>
      </w:r>
      <w:r>
        <w:t xml:space="preserve">dan nama </w:t>
      </w:r>
      <w:r>
        <w:rPr>
          <w:i/>
        </w:rPr>
        <w:t>customer</w:t>
      </w:r>
      <w:r>
        <w:t xml:space="preserve">, karena pada proforma itu sendiri, tidak ada informasi yang berkaitan dengan jenis proforma atau status proforma. Tampilan untuk halaman utama proforma dapat dilihat pada </w:t>
      </w:r>
      <w:r w:rsidR="00B6709D">
        <w:fldChar w:fldCharType="begin"/>
      </w:r>
      <w:r w:rsidR="00B6709D">
        <w:instrText xml:space="preserve"> REF _Ref75622886 </w:instrText>
      </w:r>
      <w:r w:rsidR="00B6709D">
        <w:fldChar w:fldCharType="separate"/>
      </w:r>
      <w:r w:rsidR="00BB6B9C">
        <w:rPr>
          <w:lang w:val="en-US"/>
        </w:rPr>
        <w:t>g</w:t>
      </w:r>
      <w:r w:rsidR="00BB6B9C">
        <w:t xml:space="preserve">ambar </w:t>
      </w:r>
      <w:r w:rsidR="00BB6B9C">
        <w:rPr>
          <w:noProof/>
        </w:rPr>
        <w:t>14</w:t>
      </w:r>
      <w:r w:rsidR="00B6709D">
        <w:rPr>
          <w:noProof/>
        </w:rPr>
        <w:fldChar w:fldCharType="end"/>
      </w:r>
      <w:r>
        <w:t>.</w:t>
      </w:r>
    </w:p>
    <w:p w14:paraId="5BB28F34" w14:textId="77777777" w:rsidR="00BB6B9C" w:rsidRDefault="00BB6B9C" w:rsidP="00BB6B9C">
      <w:pPr>
        <w:ind w:left="360"/>
      </w:pPr>
    </w:p>
    <w:p w14:paraId="497B1701" w14:textId="77777777" w:rsidR="00B43C9D" w:rsidRDefault="00425617" w:rsidP="00B43C9D">
      <w:pPr>
        <w:keepNext/>
        <w:ind w:firstLine="360"/>
        <w:jc w:val="center"/>
      </w:pPr>
      <w:r>
        <w:rPr>
          <w:noProof/>
        </w:rPr>
        <w:drawing>
          <wp:inline distT="114300" distB="114300" distL="114300" distR="114300" wp14:anchorId="5E48D500" wp14:editId="2B20572A">
            <wp:extent cx="5381308" cy="270731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5381308" cy="2707314"/>
                    </a:xfrm>
                    <a:prstGeom prst="rect">
                      <a:avLst/>
                    </a:prstGeom>
                    <a:ln/>
                  </pic:spPr>
                </pic:pic>
              </a:graphicData>
            </a:graphic>
          </wp:inline>
        </w:drawing>
      </w:r>
    </w:p>
    <w:p w14:paraId="1B956936" w14:textId="31B3BCAB" w:rsidR="00BB6B9C" w:rsidRPr="00B43C9D" w:rsidRDefault="00B43C9D" w:rsidP="00B43C9D">
      <w:pPr>
        <w:pStyle w:val="Caption"/>
        <w:rPr>
          <w:lang w:val="en-ID"/>
        </w:rPr>
      </w:pPr>
      <w:bookmarkStart w:id="792" w:name="_Toc75883732"/>
      <w:r>
        <w:t xml:space="preserve">Gambar 1. </w:t>
      </w:r>
      <w:r>
        <w:fldChar w:fldCharType="begin"/>
      </w:r>
      <w:r>
        <w:instrText xml:space="preserve"> SEQ Gambar_1. \* ARABIC </w:instrText>
      </w:r>
      <w:r>
        <w:fldChar w:fldCharType="separate"/>
      </w:r>
      <w:r>
        <w:rPr>
          <w:noProof/>
        </w:rPr>
        <w:t>14</w:t>
      </w:r>
      <w:r>
        <w:fldChar w:fldCharType="end"/>
      </w:r>
      <w:r>
        <w:rPr>
          <w:lang w:val="en-ID"/>
        </w:rPr>
        <w:t xml:space="preserve"> </w:t>
      </w:r>
      <w:r>
        <w:rPr>
          <w:lang w:val="en-US"/>
        </w:rPr>
        <w:t xml:space="preserve">Halaman </w:t>
      </w:r>
      <w:proofErr w:type="spellStart"/>
      <w:r>
        <w:rPr>
          <w:lang w:val="en-US"/>
        </w:rPr>
        <w:t>utama</w:t>
      </w:r>
      <w:proofErr w:type="spellEnd"/>
      <w:r>
        <w:rPr>
          <w:lang w:val="en-US"/>
        </w:rPr>
        <w:t xml:space="preserve"> proforma</w:t>
      </w:r>
      <w:bookmarkEnd w:id="792"/>
    </w:p>
    <w:p w14:paraId="36337661" w14:textId="77777777" w:rsidR="00AA227D" w:rsidRDefault="00425617" w:rsidP="00BB6B9C">
      <w:pPr>
        <w:ind w:left="360"/>
      </w:pPr>
      <w:r>
        <w:t xml:space="preserve">Pada kolom di bagian kanan, pengguna dapat menemui dua tombol, yaitu aksi dan </w:t>
      </w:r>
      <w:r>
        <w:rPr>
          <w:i/>
        </w:rPr>
        <w:t>edit</w:t>
      </w:r>
      <w:r>
        <w:t xml:space="preserve">. Tombol aksi sendiri akan memberikan pengguna dua pilihan, yaitu untuk membuat faktur (mengubah proforma menjadi faktur), atau menghapus proforma. Pada bagian </w:t>
      </w:r>
      <w:r>
        <w:rPr>
          <w:i/>
        </w:rPr>
        <w:t>edit</w:t>
      </w:r>
      <w:r>
        <w:t xml:space="preserve">, pengguna akan dibawa ke halaman untuk mengubah informasi yang berkaitan dengan proforma tersebut. Setelah proforma diubah menjadi faktur, maka data proforma di </w:t>
      </w:r>
      <w:r>
        <w:rPr>
          <w:i/>
        </w:rPr>
        <w:t xml:space="preserve">database </w:t>
      </w:r>
      <w:r>
        <w:t>juga akan dihapus.</w:t>
      </w:r>
    </w:p>
    <w:p w14:paraId="6F5139CF" w14:textId="0E421C9B" w:rsidR="00AA227D" w:rsidRDefault="00425617" w:rsidP="00BB6B9C">
      <w:pPr>
        <w:ind w:left="360"/>
        <w:rPr>
          <w:ins w:id="793" w:author="Andrew Mulya" w:date="2021-06-27T20:08:00Z"/>
        </w:rPr>
      </w:pPr>
      <w:r>
        <w:t xml:space="preserve">Tampilan pada saat pengguna akan menambahkan proforma sendiri juga identik dengan halaman untuk menambahkan faktur, tetapi tanpa pilihan untuk memilih jenis proforma/faktur. Secara </w:t>
      </w:r>
      <w:r>
        <w:rPr>
          <w:i/>
        </w:rPr>
        <w:t>default</w:t>
      </w:r>
      <w:r>
        <w:t xml:space="preserve">, proforma memiliki waktu jatuh tempo H+3 untuk pembayarannya, tetapi pengguna </w:t>
      </w:r>
      <w:r>
        <w:lastRenderedPageBreak/>
        <w:t xml:space="preserve">dapat mengubah sesuai yang diinginkan. Pengguna juga dapat mencetak detail dari setiap proforma dalam bentuk PDF dengan mengakses halaman </w:t>
      </w:r>
      <w:r>
        <w:rPr>
          <w:i/>
        </w:rPr>
        <w:t xml:space="preserve">view </w:t>
      </w:r>
      <w:r>
        <w:t>untuk setiap proforma.</w:t>
      </w:r>
    </w:p>
    <w:p w14:paraId="32363777" w14:textId="15328AB7" w:rsidR="00741D2E" w:rsidRDefault="00741D2E" w:rsidP="00741D2E">
      <w:pPr>
        <w:ind w:left="360"/>
        <w:rPr>
          <w:ins w:id="794" w:author="Andrew Mulya" w:date="2021-06-27T20:08:00Z"/>
          <w:lang w:val="en-US"/>
        </w:rPr>
      </w:pPr>
      <w:ins w:id="795" w:author="Andrew Mulya" w:date="2021-06-27T20:08:00Z">
        <w:r>
          <w:rPr>
            <w:lang w:val="en-US"/>
          </w:rPr>
          <w:t xml:space="preserve">Fitur </w:t>
        </w:r>
      </w:ins>
      <w:ins w:id="796" w:author="Andrew Mulya" w:date="2021-06-27T20:10:00Z">
        <w:r>
          <w:rPr>
            <w:i/>
            <w:iCs/>
            <w:lang w:val="en-US"/>
          </w:rPr>
          <w:t>proforma</w:t>
        </w:r>
      </w:ins>
      <w:ins w:id="797" w:author="Andrew Mulya" w:date="2021-06-27T20:08:00Z">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ins>
      <w:proofErr w:type="spellStart"/>
      <w:ins w:id="798" w:author="Andrew Mulya" w:date="2021-06-27T20:11:00Z">
        <w:r>
          <w:rPr>
            <w:i/>
            <w:iCs/>
            <w:lang w:val="en-US"/>
          </w:rPr>
          <w:t>Proforma</w:t>
        </w:r>
      </w:ins>
      <w:ins w:id="799" w:author="Andrew Mulya" w:date="2021-06-27T20:08:00Z">
        <w:r>
          <w:rPr>
            <w:i/>
            <w:iCs/>
            <w:lang w:val="en-US"/>
          </w:rPr>
          <w:t>.php</w:t>
        </w:r>
        <w:proofErr w:type="spellEnd"/>
        <w:r>
          <w:rPr>
            <w:i/>
            <w:iCs/>
            <w:lang w:val="en-US"/>
          </w:rPr>
          <w:t xml:space="preserve"> </w:t>
        </w:r>
        <w:r>
          <w:rPr>
            <w:lang w:val="en-US"/>
          </w:rPr>
          <w:t xml:space="preserve">dan </w:t>
        </w:r>
      </w:ins>
      <w:proofErr w:type="spellStart"/>
      <w:ins w:id="800" w:author="Andrew Mulya" w:date="2021-06-27T20:11:00Z">
        <w:r>
          <w:rPr>
            <w:i/>
            <w:iCs/>
            <w:lang w:val="en-US"/>
          </w:rPr>
          <w:t>Proforma</w:t>
        </w:r>
      </w:ins>
      <w:ins w:id="801" w:author="Andrew Mulya" w:date="2021-06-27T20:08:00Z">
        <w:r>
          <w:rPr>
            <w:i/>
            <w:iCs/>
            <w:lang w:val="en-US"/>
          </w:rPr>
          <w:t>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ins>
      <w:ins w:id="802" w:author="Andrew Mulya" w:date="2021-06-27T20:11:00Z">
        <w:r>
          <w:rPr>
            <w:i/>
            <w:iCs/>
            <w:lang w:val="en-US"/>
          </w:rPr>
          <w:t>proforma</w:t>
        </w:r>
      </w:ins>
      <w:ins w:id="803" w:author="Andrew Mulya" w:date="2021-06-27T20:08:00Z">
        <w:r>
          <w:rPr>
            <w:lang w:val="en-US"/>
          </w:rPr>
          <w:t xml:space="preserve">. </w:t>
        </w:r>
        <w:proofErr w:type="spellStart"/>
        <w:r>
          <w:rPr>
            <w:lang w:val="en-US"/>
          </w:rPr>
          <w:t>Tabel</w:t>
        </w:r>
        <w:proofErr w:type="spellEnd"/>
        <w:r>
          <w:rPr>
            <w:lang w:val="en-US"/>
          </w:rPr>
          <w:t xml:space="preserve"> </w:t>
        </w:r>
      </w:ins>
      <w:r w:rsidR="008C56DE">
        <w:rPr>
          <w:b/>
          <w:bCs/>
          <w:lang w:val="en-US"/>
        </w:rPr>
        <w:t>xxx</w:t>
      </w:r>
      <w:ins w:id="804"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proofErr w:type="spellStart"/>
        <w:r>
          <w:rPr>
            <w:lang w:val="en-US"/>
          </w:rPr>
          <w:t>tabel</w:t>
        </w:r>
        <w:proofErr w:type="spellEnd"/>
        <w:r>
          <w:rPr>
            <w:lang w:val="en-US"/>
          </w:rPr>
          <w:t xml:space="preserve"> </w:t>
        </w:r>
      </w:ins>
      <w:r w:rsidR="008C56DE">
        <w:rPr>
          <w:b/>
          <w:bCs/>
          <w:lang w:val="en-US"/>
        </w:rPr>
        <w:t>xxx</w:t>
      </w:r>
      <w:ins w:id="805"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tbl>
      <w:tblPr>
        <w:tblStyle w:val="TableGrid"/>
        <w:tblW w:w="0" w:type="auto"/>
        <w:tblLook w:val="04A0" w:firstRow="1" w:lastRow="0" w:firstColumn="1" w:lastColumn="0" w:noHBand="0" w:noVBand="1"/>
        <w:tblPrChange w:id="806" w:author="Andrew Mulya" w:date="2021-06-27T20:11:00Z">
          <w:tblPr>
            <w:tblStyle w:val="TableGrid"/>
            <w:tblW w:w="0" w:type="auto"/>
            <w:tblLook w:val="04A0" w:firstRow="1" w:lastRow="0" w:firstColumn="1" w:lastColumn="0" w:noHBand="0" w:noVBand="1"/>
          </w:tblPr>
        </w:tblPrChange>
      </w:tblPr>
      <w:tblGrid>
        <w:gridCol w:w="715"/>
        <w:gridCol w:w="3240"/>
        <w:gridCol w:w="5723"/>
        <w:tblGridChange w:id="807">
          <w:tblGrid>
            <w:gridCol w:w="715"/>
            <w:gridCol w:w="2511"/>
            <w:gridCol w:w="729"/>
            <w:gridCol w:w="2497"/>
            <w:gridCol w:w="3226"/>
          </w:tblGrid>
        </w:tblGridChange>
      </w:tblGrid>
      <w:tr w:rsidR="00741D2E" w14:paraId="47330912" w14:textId="77777777" w:rsidTr="001B0663">
        <w:trPr>
          <w:ins w:id="808" w:author="Andrew Mulya" w:date="2021-06-27T20:11:00Z"/>
        </w:trPr>
        <w:tc>
          <w:tcPr>
            <w:tcW w:w="715" w:type="dxa"/>
            <w:tcPrChange w:id="809" w:author="Andrew Mulya" w:date="2021-06-27T20:11:00Z">
              <w:tcPr>
                <w:tcW w:w="3226" w:type="dxa"/>
                <w:gridSpan w:val="2"/>
              </w:tcPr>
            </w:tcPrChange>
          </w:tcPr>
          <w:p w14:paraId="7F64E82E" w14:textId="74E36DC6" w:rsidR="00741D2E" w:rsidRDefault="00741D2E">
            <w:pPr>
              <w:pStyle w:val="TableHead"/>
              <w:rPr>
                <w:ins w:id="810" w:author="Andrew Mulya" w:date="2021-06-27T20:11:00Z"/>
                <w:lang w:val="en-US"/>
              </w:rPr>
              <w:pPrChange w:id="811" w:author="Andrew Mulya" w:date="2021-06-27T20:11:00Z">
                <w:pPr>
                  <w:ind w:firstLine="0"/>
                </w:pPr>
              </w:pPrChange>
            </w:pPr>
            <w:ins w:id="812" w:author="Andrew Mulya" w:date="2021-06-27T20:11:00Z">
              <w:r>
                <w:rPr>
                  <w:lang w:val="en-US"/>
                </w:rPr>
                <w:t>No.</w:t>
              </w:r>
            </w:ins>
          </w:p>
        </w:tc>
        <w:tc>
          <w:tcPr>
            <w:tcW w:w="3240" w:type="dxa"/>
            <w:tcPrChange w:id="813" w:author="Andrew Mulya" w:date="2021-06-27T20:11:00Z">
              <w:tcPr>
                <w:tcW w:w="3226" w:type="dxa"/>
                <w:gridSpan w:val="2"/>
              </w:tcPr>
            </w:tcPrChange>
          </w:tcPr>
          <w:p w14:paraId="5D2C2173" w14:textId="78868519" w:rsidR="00741D2E" w:rsidRDefault="00741D2E">
            <w:pPr>
              <w:pStyle w:val="TableHead"/>
              <w:rPr>
                <w:ins w:id="814" w:author="Andrew Mulya" w:date="2021-06-27T20:11:00Z"/>
                <w:lang w:val="en-US"/>
              </w:rPr>
              <w:pPrChange w:id="815" w:author="Andrew Mulya" w:date="2021-06-27T20:11:00Z">
                <w:pPr>
                  <w:ind w:firstLine="0"/>
                </w:pPr>
              </w:pPrChange>
            </w:pPr>
            <w:ins w:id="816" w:author="Andrew Mulya" w:date="2021-06-27T20:12:00Z">
              <w:r>
                <w:rPr>
                  <w:lang w:val="en-US"/>
                </w:rPr>
                <w:t xml:space="preserve">Nama </w:t>
              </w:r>
              <w:proofErr w:type="spellStart"/>
              <w:r>
                <w:rPr>
                  <w:lang w:val="en-US"/>
                </w:rPr>
                <w:t>Fungsi</w:t>
              </w:r>
            </w:ins>
            <w:proofErr w:type="spellEnd"/>
          </w:p>
        </w:tc>
        <w:tc>
          <w:tcPr>
            <w:tcW w:w="5723" w:type="dxa"/>
            <w:tcPrChange w:id="817" w:author="Andrew Mulya" w:date="2021-06-27T20:11:00Z">
              <w:tcPr>
                <w:tcW w:w="3226" w:type="dxa"/>
              </w:tcPr>
            </w:tcPrChange>
          </w:tcPr>
          <w:p w14:paraId="010C129F" w14:textId="2FA19F06" w:rsidR="00741D2E" w:rsidRDefault="00741D2E">
            <w:pPr>
              <w:pStyle w:val="TableHead"/>
              <w:rPr>
                <w:ins w:id="818" w:author="Andrew Mulya" w:date="2021-06-27T20:11:00Z"/>
                <w:lang w:val="en-US"/>
              </w:rPr>
              <w:pPrChange w:id="819" w:author="Andrew Mulya" w:date="2021-06-27T20:11:00Z">
                <w:pPr>
                  <w:ind w:firstLine="0"/>
                </w:pPr>
              </w:pPrChange>
            </w:pPr>
            <w:proofErr w:type="spellStart"/>
            <w:ins w:id="820" w:author="Andrew Mulya" w:date="2021-06-27T20:12:00Z">
              <w:r>
                <w:rPr>
                  <w:lang w:val="en-US"/>
                </w:rPr>
                <w:t>Keterangan</w:t>
              </w:r>
            </w:ins>
            <w:proofErr w:type="spellEnd"/>
          </w:p>
        </w:tc>
      </w:tr>
      <w:tr w:rsidR="001B0663" w14:paraId="60AE828C" w14:textId="77777777" w:rsidTr="001B0663">
        <w:trPr>
          <w:ins w:id="821" w:author="Andrew Mulya" w:date="2021-06-27T20:11:00Z"/>
        </w:trPr>
        <w:tc>
          <w:tcPr>
            <w:tcW w:w="715" w:type="dxa"/>
            <w:tcPrChange w:id="822" w:author="Andrew Mulya" w:date="2021-06-27T20:11:00Z">
              <w:tcPr>
                <w:tcW w:w="3226" w:type="dxa"/>
                <w:gridSpan w:val="2"/>
              </w:tcPr>
            </w:tcPrChange>
          </w:tcPr>
          <w:p w14:paraId="0BEFD0EF" w14:textId="665E748E" w:rsidR="001B0663" w:rsidRDefault="001B0663" w:rsidP="001B0663">
            <w:pPr>
              <w:ind w:firstLine="0"/>
              <w:jc w:val="center"/>
              <w:rPr>
                <w:ins w:id="823" w:author="Andrew Mulya" w:date="2021-06-27T20:11:00Z"/>
                <w:lang w:val="en-US"/>
              </w:rPr>
            </w:pPr>
            <w:ins w:id="824" w:author="Andrew Mulya" w:date="2021-06-27T20:12:00Z">
              <w:r>
                <w:rPr>
                  <w:lang w:val="en-US"/>
                </w:rPr>
                <w:t>1</w:t>
              </w:r>
            </w:ins>
          </w:p>
        </w:tc>
        <w:tc>
          <w:tcPr>
            <w:tcW w:w="3240" w:type="dxa"/>
            <w:tcPrChange w:id="825" w:author="Andrew Mulya" w:date="2021-06-27T20:11:00Z">
              <w:tcPr>
                <w:tcW w:w="3226" w:type="dxa"/>
                <w:gridSpan w:val="2"/>
              </w:tcPr>
            </w:tcPrChange>
          </w:tcPr>
          <w:p w14:paraId="0A2F1427" w14:textId="3A033313" w:rsidR="001B0663" w:rsidRDefault="001B0663" w:rsidP="001B0663">
            <w:pPr>
              <w:ind w:firstLine="0"/>
              <w:rPr>
                <w:ins w:id="826" w:author="Andrew Mulya" w:date="2021-06-27T20:11:00Z"/>
                <w:lang w:val="en-US"/>
              </w:rPr>
            </w:pPr>
            <w:ins w:id="827" w:author="Andrew Mulya" w:date="2021-06-26T23:48:00Z">
              <w:r>
                <w:rPr>
                  <w:lang w:val="en-US"/>
                </w:rPr>
                <w:t>__</w:t>
              </w:r>
              <w:proofErr w:type="gramStart"/>
              <w:r>
                <w:rPr>
                  <w:lang w:val="en-US"/>
                </w:rPr>
                <w:t>construct(</w:t>
              </w:r>
              <w:proofErr w:type="gramEnd"/>
              <w:r>
                <w:rPr>
                  <w:lang w:val="en-US"/>
                </w:rPr>
                <w:t>)</w:t>
              </w:r>
            </w:ins>
          </w:p>
        </w:tc>
        <w:tc>
          <w:tcPr>
            <w:tcW w:w="5723" w:type="dxa"/>
            <w:tcPrChange w:id="828" w:author="Andrew Mulya" w:date="2021-06-27T20:11:00Z">
              <w:tcPr>
                <w:tcW w:w="3226" w:type="dxa"/>
              </w:tcPr>
            </w:tcPrChange>
          </w:tcPr>
          <w:p w14:paraId="4B24DFE7" w14:textId="606190ED" w:rsidR="001B0663" w:rsidRDefault="001B0663" w:rsidP="001B0663">
            <w:pPr>
              <w:ind w:firstLine="0"/>
              <w:rPr>
                <w:ins w:id="829" w:author="Andrew Mulya" w:date="2021-06-27T20:11:00Z"/>
                <w:lang w:val="en-US"/>
              </w:rPr>
            </w:pPr>
            <w:ins w:id="830" w:author="Andrew Mulya" w:date="2021-06-26T23:51:00Z">
              <w:r w:rsidRPr="00580E97">
                <w:t xml:space="preserve">Memuat model dan helper yang akan digunakan, yaitu </w:t>
              </w:r>
            </w:ins>
            <w:r>
              <w:rPr>
                <w:i/>
                <w:iCs/>
                <w:lang w:val="en-US"/>
              </w:rPr>
              <w:t>proforma</w:t>
            </w:r>
            <w:ins w:id="831" w:author="Andrew Mulya" w:date="2021-06-26T23:51:00Z">
              <w:r w:rsidRPr="00580E97">
                <w:t>_</w:t>
              </w:r>
              <w:r w:rsidRPr="00B42C47">
                <w:rPr>
                  <w:i/>
                  <w:iCs/>
                  <w:rPrChange w:id="832" w:author="Andrew Mulya" w:date="2021-06-26T23:51:00Z">
                    <w:rPr/>
                  </w:rPrChange>
                </w:rPr>
                <w:t>model</w:t>
              </w:r>
            </w:ins>
            <w:r>
              <w:rPr>
                <w:i/>
                <w:iCs/>
                <w:lang w:val="en-US"/>
              </w:rPr>
              <w:t xml:space="preserve">, </w:t>
            </w:r>
            <w:ins w:id="833" w:author="Andrew Mulya" w:date="2021-06-26T23:51:00Z">
              <w:r w:rsidRPr="00B42C47">
                <w:rPr>
                  <w:i/>
                  <w:iCs/>
                  <w:rPrChange w:id="834" w:author="Andrew Mulya" w:date="2021-06-26T23:51:00Z">
                    <w:rPr/>
                  </w:rPrChange>
                </w:rPr>
                <w:t>sales_helper</w:t>
              </w:r>
            </w:ins>
            <w:r>
              <w:rPr>
                <w:i/>
                <w:iCs/>
                <w:lang w:val="en-US"/>
              </w:rPr>
              <w:t xml:space="preserve">, </w:t>
            </w:r>
            <w:proofErr w:type="spellStart"/>
            <w:r>
              <w:rPr>
                <w:lang w:val="en-US"/>
              </w:rPr>
              <w:t>serta</w:t>
            </w:r>
            <w:proofErr w:type="spellEnd"/>
            <w:r>
              <w:rPr>
                <w:lang w:val="en-US"/>
              </w:rPr>
              <w:t xml:space="preserve"> model </w:t>
            </w:r>
            <w:proofErr w:type="spellStart"/>
            <w:r>
              <w:rPr>
                <w:lang w:val="en-US"/>
              </w:rPr>
              <w:t>dari</w:t>
            </w:r>
            <w:proofErr w:type="spellEnd"/>
            <w:r>
              <w:rPr>
                <w:lang w:val="en-US"/>
              </w:rPr>
              <w:t xml:space="preserve"> </w:t>
            </w:r>
            <w:proofErr w:type="spellStart"/>
            <w:r>
              <w:rPr>
                <w:lang w:val="en-US"/>
              </w:rPr>
              <w:t>modul</w:t>
            </w:r>
            <w:proofErr w:type="spellEnd"/>
            <w:r>
              <w:rPr>
                <w:lang w:val="en-US"/>
              </w:rPr>
              <w:t xml:space="preserve"> lain </w:t>
            </w:r>
            <w:proofErr w:type="spellStart"/>
            <w:r>
              <w:rPr>
                <w:lang w:val="en-US"/>
              </w:rPr>
              <w:t>yaitu</w:t>
            </w:r>
            <w:proofErr w:type="spellEnd"/>
            <w:r>
              <w:rPr>
                <w:lang w:val="en-US"/>
              </w:rPr>
              <w:t xml:space="preserve"> </w:t>
            </w:r>
            <w:r>
              <w:rPr>
                <w:i/>
                <w:iCs/>
                <w:lang w:val="en-US"/>
              </w:rPr>
              <w:t xml:space="preserve">book, </w:t>
            </w:r>
            <w:proofErr w:type="spellStart"/>
            <w:r>
              <w:rPr>
                <w:i/>
                <w:iCs/>
                <w:lang w:val="en-US"/>
              </w:rPr>
              <w:t>book_stock</w:t>
            </w:r>
            <w:proofErr w:type="spellEnd"/>
            <w:r>
              <w:rPr>
                <w:i/>
                <w:iCs/>
                <w:lang w:val="en-US"/>
              </w:rPr>
              <w:t xml:space="preserve">, </w:t>
            </w:r>
            <w:r>
              <w:rPr>
                <w:lang w:val="en-US"/>
              </w:rPr>
              <w:t xml:space="preserve">dan </w:t>
            </w:r>
            <w:proofErr w:type="spellStart"/>
            <w:r>
              <w:rPr>
                <w:i/>
                <w:iCs/>
                <w:lang w:val="en-US"/>
              </w:rPr>
              <w:t>book_transaction</w:t>
            </w:r>
            <w:proofErr w:type="spellEnd"/>
            <w:ins w:id="835" w:author="Andrew Mulya" w:date="2021-06-26T23:51:00Z">
              <w:r w:rsidRPr="00580E97">
                <w:t>.</w:t>
              </w:r>
            </w:ins>
          </w:p>
        </w:tc>
      </w:tr>
      <w:tr w:rsidR="001B0663" w14:paraId="5CC21374" w14:textId="77777777" w:rsidTr="001B0663">
        <w:trPr>
          <w:ins w:id="836" w:author="Andrew Mulya" w:date="2021-06-27T20:11:00Z"/>
        </w:trPr>
        <w:tc>
          <w:tcPr>
            <w:tcW w:w="715" w:type="dxa"/>
            <w:tcPrChange w:id="837" w:author="Andrew Mulya" w:date="2021-06-27T20:11:00Z">
              <w:tcPr>
                <w:tcW w:w="3226" w:type="dxa"/>
                <w:gridSpan w:val="2"/>
              </w:tcPr>
            </w:tcPrChange>
          </w:tcPr>
          <w:p w14:paraId="21D328B3" w14:textId="50AA6173" w:rsidR="001B0663" w:rsidRDefault="001B0663" w:rsidP="001B0663">
            <w:pPr>
              <w:ind w:firstLine="0"/>
              <w:jc w:val="center"/>
              <w:rPr>
                <w:ins w:id="838" w:author="Andrew Mulya" w:date="2021-06-27T20:11:00Z"/>
                <w:lang w:val="en-US"/>
              </w:rPr>
            </w:pPr>
            <w:ins w:id="839" w:author="Andrew Mulya" w:date="2021-06-27T20:12:00Z">
              <w:r>
                <w:rPr>
                  <w:lang w:val="en-US"/>
                </w:rPr>
                <w:t>2</w:t>
              </w:r>
            </w:ins>
          </w:p>
        </w:tc>
        <w:tc>
          <w:tcPr>
            <w:tcW w:w="3240" w:type="dxa"/>
            <w:tcPrChange w:id="840" w:author="Andrew Mulya" w:date="2021-06-27T20:11:00Z">
              <w:tcPr>
                <w:tcW w:w="3226" w:type="dxa"/>
                <w:gridSpan w:val="2"/>
              </w:tcPr>
            </w:tcPrChange>
          </w:tcPr>
          <w:p w14:paraId="3CCD2DD3" w14:textId="03D6C167" w:rsidR="001B0663" w:rsidRDefault="00A621E9" w:rsidP="001B0663">
            <w:pPr>
              <w:ind w:firstLine="0"/>
              <w:rPr>
                <w:ins w:id="841" w:author="Andrew Mulya" w:date="2021-06-27T20:11:00Z"/>
                <w:lang w:val="en-US"/>
              </w:rPr>
            </w:pPr>
            <w:proofErr w:type="gramStart"/>
            <w:r>
              <w:rPr>
                <w:lang w:val="en-US"/>
              </w:rPr>
              <w:t>i</w:t>
            </w:r>
            <w:r w:rsidR="001B0663">
              <w:rPr>
                <w:lang w:val="en-US"/>
              </w:rPr>
              <w:t>ndex(</w:t>
            </w:r>
            <w:proofErr w:type="gramEnd"/>
            <w:r w:rsidR="001B0663">
              <w:rPr>
                <w:lang w:val="en-US"/>
              </w:rPr>
              <w:t>)</w:t>
            </w:r>
          </w:p>
        </w:tc>
        <w:tc>
          <w:tcPr>
            <w:tcW w:w="5723" w:type="dxa"/>
            <w:tcPrChange w:id="842" w:author="Andrew Mulya" w:date="2021-06-27T20:11:00Z">
              <w:tcPr>
                <w:tcW w:w="3226" w:type="dxa"/>
              </w:tcPr>
            </w:tcPrChange>
          </w:tcPr>
          <w:p w14:paraId="2663C67B" w14:textId="434C57D7" w:rsidR="001B0663" w:rsidRDefault="001B0663" w:rsidP="001B0663">
            <w:pPr>
              <w:ind w:firstLine="0"/>
              <w:rPr>
                <w:ins w:id="843" w:author="Andrew Mulya" w:date="2021-06-27T20:11:00Z"/>
                <w:lang w:val="en-US"/>
              </w:rPr>
            </w:pPr>
            <w:ins w:id="844" w:author="Andrew Mulya" w:date="2021-06-26T23:51:00Z">
              <w:r w:rsidRPr="00580E97">
                <w:t xml:space="preserve">Mengarahkan pengguna ke halaman utama </w:t>
              </w:r>
            </w:ins>
            <w:r>
              <w:rPr>
                <w:i/>
                <w:iCs/>
                <w:lang w:val="en-US"/>
              </w:rPr>
              <w:t>proforma</w:t>
            </w:r>
            <w:ins w:id="845" w:author="Andrew Mulya" w:date="2021-06-26T23:51:00Z">
              <w:r w:rsidRPr="00580E97">
                <w:t xml:space="preserve">, dan mengirimkan data </w:t>
              </w:r>
            </w:ins>
            <w:r>
              <w:rPr>
                <w:i/>
                <w:iCs/>
                <w:lang w:val="en-US"/>
              </w:rPr>
              <w:t>proforma</w:t>
            </w:r>
            <w:ins w:id="846" w:author="Andrew Mulya" w:date="2021-06-26T23:51:00Z">
              <w:r w:rsidRPr="00580E97">
                <w:t xml:space="preserve">dari </w:t>
              </w:r>
            </w:ins>
            <w:r>
              <w:rPr>
                <w:i/>
                <w:iCs/>
                <w:lang w:val="en-US"/>
              </w:rPr>
              <w:t>proforma</w:t>
            </w:r>
            <w:ins w:id="847" w:author="Andrew Mulya" w:date="2021-06-26T23:51:00Z">
              <w:r w:rsidRPr="00B42C47">
                <w:rPr>
                  <w:i/>
                  <w:iCs/>
                  <w:rPrChange w:id="848" w:author="Andrew Mulya" w:date="2021-06-26T23:52:00Z">
                    <w:rPr/>
                  </w:rPrChange>
                </w:rPr>
                <w:t>_model</w:t>
              </w:r>
              <w:r w:rsidRPr="00580E97">
                <w:t xml:space="preserve"> ke view.</w:t>
              </w:r>
            </w:ins>
          </w:p>
        </w:tc>
      </w:tr>
      <w:tr w:rsidR="001B0663" w14:paraId="04890369" w14:textId="77777777" w:rsidTr="001B0663">
        <w:trPr>
          <w:ins w:id="849" w:author="Andrew Mulya" w:date="2021-06-27T20:11:00Z"/>
        </w:trPr>
        <w:tc>
          <w:tcPr>
            <w:tcW w:w="715" w:type="dxa"/>
            <w:tcPrChange w:id="850" w:author="Andrew Mulya" w:date="2021-06-27T20:11:00Z">
              <w:tcPr>
                <w:tcW w:w="3226" w:type="dxa"/>
                <w:gridSpan w:val="2"/>
              </w:tcPr>
            </w:tcPrChange>
          </w:tcPr>
          <w:p w14:paraId="1C7140E1" w14:textId="336947E7" w:rsidR="001B0663" w:rsidRDefault="001B0663" w:rsidP="001B0663">
            <w:pPr>
              <w:ind w:firstLine="0"/>
              <w:jc w:val="center"/>
              <w:rPr>
                <w:ins w:id="851" w:author="Andrew Mulya" w:date="2021-06-27T20:11:00Z"/>
                <w:lang w:val="en-US"/>
              </w:rPr>
            </w:pPr>
            <w:ins w:id="852" w:author="Andrew Mulya" w:date="2021-06-27T20:12:00Z">
              <w:r>
                <w:rPr>
                  <w:lang w:val="en-US"/>
                </w:rPr>
                <w:t>3</w:t>
              </w:r>
            </w:ins>
          </w:p>
        </w:tc>
        <w:tc>
          <w:tcPr>
            <w:tcW w:w="3240" w:type="dxa"/>
            <w:tcPrChange w:id="853" w:author="Andrew Mulya" w:date="2021-06-27T20:11:00Z">
              <w:tcPr>
                <w:tcW w:w="3226" w:type="dxa"/>
                <w:gridSpan w:val="2"/>
              </w:tcPr>
            </w:tcPrChange>
          </w:tcPr>
          <w:p w14:paraId="3FD2B541" w14:textId="32FAE9EE" w:rsidR="001B0663" w:rsidRDefault="00A621E9" w:rsidP="001B0663">
            <w:pPr>
              <w:ind w:firstLine="0"/>
              <w:rPr>
                <w:ins w:id="854" w:author="Andrew Mulya" w:date="2021-06-27T20:11:00Z"/>
                <w:lang w:val="en-US"/>
              </w:rPr>
            </w:pPr>
            <w:proofErr w:type="gramStart"/>
            <w:r>
              <w:rPr>
                <w:lang w:val="en-US"/>
              </w:rPr>
              <w:t>v</w:t>
            </w:r>
            <w:r w:rsidR="001B0663">
              <w:rPr>
                <w:lang w:val="en-US"/>
              </w:rPr>
              <w:t>iew(</w:t>
            </w:r>
            <w:proofErr w:type="gramEnd"/>
            <w:r w:rsidR="001B0663">
              <w:rPr>
                <w:lang w:val="en-US"/>
              </w:rPr>
              <w:t>)</w:t>
            </w:r>
          </w:p>
        </w:tc>
        <w:tc>
          <w:tcPr>
            <w:tcW w:w="5723" w:type="dxa"/>
            <w:tcPrChange w:id="855" w:author="Andrew Mulya" w:date="2021-06-27T20:11:00Z">
              <w:tcPr>
                <w:tcW w:w="3226" w:type="dxa"/>
              </w:tcPr>
            </w:tcPrChange>
          </w:tcPr>
          <w:p w14:paraId="11805D53" w14:textId="6C4D52C2" w:rsidR="001B0663" w:rsidRDefault="001B0663" w:rsidP="001B0663">
            <w:pPr>
              <w:ind w:firstLine="0"/>
              <w:rPr>
                <w:ins w:id="856" w:author="Andrew Mulya" w:date="2021-06-27T20:11:00Z"/>
                <w:lang w:val="en-US"/>
              </w:rPr>
            </w:pPr>
            <w:proofErr w:type="spellStart"/>
            <w:ins w:id="857" w:author="Andrew Mulya" w:date="2021-06-26T23:52: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sebuah</w:t>
              </w:r>
            </w:ins>
            <w:proofErr w:type="spellEnd"/>
            <w:ins w:id="858" w:author="Andrew Mulya" w:date="2021-06-26T23:53:00Z">
              <w:r>
                <w:rPr>
                  <w:lang w:val="en-US"/>
                </w:rPr>
                <w:t xml:space="preserve"> </w:t>
              </w:r>
            </w:ins>
            <w:r>
              <w:rPr>
                <w:i/>
                <w:iCs/>
                <w:lang w:val="en-US"/>
              </w:rPr>
              <w:t xml:space="preserve">proforma </w:t>
            </w:r>
            <w:ins w:id="859" w:author="Andrew Mulya" w:date="2021-06-26T23:54:00Z">
              <w:r>
                <w:rPr>
                  <w:lang w:val="en-US"/>
                </w:rPr>
                <w:t xml:space="preserve">dan </w:t>
              </w:r>
              <w:proofErr w:type="spellStart"/>
              <w:r>
                <w:rPr>
                  <w:lang w:val="en-US"/>
                </w:rPr>
                <w:t>mengirimkan</w:t>
              </w:r>
              <w:proofErr w:type="spellEnd"/>
              <w:r>
                <w:rPr>
                  <w:lang w:val="en-US"/>
                </w:rPr>
                <w:t xml:space="preserve"> data </w:t>
              </w:r>
            </w:ins>
            <w:r>
              <w:rPr>
                <w:i/>
                <w:iCs/>
                <w:lang w:val="en-US"/>
              </w:rPr>
              <w:t xml:space="preserve">proforma </w:t>
            </w:r>
            <w:proofErr w:type="spellStart"/>
            <w:ins w:id="860" w:author="Andrew Mulya" w:date="2021-06-26T23:54:00Z">
              <w:r>
                <w:rPr>
                  <w:lang w:val="en-US"/>
                </w:rPr>
                <w:t>tersebut</w:t>
              </w:r>
              <w:proofErr w:type="spellEnd"/>
              <w:r>
                <w:rPr>
                  <w:lang w:val="en-US"/>
                </w:rPr>
                <w:t xml:space="preserve"> </w:t>
              </w:r>
              <w:proofErr w:type="spellStart"/>
              <w:r>
                <w:rPr>
                  <w:lang w:val="en-US"/>
                </w:rPr>
                <w:t>ke</w:t>
              </w:r>
              <w:proofErr w:type="spellEnd"/>
              <w:r>
                <w:rPr>
                  <w:lang w:val="en-US"/>
                </w:rPr>
                <w:t xml:space="preserve"> view.</w:t>
              </w:r>
            </w:ins>
          </w:p>
        </w:tc>
      </w:tr>
      <w:tr w:rsidR="001B0663" w14:paraId="46F20550" w14:textId="77777777" w:rsidTr="001B0663">
        <w:trPr>
          <w:ins w:id="861" w:author="Andrew Mulya" w:date="2021-06-27T20:11:00Z"/>
        </w:trPr>
        <w:tc>
          <w:tcPr>
            <w:tcW w:w="715" w:type="dxa"/>
            <w:tcPrChange w:id="862" w:author="Andrew Mulya" w:date="2021-06-27T20:11:00Z">
              <w:tcPr>
                <w:tcW w:w="3226" w:type="dxa"/>
                <w:gridSpan w:val="2"/>
              </w:tcPr>
            </w:tcPrChange>
          </w:tcPr>
          <w:p w14:paraId="175486D9" w14:textId="68F83B90" w:rsidR="001B0663" w:rsidRDefault="001B0663" w:rsidP="001B0663">
            <w:pPr>
              <w:ind w:firstLine="0"/>
              <w:jc w:val="center"/>
              <w:rPr>
                <w:ins w:id="863" w:author="Andrew Mulya" w:date="2021-06-27T20:11:00Z"/>
                <w:lang w:val="en-US"/>
              </w:rPr>
            </w:pPr>
            <w:ins w:id="864" w:author="Andrew Mulya" w:date="2021-06-27T20:12:00Z">
              <w:r>
                <w:rPr>
                  <w:lang w:val="en-US"/>
                </w:rPr>
                <w:t>4</w:t>
              </w:r>
            </w:ins>
          </w:p>
        </w:tc>
        <w:tc>
          <w:tcPr>
            <w:tcW w:w="3240" w:type="dxa"/>
            <w:tcPrChange w:id="865" w:author="Andrew Mulya" w:date="2021-06-27T20:11:00Z">
              <w:tcPr>
                <w:tcW w:w="3226" w:type="dxa"/>
                <w:gridSpan w:val="2"/>
              </w:tcPr>
            </w:tcPrChange>
          </w:tcPr>
          <w:p w14:paraId="20C5F30C" w14:textId="4A1A0EDF" w:rsidR="001B0663" w:rsidRDefault="00A621E9" w:rsidP="001B0663">
            <w:pPr>
              <w:ind w:firstLine="0"/>
              <w:rPr>
                <w:ins w:id="866" w:author="Andrew Mulya" w:date="2021-06-27T20:11:00Z"/>
                <w:lang w:val="en-US"/>
              </w:rPr>
            </w:pPr>
            <w:proofErr w:type="gramStart"/>
            <w:r>
              <w:rPr>
                <w:lang w:val="en-US"/>
              </w:rPr>
              <w:t>a</w:t>
            </w:r>
            <w:r w:rsidR="001B0663">
              <w:rPr>
                <w:lang w:val="en-US"/>
              </w:rPr>
              <w:t>ction(</w:t>
            </w:r>
            <w:proofErr w:type="gramEnd"/>
            <w:r w:rsidR="001B0663">
              <w:rPr>
                <w:lang w:val="en-US"/>
              </w:rPr>
              <w:t>)</w:t>
            </w:r>
          </w:p>
        </w:tc>
        <w:tc>
          <w:tcPr>
            <w:tcW w:w="5723" w:type="dxa"/>
            <w:tcPrChange w:id="867" w:author="Andrew Mulya" w:date="2021-06-27T20:11:00Z">
              <w:tcPr>
                <w:tcW w:w="3226" w:type="dxa"/>
              </w:tcPr>
            </w:tcPrChange>
          </w:tcPr>
          <w:p w14:paraId="6509E062" w14:textId="26F80AA0" w:rsidR="001B0663" w:rsidRDefault="001B0663" w:rsidP="001B0663">
            <w:pPr>
              <w:ind w:firstLine="0"/>
              <w:rPr>
                <w:ins w:id="868" w:author="Andrew Mulya" w:date="2021-06-27T20:11:00Z"/>
                <w:lang w:val="en-US"/>
              </w:rPr>
            </w:pPr>
            <w:proofErr w:type="spellStart"/>
            <w:r>
              <w:rPr>
                <w:lang w:val="en-US"/>
              </w:rPr>
              <w:t>Memproses</w:t>
            </w:r>
            <w:proofErr w:type="spellEnd"/>
            <w:r>
              <w:rPr>
                <w:lang w:val="en-US"/>
              </w:rPr>
              <w:t xml:space="preserve"> </w:t>
            </w:r>
            <w:r>
              <w:rPr>
                <w:i/>
                <w:iCs/>
                <w:lang w:val="en-US"/>
              </w:rPr>
              <w:t xml:space="preserve">proforma </w:t>
            </w:r>
            <w:proofErr w:type="spellStart"/>
            <w:r>
              <w:rPr>
                <w:lang w:val="en-US"/>
              </w:rPr>
              <w:t>menjadi</w:t>
            </w:r>
            <w:proofErr w:type="spellEnd"/>
            <w:r>
              <w:rPr>
                <w:lang w:val="en-US"/>
              </w:rPr>
              <w:t xml:space="preserve"> </w:t>
            </w:r>
            <w:r>
              <w:rPr>
                <w:i/>
                <w:iCs/>
                <w:lang w:val="en-US"/>
              </w:rPr>
              <w:t xml:space="preserve">invoice </w:t>
            </w:r>
            <w:proofErr w:type="spellStart"/>
            <w:r>
              <w:rPr>
                <w:lang w:val="en-US"/>
              </w:rPr>
              <w:t>berjenis</w:t>
            </w:r>
            <w:proofErr w:type="spellEnd"/>
            <w:r>
              <w:rPr>
                <w:lang w:val="en-US"/>
              </w:rPr>
              <w:t xml:space="preserve"> </w:t>
            </w:r>
            <w:proofErr w:type="spellStart"/>
            <w:r>
              <w:rPr>
                <w:lang w:val="en-US"/>
              </w:rPr>
              <w:t>tunai</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menghapus</w:t>
            </w:r>
            <w:proofErr w:type="spellEnd"/>
            <w:r>
              <w:rPr>
                <w:lang w:val="en-US"/>
              </w:rPr>
              <w:t xml:space="preserve"> data </w:t>
            </w:r>
            <w:r>
              <w:rPr>
                <w:i/>
                <w:iCs/>
                <w:lang w:val="en-US"/>
              </w:rPr>
              <w:t xml:space="preserve">proforma </w:t>
            </w:r>
            <w:proofErr w:type="spellStart"/>
            <w:r>
              <w:rPr>
                <w:lang w:val="en-US"/>
              </w:rPr>
              <w:t>tersebut</w:t>
            </w:r>
            <w:proofErr w:type="spellEnd"/>
            <w:r>
              <w:rPr>
                <w:lang w:val="en-US"/>
              </w:rPr>
              <w:t xml:space="preserve"> </w:t>
            </w:r>
            <w:proofErr w:type="spellStart"/>
            <w:r>
              <w:rPr>
                <w:lang w:val="en-US"/>
              </w:rPr>
              <w:t>dari</w:t>
            </w:r>
            <w:proofErr w:type="spellEnd"/>
            <w:r>
              <w:rPr>
                <w:lang w:val="en-US"/>
              </w:rPr>
              <w:t xml:space="preserve"> database dan </w:t>
            </w: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r>
              <w:rPr>
                <w:i/>
                <w:iCs/>
                <w:lang w:val="en-US"/>
              </w:rPr>
              <w:t xml:space="preserve">view invoice </w:t>
            </w:r>
            <w:r>
              <w:rPr>
                <w:lang w:val="en-US"/>
              </w:rPr>
              <w:t xml:space="preserve">yang </w:t>
            </w:r>
            <w:proofErr w:type="spellStart"/>
            <w:r>
              <w:rPr>
                <w:lang w:val="en-US"/>
              </w:rPr>
              <w:t>baru</w:t>
            </w:r>
            <w:proofErr w:type="spellEnd"/>
            <w:r>
              <w:rPr>
                <w:lang w:val="en-US"/>
              </w:rPr>
              <w:t xml:space="preserve"> </w:t>
            </w:r>
            <w:proofErr w:type="spellStart"/>
            <w:r>
              <w:rPr>
                <w:lang w:val="en-US"/>
              </w:rPr>
              <w:t>saja</w:t>
            </w:r>
            <w:proofErr w:type="spellEnd"/>
            <w:r>
              <w:rPr>
                <w:lang w:val="en-US"/>
              </w:rPr>
              <w:t xml:space="preserve"> </w:t>
            </w:r>
            <w:proofErr w:type="spellStart"/>
            <w:r>
              <w:rPr>
                <w:lang w:val="en-US"/>
              </w:rPr>
              <w:t>dibuat</w:t>
            </w:r>
            <w:proofErr w:type="spellEnd"/>
            <w:ins w:id="869" w:author="Andrew Mulya" w:date="2021-06-27T00:00:00Z">
              <w:r>
                <w:rPr>
                  <w:lang w:val="en-US"/>
                </w:rPr>
                <w:t>.</w:t>
              </w:r>
            </w:ins>
          </w:p>
        </w:tc>
      </w:tr>
      <w:tr w:rsidR="001B0663" w14:paraId="01195039" w14:textId="77777777" w:rsidTr="001B0663">
        <w:trPr>
          <w:ins w:id="870" w:author="Andrew Mulya" w:date="2021-06-27T20:11:00Z"/>
        </w:trPr>
        <w:tc>
          <w:tcPr>
            <w:tcW w:w="715" w:type="dxa"/>
            <w:tcPrChange w:id="871" w:author="Andrew Mulya" w:date="2021-06-27T20:11:00Z">
              <w:tcPr>
                <w:tcW w:w="3226" w:type="dxa"/>
                <w:gridSpan w:val="2"/>
              </w:tcPr>
            </w:tcPrChange>
          </w:tcPr>
          <w:p w14:paraId="4DC2B59D" w14:textId="1611EA91" w:rsidR="001B0663" w:rsidRDefault="001B0663" w:rsidP="001B0663">
            <w:pPr>
              <w:ind w:firstLine="0"/>
              <w:jc w:val="center"/>
              <w:rPr>
                <w:ins w:id="872" w:author="Andrew Mulya" w:date="2021-06-27T20:11:00Z"/>
                <w:lang w:val="en-US"/>
              </w:rPr>
            </w:pPr>
            <w:ins w:id="873" w:author="Andrew Mulya" w:date="2021-06-27T20:12:00Z">
              <w:r>
                <w:rPr>
                  <w:lang w:val="en-US"/>
                </w:rPr>
                <w:t>5</w:t>
              </w:r>
            </w:ins>
          </w:p>
        </w:tc>
        <w:tc>
          <w:tcPr>
            <w:tcW w:w="3240" w:type="dxa"/>
            <w:tcPrChange w:id="874" w:author="Andrew Mulya" w:date="2021-06-27T20:11:00Z">
              <w:tcPr>
                <w:tcW w:w="3226" w:type="dxa"/>
                <w:gridSpan w:val="2"/>
              </w:tcPr>
            </w:tcPrChange>
          </w:tcPr>
          <w:p w14:paraId="41BE22EC" w14:textId="34BFBBCD" w:rsidR="001B0663" w:rsidRDefault="00A621E9" w:rsidP="001B0663">
            <w:pPr>
              <w:ind w:firstLine="0"/>
              <w:rPr>
                <w:ins w:id="875" w:author="Andrew Mulya" w:date="2021-06-27T20:11:00Z"/>
                <w:lang w:val="en-US"/>
              </w:rPr>
            </w:pPr>
            <w:proofErr w:type="gramStart"/>
            <w:r>
              <w:rPr>
                <w:lang w:val="en-US"/>
              </w:rPr>
              <w:t>a</w:t>
            </w:r>
            <w:r w:rsidR="001B0663">
              <w:rPr>
                <w:lang w:val="en-US"/>
              </w:rPr>
              <w:t>dd(</w:t>
            </w:r>
            <w:proofErr w:type="gramEnd"/>
            <w:r w:rsidR="001B0663">
              <w:rPr>
                <w:lang w:val="en-US"/>
              </w:rPr>
              <w:t>)</w:t>
            </w:r>
          </w:p>
        </w:tc>
        <w:tc>
          <w:tcPr>
            <w:tcW w:w="5723" w:type="dxa"/>
            <w:tcPrChange w:id="876" w:author="Andrew Mulya" w:date="2021-06-27T20:11:00Z">
              <w:tcPr>
                <w:tcW w:w="3226" w:type="dxa"/>
              </w:tcPr>
            </w:tcPrChange>
          </w:tcPr>
          <w:p w14:paraId="364E9E3D" w14:textId="1595470C" w:rsidR="001B0663" w:rsidRDefault="001B0663" w:rsidP="001B0663">
            <w:pPr>
              <w:ind w:firstLine="0"/>
              <w:rPr>
                <w:ins w:id="877" w:author="Andrew Mulya" w:date="2021-06-27T20:11:00Z"/>
                <w:lang w:val="en-US"/>
              </w:rPr>
            </w:pPr>
            <w:proofErr w:type="spellStart"/>
            <w:ins w:id="878" w:author="Andrew Mulya" w:date="2021-06-26T23:55: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w:t>
              </w:r>
            </w:ins>
            <w:ins w:id="879" w:author="Andrew Mulya" w:date="2021-06-26T23:56:00Z">
              <w:r>
                <w:rPr>
                  <w:lang w:val="en-US"/>
                </w:rPr>
                <w:t>nambahkan</w:t>
              </w:r>
              <w:proofErr w:type="spellEnd"/>
              <w:r>
                <w:rPr>
                  <w:lang w:val="en-US"/>
                </w:rPr>
                <w:t xml:space="preserve"> </w:t>
              </w:r>
            </w:ins>
            <w:r>
              <w:rPr>
                <w:i/>
                <w:iCs/>
                <w:lang w:val="en-US"/>
              </w:rPr>
              <w:t>proforma</w:t>
            </w:r>
            <w:ins w:id="880" w:author="Andrew Mulya" w:date="2021-06-26T23:55:00Z">
              <w:r>
                <w:rPr>
                  <w:i/>
                  <w:iCs/>
                  <w:lang w:val="en-US"/>
                </w:rPr>
                <w:t xml:space="preserve"> </w:t>
              </w:r>
            </w:ins>
            <w:proofErr w:type="spellStart"/>
            <w:ins w:id="881" w:author="Andrew Mulya" w:date="2021-06-26T23:56:00Z">
              <w:r>
                <w:rPr>
                  <w:lang w:val="en-US"/>
                </w:rPr>
                <w:t>baru</w:t>
              </w:r>
              <w:proofErr w:type="spellEnd"/>
              <w:r>
                <w:rPr>
                  <w:lang w:val="en-US"/>
                </w:rPr>
                <w:t xml:space="preserve"> </w:t>
              </w:r>
            </w:ins>
            <w:ins w:id="882" w:author="Andrew Mulya" w:date="2021-06-26T23:55:00Z">
              <w:r>
                <w:rPr>
                  <w:lang w:val="en-US"/>
                </w:rPr>
                <w:t xml:space="preserve">dan </w:t>
              </w:r>
              <w:proofErr w:type="spellStart"/>
              <w:r>
                <w:rPr>
                  <w:lang w:val="en-US"/>
                </w:rPr>
                <w:t>mengirimkan</w:t>
              </w:r>
              <w:proofErr w:type="spellEnd"/>
              <w:r>
                <w:rPr>
                  <w:lang w:val="en-US"/>
                </w:rPr>
                <w:t xml:space="preserve"> data </w:t>
              </w:r>
            </w:ins>
            <w:proofErr w:type="gramStart"/>
            <w:ins w:id="883" w:author="Andrew Mulya" w:date="2021-06-26T23:56:00Z">
              <w:r>
                <w:rPr>
                  <w:i/>
                  <w:iCs/>
                  <w:lang w:val="en-US"/>
                </w:rPr>
                <w:t>post</w:t>
              </w:r>
            </w:ins>
            <w:ins w:id="884" w:author="Andrew Mulya" w:date="2021-06-26T23:57:00Z">
              <w:r>
                <w:rPr>
                  <w:i/>
                  <w:iCs/>
                  <w:lang w:val="en-US"/>
                </w:rPr>
                <w:t xml:space="preserve"> </w:t>
              </w:r>
              <w:r>
                <w:rPr>
                  <w:lang w:val="en-US"/>
                </w:rPr>
                <w:t xml:space="preserve"> </w:t>
              </w:r>
              <w:proofErr w:type="spellStart"/>
              <w:r>
                <w:rPr>
                  <w:lang w:val="en-US"/>
                </w:rPr>
                <w:t>untuk</w:t>
              </w:r>
              <w:proofErr w:type="spellEnd"/>
              <w:proofErr w:type="gramEnd"/>
              <w:r>
                <w:rPr>
                  <w:lang w:val="en-US"/>
                </w:rPr>
                <w:t xml:space="preserve"> </w:t>
              </w:r>
              <w:proofErr w:type="spellStart"/>
              <w:r>
                <w:rPr>
                  <w:lang w:val="en-US"/>
                </w:rPr>
                <w:t>menambahkan</w:t>
              </w:r>
              <w:proofErr w:type="spellEnd"/>
              <w:r>
                <w:rPr>
                  <w:lang w:val="en-US"/>
                </w:rPr>
                <w:t xml:space="preserve"> </w:t>
              </w:r>
            </w:ins>
            <w:proofErr w:type="spellStart"/>
            <w:r>
              <w:rPr>
                <w:i/>
                <w:iCs/>
                <w:lang w:val="en-US"/>
              </w:rPr>
              <w:t>proforma</w:t>
            </w:r>
            <w:ins w:id="885" w:author="Andrew Mulya" w:date="2021-06-26T23:57:00Z">
              <w:r>
                <w:rPr>
                  <w:lang w:val="en-US"/>
                </w:rPr>
                <w:t>baru</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w:t>
              </w:r>
            </w:ins>
            <w:ins w:id="886" w:author="Andrew Mulya" w:date="2021-06-26T23:55:00Z">
              <w:r>
                <w:rPr>
                  <w:lang w:val="en-US"/>
                </w:rPr>
                <w:t>.</w:t>
              </w:r>
            </w:ins>
          </w:p>
        </w:tc>
      </w:tr>
      <w:tr w:rsidR="001B0663" w14:paraId="6924A57E" w14:textId="77777777" w:rsidTr="001B0663">
        <w:trPr>
          <w:ins w:id="887" w:author="Andrew Mulya" w:date="2021-06-27T20:11:00Z"/>
        </w:trPr>
        <w:tc>
          <w:tcPr>
            <w:tcW w:w="715" w:type="dxa"/>
            <w:tcPrChange w:id="888" w:author="Andrew Mulya" w:date="2021-06-27T20:11:00Z">
              <w:tcPr>
                <w:tcW w:w="3226" w:type="dxa"/>
                <w:gridSpan w:val="2"/>
              </w:tcPr>
            </w:tcPrChange>
          </w:tcPr>
          <w:p w14:paraId="432747D0" w14:textId="48607BB1" w:rsidR="001B0663" w:rsidRDefault="001B0663" w:rsidP="001B0663">
            <w:pPr>
              <w:ind w:firstLine="0"/>
              <w:jc w:val="center"/>
              <w:rPr>
                <w:ins w:id="889" w:author="Andrew Mulya" w:date="2021-06-27T20:11:00Z"/>
                <w:lang w:val="en-US"/>
              </w:rPr>
            </w:pPr>
            <w:ins w:id="890" w:author="Andrew Mulya" w:date="2021-06-27T20:12:00Z">
              <w:r>
                <w:rPr>
                  <w:lang w:val="en-US"/>
                </w:rPr>
                <w:t>6</w:t>
              </w:r>
            </w:ins>
          </w:p>
        </w:tc>
        <w:tc>
          <w:tcPr>
            <w:tcW w:w="3240" w:type="dxa"/>
            <w:tcPrChange w:id="891" w:author="Andrew Mulya" w:date="2021-06-27T20:11:00Z">
              <w:tcPr>
                <w:tcW w:w="3226" w:type="dxa"/>
                <w:gridSpan w:val="2"/>
              </w:tcPr>
            </w:tcPrChange>
          </w:tcPr>
          <w:p w14:paraId="54FADDBD" w14:textId="6CA4FD94" w:rsidR="001B0663" w:rsidRDefault="00A621E9" w:rsidP="001B0663">
            <w:pPr>
              <w:ind w:firstLine="0"/>
              <w:rPr>
                <w:ins w:id="892" w:author="Andrew Mulya" w:date="2021-06-27T20:11:00Z"/>
                <w:lang w:val="en-US"/>
              </w:rPr>
            </w:pPr>
            <w:proofErr w:type="gramStart"/>
            <w:r>
              <w:rPr>
                <w:lang w:val="en-US"/>
              </w:rPr>
              <w:t>e</w:t>
            </w:r>
            <w:r w:rsidR="001B0663">
              <w:rPr>
                <w:lang w:val="en-US"/>
              </w:rPr>
              <w:t>dit(</w:t>
            </w:r>
            <w:proofErr w:type="gramEnd"/>
            <w:r w:rsidR="001B0663">
              <w:rPr>
                <w:lang w:val="en-US"/>
              </w:rPr>
              <w:t>)</w:t>
            </w:r>
          </w:p>
        </w:tc>
        <w:tc>
          <w:tcPr>
            <w:tcW w:w="5723" w:type="dxa"/>
            <w:tcPrChange w:id="893" w:author="Andrew Mulya" w:date="2021-06-27T20:11:00Z">
              <w:tcPr>
                <w:tcW w:w="3226" w:type="dxa"/>
              </w:tcPr>
            </w:tcPrChange>
          </w:tcPr>
          <w:p w14:paraId="37198589" w14:textId="42F340D2" w:rsidR="001B0663" w:rsidRDefault="001B0663" w:rsidP="001B0663">
            <w:pPr>
              <w:ind w:firstLine="0"/>
              <w:rPr>
                <w:ins w:id="894" w:author="Andrew Mulya" w:date="2021-06-27T20:11:00Z"/>
                <w:lang w:val="en-US"/>
              </w:rPr>
            </w:pPr>
            <w:proofErr w:type="spellStart"/>
            <w:ins w:id="895" w:author="Andrew Mulya" w:date="2021-06-26T23:58:00Z">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data </w:t>
              </w:r>
            </w:ins>
            <w:r w:rsidR="00D1615B">
              <w:rPr>
                <w:i/>
                <w:iCs/>
                <w:lang w:val="en-US"/>
              </w:rPr>
              <w:t>proforma</w:t>
            </w:r>
            <w:ins w:id="896" w:author="Andrew Mulya" w:date="2021-06-26T23:58:00Z">
              <w:r>
                <w:rPr>
                  <w:i/>
                  <w:iCs/>
                  <w:lang w:val="en-US"/>
                </w:rPr>
                <w:t xml:space="preserve"> </w:t>
              </w:r>
              <w:proofErr w:type="spellStart"/>
              <w:r>
                <w:rPr>
                  <w:lang w:val="en-US"/>
                </w:rPr>
                <w:t>sebelumnya</w:t>
              </w:r>
              <w:proofErr w:type="spellEnd"/>
              <w:r>
                <w:rPr>
                  <w:lang w:val="en-US"/>
                </w:rPr>
                <w:t xml:space="preserve"> dan </w:t>
              </w:r>
              <w:proofErr w:type="spellStart"/>
              <w:r>
                <w:rPr>
                  <w:lang w:val="en-US"/>
                </w:rPr>
                <w:t>mengirimkan</w:t>
              </w:r>
              <w:proofErr w:type="spellEnd"/>
              <w:r>
                <w:rPr>
                  <w:lang w:val="en-US"/>
                </w:rPr>
                <w:t xml:space="preserve"> data </w:t>
              </w:r>
              <w:proofErr w:type="gramStart"/>
              <w:r>
                <w:rPr>
                  <w:i/>
                  <w:iCs/>
                  <w:lang w:val="en-US"/>
                </w:rPr>
                <w:t xml:space="preserve">post </w:t>
              </w:r>
              <w:r>
                <w:rPr>
                  <w:lang w:val="en-US"/>
                </w:rPr>
                <w:t xml:space="preserve"> </w:t>
              </w:r>
              <w:proofErr w:type="spellStart"/>
              <w:r>
                <w:rPr>
                  <w:lang w:val="en-US"/>
                </w:rPr>
                <w:t>untuk</w:t>
              </w:r>
              <w:proofErr w:type="spellEnd"/>
              <w:proofErr w:type="gramEnd"/>
              <w:r>
                <w:rPr>
                  <w:lang w:val="en-US"/>
                </w:rPr>
                <w:t xml:space="preserve"> </w:t>
              </w:r>
              <w:proofErr w:type="spellStart"/>
              <w:r>
                <w:rPr>
                  <w:lang w:val="en-US"/>
                </w:rPr>
                <w:t>memperbarui</w:t>
              </w:r>
              <w:proofErr w:type="spellEnd"/>
              <w:r>
                <w:rPr>
                  <w:lang w:val="en-US"/>
                </w:rPr>
                <w:t xml:space="preserve"> data </w:t>
              </w:r>
            </w:ins>
            <w:r w:rsidR="00D1615B">
              <w:rPr>
                <w:i/>
                <w:iCs/>
                <w:lang w:val="en-US"/>
              </w:rPr>
              <w:t>proforma</w:t>
            </w:r>
            <w:ins w:id="897" w:author="Andrew Mulya" w:date="2021-06-26T23:58:00Z">
              <w:r>
                <w:rPr>
                  <w:i/>
                  <w:iCs/>
                  <w:lang w:val="en-US"/>
                </w:rPr>
                <w:t xml:space="preserve"> </w:t>
              </w:r>
              <w:r>
                <w:rPr>
                  <w:lang w:val="en-US"/>
                </w:rPr>
                <w:t xml:space="preserve"> </w:t>
              </w:r>
              <w:proofErr w:type="spellStart"/>
              <w:r>
                <w:rPr>
                  <w:lang w:val="en-US"/>
                </w:rPr>
                <w:t>ke</w:t>
              </w:r>
              <w:proofErr w:type="spellEnd"/>
              <w:r>
                <w:rPr>
                  <w:lang w:val="en-US"/>
                </w:rPr>
                <w:t xml:space="preserve"> </w:t>
              </w:r>
              <w:proofErr w:type="spellStart"/>
              <w:r>
                <w:rPr>
                  <w:lang w:val="en-US"/>
                </w:rPr>
                <w:t>dalam</w:t>
              </w:r>
              <w:proofErr w:type="spellEnd"/>
              <w:r>
                <w:rPr>
                  <w:lang w:val="en-US"/>
                </w:rPr>
                <w:t xml:space="preserve"> database.</w:t>
              </w:r>
            </w:ins>
          </w:p>
        </w:tc>
      </w:tr>
      <w:tr w:rsidR="00D1615B" w14:paraId="74B3AA7B" w14:textId="77777777" w:rsidTr="001B0663">
        <w:trPr>
          <w:ins w:id="898" w:author="Andrew Mulya" w:date="2021-06-27T20:11:00Z"/>
        </w:trPr>
        <w:tc>
          <w:tcPr>
            <w:tcW w:w="715" w:type="dxa"/>
            <w:tcPrChange w:id="899" w:author="Andrew Mulya" w:date="2021-06-27T20:11:00Z">
              <w:tcPr>
                <w:tcW w:w="3226" w:type="dxa"/>
                <w:gridSpan w:val="2"/>
              </w:tcPr>
            </w:tcPrChange>
          </w:tcPr>
          <w:p w14:paraId="3DEDD2FA" w14:textId="387605ED" w:rsidR="00D1615B" w:rsidRDefault="00D1615B" w:rsidP="00D1615B">
            <w:pPr>
              <w:ind w:firstLine="0"/>
              <w:jc w:val="center"/>
              <w:rPr>
                <w:ins w:id="900" w:author="Andrew Mulya" w:date="2021-06-27T20:11:00Z"/>
                <w:lang w:val="en-US"/>
              </w:rPr>
            </w:pPr>
            <w:ins w:id="901" w:author="Andrew Mulya" w:date="2021-06-27T20:12:00Z">
              <w:r>
                <w:rPr>
                  <w:lang w:val="en-US"/>
                </w:rPr>
                <w:t>7</w:t>
              </w:r>
            </w:ins>
          </w:p>
        </w:tc>
        <w:tc>
          <w:tcPr>
            <w:tcW w:w="3240" w:type="dxa"/>
            <w:tcPrChange w:id="902" w:author="Andrew Mulya" w:date="2021-06-27T20:11:00Z">
              <w:tcPr>
                <w:tcW w:w="3226" w:type="dxa"/>
                <w:gridSpan w:val="2"/>
              </w:tcPr>
            </w:tcPrChange>
          </w:tcPr>
          <w:p w14:paraId="67C3927D" w14:textId="0DE70642" w:rsidR="00D1615B" w:rsidRDefault="00A621E9" w:rsidP="00D1615B">
            <w:pPr>
              <w:ind w:firstLine="0"/>
              <w:rPr>
                <w:ins w:id="903" w:author="Andrew Mulya" w:date="2021-06-27T20:11:00Z"/>
                <w:lang w:val="en-US"/>
              </w:rPr>
            </w:pPr>
            <w:proofErr w:type="spellStart"/>
            <w:r>
              <w:rPr>
                <w:lang w:val="en-US"/>
              </w:rPr>
              <w:t>g</w:t>
            </w:r>
            <w:r w:rsidR="00D1615B">
              <w:rPr>
                <w:lang w:val="en-US"/>
              </w:rPr>
              <w:t>enerate_</w:t>
            </w:r>
            <w:proofErr w:type="gramStart"/>
            <w:r w:rsidR="00D1615B">
              <w:rPr>
                <w:lang w:val="en-US"/>
              </w:rPr>
              <w:t>pdf</w:t>
            </w:r>
            <w:proofErr w:type="spellEnd"/>
            <w:r w:rsidR="00D1615B">
              <w:rPr>
                <w:lang w:val="en-US"/>
              </w:rPr>
              <w:t>(</w:t>
            </w:r>
            <w:proofErr w:type="gramEnd"/>
            <w:r w:rsidR="00D1615B">
              <w:rPr>
                <w:lang w:val="en-US"/>
              </w:rPr>
              <w:t>)</w:t>
            </w:r>
          </w:p>
        </w:tc>
        <w:tc>
          <w:tcPr>
            <w:tcW w:w="5723" w:type="dxa"/>
            <w:tcPrChange w:id="904" w:author="Andrew Mulya" w:date="2021-06-27T20:11:00Z">
              <w:tcPr>
                <w:tcW w:w="3226" w:type="dxa"/>
              </w:tcPr>
            </w:tcPrChange>
          </w:tcPr>
          <w:p w14:paraId="54D7C529" w14:textId="637E2EFF" w:rsidR="00D1615B" w:rsidRDefault="00D1615B" w:rsidP="00D1615B">
            <w:pPr>
              <w:ind w:firstLine="0"/>
              <w:rPr>
                <w:ins w:id="905" w:author="Andrew Mulya" w:date="2021-06-27T20:11:00Z"/>
                <w:lang w:val="en-US"/>
              </w:rPr>
            </w:pPr>
            <w:proofErr w:type="spellStart"/>
            <w:ins w:id="906" w:author="Andrew Mulya" w:date="2021-06-27T00:01:00Z">
              <w:r>
                <w:rPr>
                  <w:lang w:val="en-US"/>
                </w:rPr>
                <w:t>Membuat</w:t>
              </w:r>
              <w:proofErr w:type="spellEnd"/>
              <w:r>
                <w:rPr>
                  <w:lang w:val="en-US"/>
                </w:rPr>
                <w:t xml:space="preserve"> file PDF </w:t>
              </w:r>
            </w:ins>
            <w:proofErr w:type="spellStart"/>
            <w:ins w:id="907" w:author="Andrew Mulya" w:date="2021-06-27T00:02:00Z">
              <w:r>
                <w:rPr>
                  <w:lang w:val="en-US"/>
                </w:rPr>
                <w:t>untuk</w:t>
              </w:r>
              <w:proofErr w:type="spellEnd"/>
              <w:r>
                <w:rPr>
                  <w:lang w:val="en-US"/>
                </w:rPr>
                <w:t xml:space="preserve"> </w:t>
              </w:r>
            </w:ins>
            <w:r>
              <w:rPr>
                <w:i/>
                <w:iCs/>
                <w:lang w:val="en-US"/>
              </w:rPr>
              <w:t xml:space="preserve">proforma </w:t>
            </w:r>
            <w:ins w:id="908" w:author="Andrew Mulya" w:date="2021-06-27T00:02:00Z">
              <w:r>
                <w:rPr>
                  <w:lang w:val="en-US"/>
                </w:rPr>
                <w:t xml:space="preserve">yang </w:t>
              </w:r>
              <w:proofErr w:type="spellStart"/>
              <w:r>
                <w:rPr>
                  <w:lang w:val="en-US"/>
                </w:rPr>
                <w:t>jenis</w:t>
              </w:r>
            </w:ins>
            <w:ins w:id="909" w:author="Andrew Mulya" w:date="2021-06-27T00:03:00Z">
              <w:r>
                <w:rPr>
                  <w:lang w:val="en-US"/>
                </w:rPr>
                <w:t>nya</w:t>
              </w:r>
            </w:ins>
            <w:proofErr w:type="spellEnd"/>
            <w:ins w:id="910" w:author="Andrew Mulya" w:date="2021-06-27T00:02:00Z">
              <w:r>
                <w:rPr>
                  <w:lang w:val="en-US"/>
                </w:rPr>
                <w:t xml:space="preserve"> </w:t>
              </w:r>
              <w:proofErr w:type="spellStart"/>
              <w:r>
                <w:rPr>
                  <w:lang w:val="en-US"/>
                </w:rPr>
                <w:t>selain</w:t>
              </w:r>
              <w:proofErr w:type="spellEnd"/>
              <w:r>
                <w:rPr>
                  <w:lang w:val="en-US"/>
                </w:rPr>
                <w:t xml:space="preserve"> </w:t>
              </w:r>
              <w:r>
                <w:rPr>
                  <w:i/>
                  <w:iCs/>
                  <w:lang w:val="en-US"/>
                </w:rPr>
                <w:t>showroom</w:t>
              </w:r>
            </w:ins>
            <w:ins w:id="911" w:author="Andrew Mulya" w:date="2021-06-27T00:03:00Z">
              <w:r>
                <w:rPr>
                  <w:i/>
                  <w:iCs/>
                  <w:lang w:val="en-US"/>
                </w:rPr>
                <w:t>.</w:t>
              </w:r>
            </w:ins>
          </w:p>
        </w:tc>
      </w:tr>
      <w:tr w:rsidR="00D1615B" w14:paraId="56CB37C1" w14:textId="77777777" w:rsidTr="001B0663">
        <w:tc>
          <w:tcPr>
            <w:tcW w:w="715" w:type="dxa"/>
          </w:tcPr>
          <w:p w14:paraId="1456059C" w14:textId="44BA87F4" w:rsidR="00D1615B" w:rsidRDefault="00D1615B" w:rsidP="00D1615B">
            <w:pPr>
              <w:ind w:firstLine="0"/>
              <w:jc w:val="center"/>
              <w:rPr>
                <w:lang w:val="en-US"/>
              </w:rPr>
            </w:pPr>
            <w:r>
              <w:rPr>
                <w:lang w:val="en-US"/>
              </w:rPr>
              <w:t>8</w:t>
            </w:r>
          </w:p>
        </w:tc>
        <w:tc>
          <w:tcPr>
            <w:tcW w:w="3240" w:type="dxa"/>
          </w:tcPr>
          <w:p w14:paraId="4321E260" w14:textId="4354C4DE" w:rsidR="00D1615B" w:rsidRDefault="00A621E9" w:rsidP="00D1615B">
            <w:pPr>
              <w:ind w:firstLine="0"/>
              <w:rPr>
                <w:lang w:val="en-US"/>
              </w:rPr>
            </w:pPr>
            <w:proofErr w:type="spellStart"/>
            <w:r>
              <w:rPr>
                <w:lang w:val="en-US"/>
              </w:rPr>
              <w:t>a</w:t>
            </w:r>
            <w:r w:rsidR="00D1615B">
              <w:rPr>
                <w:lang w:val="en-US"/>
              </w:rPr>
              <w:t>pi_get_</w:t>
            </w:r>
            <w:proofErr w:type="gramStart"/>
            <w:r w:rsidR="00D1615B">
              <w:rPr>
                <w:lang w:val="en-US"/>
              </w:rPr>
              <w:t>book</w:t>
            </w:r>
            <w:proofErr w:type="spellEnd"/>
            <w:r w:rsidR="00D1615B">
              <w:rPr>
                <w:lang w:val="en-US"/>
              </w:rPr>
              <w:t>(</w:t>
            </w:r>
            <w:proofErr w:type="gramEnd"/>
            <w:r w:rsidR="00D1615B">
              <w:rPr>
                <w:lang w:val="en-US"/>
              </w:rPr>
              <w:t>)</w:t>
            </w:r>
          </w:p>
        </w:tc>
        <w:tc>
          <w:tcPr>
            <w:tcW w:w="5723" w:type="dxa"/>
          </w:tcPr>
          <w:p w14:paraId="05F65944" w14:textId="1D0B0C04" w:rsidR="00D1615B" w:rsidRDefault="00D1615B" w:rsidP="00D1615B">
            <w:pPr>
              <w:ind w:firstLine="0"/>
              <w:rPr>
                <w:lang w:val="en-US"/>
              </w:rPr>
            </w:pPr>
            <w:proofErr w:type="spellStart"/>
            <w:ins w:id="912" w:author="Andrew Mulya" w:date="2021-06-27T00:07:00Z">
              <w:r>
                <w:rPr>
                  <w:lang w:val="en-US"/>
                </w:rPr>
                <w:t>Fungsi</w:t>
              </w:r>
              <w:proofErr w:type="spellEnd"/>
              <w:r>
                <w:rPr>
                  <w:lang w:val="en-US"/>
                </w:rPr>
                <w:t xml:space="preserve"> </w:t>
              </w:r>
              <w:r w:rsidRPr="00580E97">
                <w:t xml:space="preserve">API yang digunakan untuk mengirimkan informasi </w:t>
              </w:r>
            </w:ins>
            <w:proofErr w:type="spellStart"/>
            <w:ins w:id="913" w:author="Andrew Mulya" w:date="2021-06-27T00:08:00Z">
              <w:r>
                <w:rPr>
                  <w:lang w:val="en-US"/>
                </w:rPr>
                <w:t>sebuah</w:t>
              </w:r>
              <w:proofErr w:type="spellEnd"/>
              <w:r>
                <w:rPr>
                  <w:lang w:val="en-US"/>
                </w:rPr>
                <w:t xml:space="preserve"> </w:t>
              </w:r>
              <w:proofErr w:type="spellStart"/>
              <w:r>
                <w:rPr>
                  <w:lang w:val="en-US"/>
                </w:rPr>
                <w:t>buku</w:t>
              </w:r>
              <w:proofErr w:type="spellEnd"/>
              <w:r>
                <w:rPr>
                  <w:lang w:val="en-US"/>
                </w:rPr>
                <w:t xml:space="preserve"> </w:t>
              </w:r>
            </w:ins>
            <w:ins w:id="914" w:author="Andrew Mulya" w:date="2021-06-27T00:07:00Z">
              <w:r w:rsidRPr="00580E97">
                <w:t xml:space="preserve">ketika </w:t>
              </w:r>
            </w:ins>
            <w:proofErr w:type="spellStart"/>
            <w:ins w:id="915" w:author="Andrew Mulya" w:date="2021-06-27T00:09:00Z">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dari</w:t>
              </w:r>
              <w:proofErr w:type="spellEnd"/>
              <w:r>
                <w:rPr>
                  <w:lang w:val="en-US"/>
                </w:rPr>
                <w:t xml:space="preserve"> dropdown</w:t>
              </w:r>
            </w:ins>
            <w:ins w:id="916" w:author="Andrew Mulya" w:date="2021-06-27T00:13:00Z">
              <w:r>
                <w:rPr>
                  <w:lang w:val="en-US"/>
                </w:rPr>
                <w:t xml:space="preserve"> </w:t>
              </w:r>
              <w:proofErr w:type="spellStart"/>
              <w:r>
                <w:rPr>
                  <w:lang w:val="en-US"/>
                </w:rPr>
                <w:t>b</w:t>
              </w:r>
            </w:ins>
            <w:ins w:id="917" w:author="Andrew Mulya" w:date="2021-06-27T00:14:00Z">
              <w:r>
                <w:rPr>
                  <w:lang w:val="en-US"/>
                </w:rPr>
                <w:t>uku</w:t>
              </w:r>
            </w:ins>
            <w:proofErr w:type="spellEnd"/>
            <w:ins w:id="918" w:author="Andrew Mulya" w:date="2021-06-27T00:09:00Z">
              <w:r>
                <w:rPr>
                  <w:lang w:val="en-US"/>
                </w:rPr>
                <w:t xml:space="preserve"> di </w:t>
              </w:r>
              <w:r w:rsidRPr="00D96918">
                <w:rPr>
                  <w:i/>
                  <w:iCs/>
                  <w:lang w:val="en-US"/>
                  <w:rPrChange w:id="919" w:author="Andrew Mulya" w:date="2021-06-27T00:09:00Z">
                    <w:rPr>
                      <w:lang w:val="en-US"/>
                    </w:rPr>
                  </w:rPrChange>
                </w:rPr>
                <w:t>view</w:t>
              </w:r>
              <w:r>
                <w:rPr>
                  <w:lang w:val="en-US"/>
                </w:rPr>
                <w:t xml:space="preserve"> </w:t>
              </w:r>
              <w:proofErr w:type="gramStart"/>
              <w:r>
                <w:rPr>
                  <w:lang w:val="en-US"/>
                </w:rPr>
                <w:t>add</w:t>
              </w:r>
            </w:ins>
            <w:proofErr w:type="gramEnd"/>
            <w:r>
              <w:rPr>
                <w:lang w:val="en-US"/>
              </w:rPr>
              <w:t xml:space="preserve"> </w:t>
            </w:r>
            <w:r>
              <w:rPr>
                <w:i/>
                <w:iCs/>
                <w:lang w:val="en-US"/>
              </w:rPr>
              <w:t>proforma</w:t>
            </w:r>
            <w:ins w:id="920" w:author="Andrew Mulya" w:date="2021-06-27T00:07:00Z">
              <w:r w:rsidRPr="00580E97">
                <w:t>.</w:t>
              </w:r>
            </w:ins>
          </w:p>
        </w:tc>
      </w:tr>
      <w:tr w:rsidR="00D1615B" w14:paraId="4F0F833E" w14:textId="77777777" w:rsidTr="001B0663">
        <w:tc>
          <w:tcPr>
            <w:tcW w:w="715" w:type="dxa"/>
          </w:tcPr>
          <w:p w14:paraId="4D26CDD7" w14:textId="42FE8477" w:rsidR="00D1615B" w:rsidRDefault="00D1615B" w:rsidP="00D1615B">
            <w:pPr>
              <w:ind w:firstLine="0"/>
              <w:jc w:val="center"/>
              <w:rPr>
                <w:lang w:val="en-US"/>
              </w:rPr>
            </w:pPr>
            <w:r>
              <w:rPr>
                <w:lang w:val="en-US"/>
              </w:rPr>
              <w:t>9</w:t>
            </w:r>
          </w:p>
        </w:tc>
        <w:tc>
          <w:tcPr>
            <w:tcW w:w="3240" w:type="dxa"/>
          </w:tcPr>
          <w:p w14:paraId="64B38C11" w14:textId="0436F8D3" w:rsidR="00D1615B" w:rsidRDefault="00A621E9" w:rsidP="00D1615B">
            <w:pPr>
              <w:ind w:firstLine="0"/>
              <w:rPr>
                <w:lang w:val="en-US"/>
              </w:rPr>
            </w:pPr>
            <w:proofErr w:type="spellStart"/>
            <w:r>
              <w:rPr>
                <w:lang w:val="en-US"/>
              </w:rPr>
              <w:t>a</w:t>
            </w:r>
            <w:r w:rsidR="00D1615B">
              <w:rPr>
                <w:lang w:val="en-US"/>
              </w:rPr>
              <w:t>pi_get_</w:t>
            </w:r>
            <w:proofErr w:type="gramStart"/>
            <w:r w:rsidR="00D1615B">
              <w:rPr>
                <w:lang w:val="en-US"/>
              </w:rPr>
              <w:t>customer</w:t>
            </w:r>
            <w:proofErr w:type="spellEnd"/>
            <w:r w:rsidR="00D1615B">
              <w:rPr>
                <w:lang w:val="en-US"/>
              </w:rPr>
              <w:t>(</w:t>
            </w:r>
            <w:proofErr w:type="gramEnd"/>
            <w:r w:rsidR="00D1615B">
              <w:rPr>
                <w:lang w:val="en-US"/>
              </w:rPr>
              <w:t>)</w:t>
            </w:r>
          </w:p>
        </w:tc>
        <w:tc>
          <w:tcPr>
            <w:tcW w:w="5723" w:type="dxa"/>
          </w:tcPr>
          <w:p w14:paraId="571155A5" w14:textId="6FA50023" w:rsidR="00D1615B" w:rsidRDefault="00D1615B" w:rsidP="00D1615B">
            <w:pPr>
              <w:ind w:firstLine="0"/>
              <w:rPr>
                <w:lang w:val="en-US"/>
              </w:rPr>
            </w:pPr>
            <w:proofErr w:type="spellStart"/>
            <w:ins w:id="921" w:author="Andrew Mulya" w:date="2021-06-27T00:13:00Z">
              <w:r>
                <w:rPr>
                  <w:lang w:val="en-US"/>
                </w:rPr>
                <w:t>Fungsi</w:t>
              </w:r>
              <w:proofErr w:type="spellEnd"/>
              <w:r>
                <w:rPr>
                  <w:lang w:val="en-US"/>
                </w:rPr>
                <w:t xml:space="preserve"> </w:t>
              </w:r>
              <w:r w:rsidRPr="00580E97">
                <w:t xml:space="preserve">API yang digunakan untuk mengirimkan informasi </w:t>
              </w:r>
              <w:proofErr w:type="spellStart"/>
              <w:r>
                <w:rPr>
                  <w:lang w:val="en-US"/>
                </w:rPr>
                <w:t>sebuah</w:t>
              </w:r>
              <w:proofErr w:type="spellEnd"/>
              <w:r>
                <w:rPr>
                  <w:lang w:val="en-US"/>
                </w:rPr>
                <w:t xml:space="preserve"> </w:t>
              </w:r>
              <w:r>
                <w:rPr>
                  <w:i/>
                  <w:iCs/>
                  <w:lang w:val="en-US"/>
                </w:rPr>
                <w:t>customer</w:t>
              </w:r>
              <w:r>
                <w:rPr>
                  <w:lang w:val="en-US"/>
                </w:rPr>
                <w:t xml:space="preserve"> </w:t>
              </w:r>
              <w:r w:rsidRPr="00580E97">
                <w:t xml:space="preserve">ketika </w:t>
              </w:r>
              <w:proofErr w:type="spellStart"/>
              <w:r>
                <w:rPr>
                  <w:lang w:val="en-US"/>
                </w:rPr>
                <w:t>pengguna</w:t>
              </w:r>
              <w:proofErr w:type="spellEnd"/>
              <w:r>
                <w:rPr>
                  <w:lang w:val="en-US"/>
                </w:rPr>
                <w:t xml:space="preserve"> </w:t>
              </w:r>
              <w:proofErr w:type="spellStart"/>
              <w:r>
                <w:rPr>
                  <w:lang w:val="en-US"/>
                </w:rPr>
                <w:t>memilih</w:t>
              </w:r>
              <w:proofErr w:type="spellEnd"/>
              <w:r>
                <w:rPr>
                  <w:lang w:val="en-US"/>
                </w:rPr>
                <w:t xml:space="preserve"> </w:t>
              </w:r>
              <w:proofErr w:type="spellStart"/>
              <w:r>
                <w:rPr>
                  <w:lang w:val="en-US"/>
                </w:rPr>
                <w:t>seorang</w:t>
              </w:r>
              <w:proofErr w:type="spellEnd"/>
              <w:r>
                <w:rPr>
                  <w:lang w:val="en-US"/>
                </w:rPr>
                <w:t xml:space="preserve"> </w:t>
              </w:r>
              <w:r>
                <w:rPr>
                  <w:i/>
                  <w:iCs/>
                  <w:lang w:val="en-US"/>
                </w:rPr>
                <w:t>customer</w:t>
              </w:r>
              <w:r>
                <w:rPr>
                  <w:lang w:val="en-US"/>
                </w:rPr>
                <w:t xml:space="preserve"> </w:t>
              </w:r>
              <w:proofErr w:type="spellStart"/>
              <w:r>
                <w:rPr>
                  <w:lang w:val="en-US"/>
                </w:rPr>
                <w:t>dari</w:t>
              </w:r>
              <w:proofErr w:type="spellEnd"/>
              <w:r>
                <w:rPr>
                  <w:lang w:val="en-US"/>
                </w:rPr>
                <w:t xml:space="preserve"> dropdown</w:t>
              </w:r>
            </w:ins>
            <w:ins w:id="922" w:author="Andrew Mulya" w:date="2021-06-27T00:14:00Z">
              <w:r>
                <w:rPr>
                  <w:lang w:val="en-US"/>
                </w:rPr>
                <w:t xml:space="preserve"> </w:t>
              </w:r>
            </w:ins>
            <w:ins w:id="923" w:author="Andrew Mulya" w:date="2021-06-27T00:15:00Z">
              <w:r>
                <w:rPr>
                  <w:i/>
                  <w:iCs/>
                  <w:lang w:val="en-US"/>
                </w:rPr>
                <w:t>customer</w:t>
              </w:r>
            </w:ins>
            <w:ins w:id="924" w:author="Andrew Mulya" w:date="2021-06-27T00:13:00Z">
              <w:r>
                <w:rPr>
                  <w:lang w:val="en-US"/>
                </w:rPr>
                <w:t xml:space="preserve"> di </w:t>
              </w:r>
              <w:r w:rsidRPr="00580E97">
                <w:rPr>
                  <w:i/>
                  <w:iCs/>
                  <w:lang w:val="en-US"/>
                </w:rPr>
                <w:t>view</w:t>
              </w:r>
              <w:r>
                <w:rPr>
                  <w:lang w:val="en-US"/>
                </w:rPr>
                <w:t xml:space="preserve"> </w:t>
              </w:r>
              <w:proofErr w:type="gramStart"/>
              <w:r w:rsidRPr="00580E97">
                <w:rPr>
                  <w:lang w:val="en-US"/>
                </w:rPr>
                <w:t>add</w:t>
              </w:r>
            </w:ins>
            <w:proofErr w:type="gramEnd"/>
            <w:r>
              <w:rPr>
                <w:lang w:val="en-US"/>
              </w:rPr>
              <w:t xml:space="preserve"> </w:t>
            </w:r>
            <w:r>
              <w:rPr>
                <w:i/>
                <w:iCs/>
                <w:lang w:val="en-US"/>
              </w:rPr>
              <w:t>proforma</w:t>
            </w:r>
            <w:ins w:id="925" w:author="Andrew Mulya" w:date="2021-06-27T00:13:00Z">
              <w:r w:rsidRPr="00580E97">
                <w:t>.</w:t>
              </w:r>
            </w:ins>
          </w:p>
        </w:tc>
      </w:tr>
      <w:tr w:rsidR="00D1615B" w14:paraId="20317C46" w14:textId="77777777" w:rsidTr="001B0663">
        <w:tc>
          <w:tcPr>
            <w:tcW w:w="715" w:type="dxa"/>
          </w:tcPr>
          <w:p w14:paraId="212AB55F" w14:textId="01225396" w:rsidR="00D1615B" w:rsidRDefault="00D1615B" w:rsidP="00D1615B">
            <w:pPr>
              <w:ind w:firstLine="0"/>
              <w:jc w:val="center"/>
              <w:rPr>
                <w:lang w:val="en-US"/>
              </w:rPr>
            </w:pPr>
            <w:r>
              <w:rPr>
                <w:lang w:val="en-US"/>
              </w:rPr>
              <w:t>10</w:t>
            </w:r>
          </w:p>
        </w:tc>
        <w:tc>
          <w:tcPr>
            <w:tcW w:w="3240" w:type="dxa"/>
          </w:tcPr>
          <w:p w14:paraId="7E7CBACD" w14:textId="79BDCF7C" w:rsidR="00D1615B" w:rsidRDefault="00A621E9" w:rsidP="00D1615B">
            <w:pPr>
              <w:ind w:firstLine="0"/>
              <w:rPr>
                <w:lang w:val="en-US"/>
              </w:rPr>
            </w:pPr>
            <w:proofErr w:type="spellStart"/>
            <w:r>
              <w:rPr>
                <w:lang w:val="en-US"/>
              </w:rPr>
              <w:t>a</w:t>
            </w:r>
            <w:r w:rsidR="00D1615B">
              <w:rPr>
                <w:lang w:val="en-US"/>
              </w:rPr>
              <w:t>pi_get_</w:t>
            </w:r>
            <w:proofErr w:type="gramStart"/>
            <w:r w:rsidR="00D1615B">
              <w:rPr>
                <w:lang w:val="en-US"/>
              </w:rPr>
              <w:t>discount</w:t>
            </w:r>
            <w:proofErr w:type="spellEnd"/>
            <w:r w:rsidR="00D1615B">
              <w:rPr>
                <w:lang w:val="en-US"/>
              </w:rPr>
              <w:t>(</w:t>
            </w:r>
            <w:proofErr w:type="gramEnd"/>
            <w:r w:rsidR="00D1615B">
              <w:rPr>
                <w:lang w:val="en-US"/>
              </w:rPr>
              <w:t>)</w:t>
            </w:r>
          </w:p>
        </w:tc>
        <w:tc>
          <w:tcPr>
            <w:tcW w:w="5723" w:type="dxa"/>
          </w:tcPr>
          <w:p w14:paraId="12173AA5" w14:textId="01915855" w:rsidR="00D1615B" w:rsidRDefault="00D1615B" w:rsidP="00D1615B">
            <w:pPr>
              <w:ind w:firstLine="0"/>
              <w:rPr>
                <w:lang w:val="en-US"/>
              </w:rPr>
            </w:pPr>
            <w:proofErr w:type="spellStart"/>
            <w:ins w:id="926" w:author="Andrew Mulya" w:date="2021-06-27T00:14:00Z">
              <w:r>
                <w:rPr>
                  <w:lang w:val="en-US"/>
                </w:rPr>
                <w:t>Fungsi</w:t>
              </w:r>
              <w:proofErr w:type="spellEnd"/>
              <w:r>
                <w:rPr>
                  <w:lang w:val="en-US"/>
                </w:rPr>
                <w:t xml:space="preserve"> API </w:t>
              </w:r>
              <w:proofErr w:type="spellStart"/>
              <w:r>
                <w:rPr>
                  <w:lang w:val="en-US"/>
                </w:rPr>
                <w:t>untuk</w:t>
              </w:r>
              <w:proofErr w:type="spellEnd"/>
              <w:r>
                <w:rPr>
                  <w:lang w:val="en-US"/>
                </w:rPr>
                <w:t xml:space="preserve"> </w:t>
              </w:r>
              <w:proofErr w:type="spellStart"/>
              <w:r>
                <w:rPr>
                  <w:lang w:val="en-US"/>
                </w:rPr>
                <w:t>mengirim</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diskon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jenis</w:t>
              </w:r>
              <w:proofErr w:type="spellEnd"/>
              <w:r>
                <w:rPr>
                  <w:lang w:val="en-US"/>
                </w:rPr>
                <w:t xml:space="preserve"> </w:t>
              </w:r>
              <w:r w:rsidRPr="00D96918">
                <w:rPr>
                  <w:i/>
                  <w:iCs/>
                  <w:lang w:val="en-US"/>
                  <w:rPrChange w:id="927" w:author="Andrew Mulya" w:date="2021-06-27T00:14:00Z">
                    <w:rPr>
                      <w:lang w:val="en-US"/>
                    </w:rPr>
                  </w:rPrChange>
                </w:rPr>
                <w:t>customer</w:t>
              </w:r>
            </w:ins>
            <w:ins w:id="928" w:author="Andrew Mulya" w:date="2021-06-27T00:15:00Z">
              <w:r>
                <w:rPr>
                  <w:i/>
                  <w:iCs/>
                  <w:lang w:val="en-US"/>
                </w:rPr>
                <w:t xml:space="preserve"> </w:t>
              </w:r>
              <w:r>
                <w:rPr>
                  <w:lang w:val="en-US"/>
                </w:rPr>
                <w:t xml:space="preserve">yang </w:t>
              </w:r>
              <w:proofErr w:type="spellStart"/>
              <w:r>
                <w:rPr>
                  <w:lang w:val="en-US"/>
                </w:rPr>
                <w:t>dipilih</w:t>
              </w:r>
              <w:proofErr w:type="spellEnd"/>
              <w:r>
                <w:rPr>
                  <w:lang w:val="en-US"/>
                </w:rPr>
                <w:t xml:space="preserve"> pada dropdown </w:t>
              </w:r>
              <w:r>
                <w:rPr>
                  <w:i/>
                  <w:iCs/>
                  <w:lang w:val="en-US"/>
                </w:rPr>
                <w:t>customer</w:t>
              </w:r>
              <w:r>
                <w:rPr>
                  <w:lang w:val="en-US"/>
                </w:rPr>
                <w:t xml:space="preserve"> di </w:t>
              </w:r>
              <w:r w:rsidRPr="00580E97">
                <w:rPr>
                  <w:i/>
                  <w:iCs/>
                  <w:lang w:val="en-US"/>
                </w:rPr>
                <w:t>view</w:t>
              </w:r>
              <w:r>
                <w:rPr>
                  <w:lang w:val="en-US"/>
                </w:rPr>
                <w:t xml:space="preserve"> </w:t>
              </w:r>
            </w:ins>
            <w:r>
              <w:rPr>
                <w:i/>
                <w:iCs/>
                <w:lang w:val="en-US"/>
              </w:rPr>
              <w:t>proforma</w:t>
            </w:r>
            <w:ins w:id="929" w:author="Andrew Mulya" w:date="2021-06-27T00:15:00Z">
              <w:r w:rsidRPr="00580E97">
                <w:t>.</w:t>
              </w:r>
            </w:ins>
          </w:p>
        </w:tc>
      </w:tr>
    </w:tbl>
    <w:p w14:paraId="19502207" w14:textId="77777777" w:rsidR="00741D2E" w:rsidRPr="00741D2E" w:rsidRDefault="00741D2E">
      <w:pPr>
        <w:rPr>
          <w:lang w:val="en-US"/>
          <w:rPrChange w:id="930" w:author="Andrew Mulya" w:date="2021-06-27T20:08:00Z">
            <w:rPr/>
          </w:rPrChange>
        </w:rPr>
        <w:pPrChange w:id="931" w:author="Andrew Mulya" w:date="2021-06-27T20:11:00Z">
          <w:pPr>
            <w:ind w:left="360"/>
          </w:pPr>
        </w:pPrChange>
      </w:pPr>
    </w:p>
    <w:tbl>
      <w:tblPr>
        <w:tblStyle w:val="TableGrid"/>
        <w:tblW w:w="0" w:type="auto"/>
        <w:tblLook w:val="04A0" w:firstRow="1" w:lastRow="0" w:firstColumn="1" w:lastColumn="0" w:noHBand="0" w:noVBand="1"/>
      </w:tblPr>
      <w:tblGrid>
        <w:gridCol w:w="715"/>
        <w:gridCol w:w="3240"/>
        <w:gridCol w:w="5723"/>
      </w:tblGrid>
      <w:tr w:rsidR="00906806" w14:paraId="1097EA7B" w14:textId="77777777" w:rsidTr="00D1615B">
        <w:tc>
          <w:tcPr>
            <w:tcW w:w="715" w:type="dxa"/>
          </w:tcPr>
          <w:p w14:paraId="78A86971" w14:textId="1A15DC12" w:rsidR="00906806" w:rsidRDefault="00906806" w:rsidP="00906806">
            <w:pPr>
              <w:pStyle w:val="TableHead"/>
            </w:pPr>
            <w:ins w:id="932" w:author="Andrew Mulya" w:date="2021-06-27T20:11:00Z">
              <w:r>
                <w:rPr>
                  <w:lang w:val="en-US"/>
                </w:rPr>
                <w:t>No.</w:t>
              </w:r>
            </w:ins>
          </w:p>
        </w:tc>
        <w:tc>
          <w:tcPr>
            <w:tcW w:w="3240" w:type="dxa"/>
          </w:tcPr>
          <w:p w14:paraId="6FE20DA8" w14:textId="53A86AF7" w:rsidR="00906806" w:rsidRDefault="00906806" w:rsidP="00906806">
            <w:pPr>
              <w:pStyle w:val="TableHead"/>
            </w:pPr>
            <w:ins w:id="933" w:author="Andrew Mulya" w:date="2021-06-27T20:12:00Z">
              <w:r>
                <w:rPr>
                  <w:lang w:val="en-US"/>
                </w:rPr>
                <w:t xml:space="preserve">Nama </w:t>
              </w:r>
              <w:proofErr w:type="spellStart"/>
              <w:r>
                <w:rPr>
                  <w:lang w:val="en-US"/>
                </w:rPr>
                <w:t>Fungsi</w:t>
              </w:r>
            </w:ins>
            <w:proofErr w:type="spellEnd"/>
          </w:p>
        </w:tc>
        <w:tc>
          <w:tcPr>
            <w:tcW w:w="5723" w:type="dxa"/>
          </w:tcPr>
          <w:p w14:paraId="4E32DEBD" w14:textId="7F1C6A0E" w:rsidR="00906806" w:rsidRDefault="00906806" w:rsidP="00906806">
            <w:pPr>
              <w:pStyle w:val="TableHead"/>
            </w:pPr>
            <w:proofErr w:type="spellStart"/>
            <w:ins w:id="934" w:author="Andrew Mulya" w:date="2021-06-27T20:12:00Z">
              <w:r>
                <w:rPr>
                  <w:lang w:val="en-US"/>
                </w:rPr>
                <w:t>Keterangan</w:t>
              </w:r>
            </w:ins>
            <w:proofErr w:type="spellEnd"/>
          </w:p>
        </w:tc>
      </w:tr>
      <w:tr w:rsidR="00906806" w14:paraId="1B05DF47" w14:textId="77777777" w:rsidTr="00D1615B">
        <w:tc>
          <w:tcPr>
            <w:tcW w:w="715" w:type="dxa"/>
          </w:tcPr>
          <w:p w14:paraId="2F0B20CA" w14:textId="001DA39C" w:rsidR="00906806" w:rsidRPr="00906806" w:rsidRDefault="00906806" w:rsidP="00906806">
            <w:pPr>
              <w:ind w:firstLine="0"/>
              <w:rPr>
                <w:lang w:val="en-US"/>
              </w:rPr>
            </w:pPr>
            <w:r>
              <w:rPr>
                <w:lang w:val="en-US"/>
              </w:rPr>
              <w:t>1</w:t>
            </w:r>
          </w:p>
        </w:tc>
        <w:tc>
          <w:tcPr>
            <w:tcW w:w="3240" w:type="dxa"/>
          </w:tcPr>
          <w:p w14:paraId="58F5B063" w14:textId="4F6846E9" w:rsidR="00906806" w:rsidRPr="00906806" w:rsidRDefault="00A621E9" w:rsidP="00906806">
            <w:pPr>
              <w:ind w:firstLine="0"/>
              <w:rPr>
                <w:lang w:val="en-US"/>
              </w:rPr>
            </w:pPr>
            <w:proofErr w:type="spellStart"/>
            <w:r>
              <w:rPr>
                <w:lang w:val="en-US"/>
              </w:rPr>
              <w:t>v</w:t>
            </w:r>
            <w:r w:rsidR="00906806">
              <w:rPr>
                <w:lang w:val="en-US"/>
              </w:rPr>
              <w:t>alidate_</w:t>
            </w:r>
            <w:proofErr w:type="gramStart"/>
            <w:r w:rsidR="00906806">
              <w:rPr>
                <w:lang w:val="en-US"/>
              </w:rPr>
              <w:t>proforma</w:t>
            </w:r>
            <w:proofErr w:type="spellEnd"/>
            <w:r w:rsidR="00906806">
              <w:rPr>
                <w:lang w:val="en-US"/>
              </w:rPr>
              <w:t>(</w:t>
            </w:r>
            <w:proofErr w:type="gramEnd"/>
            <w:r w:rsidR="00906806">
              <w:rPr>
                <w:lang w:val="en-US"/>
              </w:rPr>
              <w:t>)</w:t>
            </w:r>
          </w:p>
        </w:tc>
        <w:tc>
          <w:tcPr>
            <w:tcW w:w="5723" w:type="dxa"/>
          </w:tcPr>
          <w:p w14:paraId="647C98FC" w14:textId="0B58C6D0" w:rsidR="00906806" w:rsidRDefault="00906806" w:rsidP="00906806">
            <w:pPr>
              <w:ind w:firstLine="0"/>
            </w:pPr>
            <w:proofErr w:type="spellStart"/>
            <w:ins w:id="935" w:author="Andrew Mulya" w:date="2021-06-27T19:40:00Z">
              <w:r>
                <w:rPr>
                  <w:lang w:val="en-US"/>
                </w:rPr>
                <w:t>Memvalidasi</w:t>
              </w:r>
              <w:proofErr w:type="spellEnd"/>
              <w:r>
                <w:rPr>
                  <w:lang w:val="en-US"/>
                </w:rPr>
                <w:t xml:space="preserve"> data </w:t>
              </w:r>
              <w:r>
                <w:rPr>
                  <w:i/>
                  <w:iCs/>
                  <w:lang w:val="en-US"/>
                </w:rPr>
                <w:t>post</w:t>
              </w:r>
              <w:r>
                <w:rPr>
                  <w:lang w:val="en-US"/>
                </w:rPr>
                <w:t xml:space="preserve"> </w:t>
              </w:r>
              <w:proofErr w:type="spellStart"/>
              <w:r>
                <w:rPr>
                  <w:lang w:val="en-US"/>
                </w:rPr>
                <w:t>ketika</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menambahkan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memperbarui</w:t>
              </w:r>
              <w:proofErr w:type="spellEnd"/>
              <w:r>
                <w:rPr>
                  <w:lang w:val="en-US"/>
                </w:rPr>
                <w:t xml:space="preserve"> </w:t>
              </w:r>
            </w:ins>
            <w:r>
              <w:rPr>
                <w:i/>
                <w:iCs/>
                <w:lang w:val="en-US"/>
              </w:rPr>
              <w:t>proforma</w:t>
            </w:r>
            <w:ins w:id="936" w:author="Andrew Mulya" w:date="2021-06-27T19:40:00Z">
              <w:r>
                <w:rPr>
                  <w:i/>
                  <w:iCs/>
                  <w:lang w:val="en-US"/>
                </w:rPr>
                <w:t xml:space="preserve"> </w:t>
              </w:r>
              <w:proofErr w:type="spellStart"/>
              <w:r>
                <w:rPr>
                  <w:lang w:val="en-US"/>
                </w:rPr>
                <w:t>ke</w:t>
              </w:r>
              <w:proofErr w:type="spellEnd"/>
              <w:r>
                <w:rPr>
                  <w:lang w:val="en-US"/>
                </w:rPr>
                <w:t xml:space="preserve"> database.</w:t>
              </w:r>
            </w:ins>
          </w:p>
        </w:tc>
      </w:tr>
      <w:tr w:rsidR="00906806" w14:paraId="19C1663B" w14:textId="77777777" w:rsidTr="00D1615B">
        <w:tc>
          <w:tcPr>
            <w:tcW w:w="715" w:type="dxa"/>
          </w:tcPr>
          <w:p w14:paraId="4B537791" w14:textId="0C1A495A" w:rsidR="00906806" w:rsidRPr="00906806" w:rsidRDefault="00906806" w:rsidP="00906806">
            <w:pPr>
              <w:ind w:firstLine="0"/>
              <w:rPr>
                <w:lang w:val="en-US"/>
              </w:rPr>
            </w:pPr>
            <w:r>
              <w:rPr>
                <w:lang w:val="en-US"/>
              </w:rPr>
              <w:t>2</w:t>
            </w:r>
          </w:p>
        </w:tc>
        <w:tc>
          <w:tcPr>
            <w:tcW w:w="3240" w:type="dxa"/>
          </w:tcPr>
          <w:p w14:paraId="5C1EC82C" w14:textId="1FEB1590" w:rsidR="00906806" w:rsidRPr="00906806" w:rsidRDefault="00A621E9" w:rsidP="00906806">
            <w:pPr>
              <w:ind w:firstLine="0"/>
              <w:rPr>
                <w:lang w:val="en-US"/>
              </w:rPr>
            </w:pPr>
            <w:proofErr w:type="spellStart"/>
            <w:r>
              <w:rPr>
                <w:lang w:val="en-US"/>
              </w:rPr>
              <w:t>f</w:t>
            </w:r>
            <w:r w:rsidR="00906806">
              <w:rPr>
                <w:lang w:val="en-US"/>
              </w:rPr>
              <w:t>etch_proforma_</w:t>
            </w:r>
            <w:proofErr w:type="gramStart"/>
            <w:r w:rsidR="00906806">
              <w:rPr>
                <w:lang w:val="en-US"/>
              </w:rPr>
              <w:t>id</w:t>
            </w:r>
            <w:proofErr w:type="spellEnd"/>
            <w:r w:rsidR="00906806">
              <w:rPr>
                <w:lang w:val="en-US"/>
              </w:rPr>
              <w:t>(</w:t>
            </w:r>
            <w:proofErr w:type="gramEnd"/>
            <w:r w:rsidR="00906806">
              <w:rPr>
                <w:lang w:val="en-US"/>
              </w:rPr>
              <w:t>)</w:t>
            </w:r>
          </w:p>
        </w:tc>
        <w:tc>
          <w:tcPr>
            <w:tcW w:w="5723" w:type="dxa"/>
          </w:tcPr>
          <w:p w14:paraId="23F2194D" w14:textId="07843F17" w:rsidR="00906806" w:rsidRDefault="00906806" w:rsidP="00906806">
            <w:pPr>
              <w:ind w:firstLine="0"/>
            </w:pPr>
            <w:proofErr w:type="spellStart"/>
            <w:ins w:id="937" w:author="Andrew Mulya" w:date="2021-06-27T19:42:00Z">
              <w:r>
                <w:rPr>
                  <w:lang w:val="en-US"/>
                </w:rPr>
                <w:t>Mengambil</w:t>
              </w:r>
              <w:proofErr w:type="spellEnd"/>
              <w:r>
                <w:rPr>
                  <w:lang w:val="en-US"/>
                </w:rPr>
                <w:t xml:space="preserve"> data </w:t>
              </w:r>
              <w:proofErr w:type="spellStart"/>
              <w:r>
                <w:rPr>
                  <w:lang w:val="en-US"/>
                </w:rPr>
                <w:t>sebuah</w:t>
              </w:r>
              <w:proofErr w:type="spellEnd"/>
              <w:r>
                <w:rPr>
                  <w:lang w:val="en-US"/>
                </w:rPr>
                <w:t xml:space="preserve"> </w:t>
              </w:r>
            </w:ins>
            <w:r>
              <w:rPr>
                <w:i/>
                <w:lang w:val="en-US"/>
              </w:rPr>
              <w:t>proforma</w:t>
            </w:r>
            <w:ins w:id="938" w:author="Andrew Mulya" w:date="2021-06-27T19:42:00Z">
              <w:r>
                <w:rPr>
                  <w:i/>
                  <w:lang w:val="en-US"/>
                </w:rPr>
                <w:t xml:space="preserve"> </w:t>
              </w:r>
            </w:ins>
            <w:proofErr w:type="spellStart"/>
            <w:ins w:id="939" w:author="Andrew Mulya" w:date="2021-06-27T19:43:00Z">
              <w:r>
                <w:rPr>
                  <w:iCs/>
                  <w:lang w:val="en-US"/>
                </w:rPr>
                <w:t>dari</w:t>
              </w:r>
              <w:proofErr w:type="spellEnd"/>
              <w:r>
                <w:rPr>
                  <w:iCs/>
                  <w:lang w:val="en-US"/>
                </w:rPr>
                <w:t xml:space="preserve"> database.</w:t>
              </w:r>
            </w:ins>
          </w:p>
        </w:tc>
      </w:tr>
      <w:tr w:rsidR="00906806" w14:paraId="1512FD01" w14:textId="77777777" w:rsidTr="00D1615B">
        <w:tc>
          <w:tcPr>
            <w:tcW w:w="715" w:type="dxa"/>
          </w:tcPr>
          <w:p w14:paraId="2B7BB54F" w14:textId="677CC594" w:rsidR="00906806" w:rsidRPr="00906806" w:rsidRDefault="00906806" w:rsidP="00906806">
            <w:pPr>
              <w:ind w:firstLine="0"/>
              <w:rPr>
                <w:lang w:val="en-US"/>
              </w:rPr>
            </w:pPr>
            <w:r>
              <w:rPr>
                <w:lang w:val="en-US"/>
              </w:rPr>
              <w:lastRenderedPageBreak/>
              <w:t>3</w:t>
            </w:r>
          </w:p>
        </w:tc>
        <w:tc>
          <w:tcPr>
            <w:tcW w:w="3240" w:type="dxa"/>
          </w:tcPr>
          <w:p w14:paraId="43E7634D" w14:textId="57AD4E80" w:rsidR="00906806" w:rsidRPr="00906806" w:rsidRDefault="00A621E9" w:rsidP="00906806">
            <w:pPr>
              <w:ind w:firstLine="0"/>
              <w:rPr>
                <w:lang w:val="en-US"/>
              </w:rPr>
            </w:pPr>
            <w:proofErr w:type="spellStart"/>
            <w:r>
              <w:rPr>
                <w:lang w:val="en-US"/>
              </w:rPr>
              <w:t>f</w:t>
            </w:r>
            <w:r w:rsidR="00906806">
              <w:rPr>
                <w:lang w:val="en-US"/>
              </w:rPr>
              <w:t>etch_proforma_</w:t>
            </w:r>
            <w:proofErr w:type="gramStart"/>
            <w:r w:rsidR="00906806">
              <w:rPr>
                <w:lang w:val="en-US"/>
              </w:rPr>
              <w:t>book</w:t>
            </w:r>
            <w:proofErr w:type="spellEnd"/>
            <w:r w:rsidR="00906806">
              <w:rPr>
                <w:lang w:val="en-US"/>
              </w:rPr>
              <w:t>(</w:t>
            </w:r>
            <w:proofErr w:type="gramEnd"/>
            <w:r w:rsidR="00906806">
              <w:rPr>
                <w:lang w:val="en-US"/>
              </w:rPr>
              <w:t>)</w:t>
            </w:r>
          </w:p>
        </w:tc>
        <w:tc>
          <w:tcPr>
            <w:tcW w:w="5723" w:type="dxa"/>
          </w:tcPr>
          <w:p w14:paraId="1ED96561" w14:textId="66CDF4CA" w:rsidR="00906806" w:rsidRDefault="00906806" w:rsidP="00906806">
            <w:pPr>
              <w:ind w:firstLine="0"/>
            </w:pPr>
            <w:proofErr w:type="spellStart"/>
            <w:ins w:id="940" w:author="Andrew Mulya" w:date="2021-06-27T19:43:00Z">
              <w:r>
                <w:rPr>
                  <w:lang w:val="en-US"/>
                </w:rPr>
                <w:t>Mengambil</w:t>
              </w:r>
              <w:proofErr w:type="spellEnd"/>
              <w:r>
                <w:rPr>
                  <w:lang w:val="en-US"/>
                </w:rPr>
                <w:t xml:space="preserve"> data </w:t>
              </w:r>
            </w:ins>
            <w:r>
              <w:rPr>
                <w:i/>
                <w:iCs/>
                <w:lang w:val="en-US"/>
              </w:rPr>
              <w:t>proforma</w:t>
            </w:r>
            <w:ins w:id="941" w:author="Andrew Mulya" w:date="2021-06-27T19:43:00Z">
              <w:r>
                <w:rPr>
                  <w:i/>
                  <w:iCs/>
                  <w:lang w:val="en-US"/>
                </w:rPr>
                <w:t xml:space="preserve"> </w:t>
              </w:r>
              <w:r>
                <w:rPr>
                  <w:lang w:val="en-US"/>
                </w:rPr>
                <w:t xml:space="preserve">dan </w:t>
              </w:r>
            </w:ins>
            <w:proofErr w:type="spellStart"/>
            <w:r>
              <w:rPr>
                <w:i/>
                <w:iCs/>
                <w:lang w:val="en-US"/>
              </w:rPr>
              <w:t>proforma</w:t>
            </w:r>
            <w:ins w:id="942" w:author="Andrew Mulya" w:date="2021-06-27T19:43:00Z">
              <w:r>
                <w:rPr>
                  <w:i/>
                  <w:iCs/>
                  <w:lang w:val="en-US"/>
                </w:rPr>
                <w:t>_book</w:t>
              </w:r>
              <w:proofErr w:type="spellEnd"/>
              <w:r>
                <w:rPr>
                  <w:i/>
                  <w:iCs/>
                  <w:lang w:val="en-US"/>
                </w:rPr>
                <w:t xml:space="preserve"> </w:t>
              </w:r>
              <w:r>
                <w:rPr>
                  <w:lang w:val="en-US"/>
                </w:rPr>
                <w:t xml:space="preserve">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ins>
            <w:proofErr w:type="spellStart"/>
            <w:r>
              <w:rPr>
                <w:i/>
                <w:iCs/>
                <w:lang w:val="en-US"/>
              </w:rPr>
              <w:t>proforma</w:t>
            </w:r>
            <w:ins w:id="943" w:author="Andrew Mulya" w:date="2021-06-27T19:43:00Z">
              <w:r>
                <w:rPr>
                  <w:i/>
                  <w:iCs/>
                  <w:lang w:val="en-US"/>
                </w:rPr>
                <w:t>_id</w:t>
              </w:r>
              <w:proofErr w:type="spellEnd"/>
              <w:r>
                <w:rPr>
                  <w:lang w:val="en-US"/>
                </w:rPr>
                <w:t xml:space="preserve"> yang </w:t>
              </w:r>
              <w:proofErr w:type="spellStart"/>
              <w:r>
                <w:rPr>
                  <w:lang w:val="en-US"/>
                </w:rPr>
                <w:t>sama</w:t>
              </w:r>
              <w:proofErr w:type="spellEnd"/>
              <w:r>
                <w:rPr>
                  <w:lang w:val="en-US"/>
                </w:rPr>
                <w:t xml:space="preserve"> </w:t>
              </w:r>
              <w:proofErr w:type="spellStart"/>
              <w:r>
                <w:rPr>
                  <w:lang w:val="en-US"/>
                </w:rPr>
                <w:t>dari</w:t>
              </w:r>
              <w:proofErr w:type="spellEnd"/>
              <w:r>
                <w:rPr>
                  <w:lang w:val="en-US"/>
                </w:rPr>
                <w:t xml:space="preserve"> dat</w:t>
              </w:r>
            </w:ins>
            <w:ins w:id="944" w:author="Andrew Mulya" w:date="2021-06-27T19:44:00Z">
              <w:r>
                <w:rPr>
                  <w:lang w:val="en-US"/>
                </w:rPr>
                <w:t>abase.</w:t>
              </w:r>
            </w:ins>
          </w:p>
        </w:tc>
      </w:tr>
      <w:tr w:rsidR="00906806" w14:paraId="74F8A15F" w14:textId="77777777" w:rsidTr="00D1615B">
        <w:tc>
          <w:tcPr>
            <w:tcW w:w="715" w:type="dxa"/>
          </w:tcPr>
          <w:p w14:paraId="1480BCC6" w14:textId="38B4BCB6" w:rsidR="00906806" w:rsidRPr="00906806" w:rsidRDefault="00906806" w:rsidP="00906806">
            <w:pPr>
              <w:ind w:firstLine="0"/>
              <w:rPr>
                <w:lang w:val="en-US"/>
              </w:rPr>
            </w:pPr>
            <w:r>
              <w:rPr>
                <w:lang w:val="en-US"/>
              </w:rPr>
              <w:t>4</w:t>
            </w:r>
          </w:p>
        </w:tc>
        <w:tc>
          <w:tcPr>
            <w:tcW w:w="3240" w:type="dxa"/>
          </w:tcPr>
          <w:p w14:paraId="29D6AE41" w14:textId="33F3B180" w:rsidR="00906806" w:rsidRPr="00906806" w:rsidRDefault="00A621E9" w:rsidP="00906806">
            <w:pPr>
              <w:ind w:firstLine="0"/>
              <w:rPr>
                <w:lang w:val="en-US"/>
              </w:rPr>
            </w:pPr>
            <w:proofErr w:type="spellStart"/>
            <w:r>
              <w:rPr>
                <w:lang w:val="en-US"/>
              </w:rPr>
              <w:t>f</w:t>
            </w:r>
            <w:r w:rsidR="00906806">
              <w:rPr>
                <w:lang w:val="en-US"/>
              </w:rPr>
              <w:t>etch_book_</w:t>
            </w:r>
            <w:proofErr w:type="gramStart"/>
            <w:r w:rsidR="00906806">
              <w:rPr>
                <w:lang w:val="en-US"/>
              </w:rPr>
              <w:t>info</w:t>
            </w:r>
            <w:proofErr w:type="spellEnd"/>
            <w:r w:rsidR="00906806">
              <w:rPr>
                <w:lang w:val="en-US"/>
              </w:rPr>
              <w:t>(</w:t>
            </w:r>
            <w:proofErr w:type="gramEnd"/>
            <w:r w:rsidR="00906806">
              <w:rPr>
                <w:lang w:val="en-US"/>
              </w:rPr>
              <w:t>)</w:t>
            </w:r>
          </w:p>
        </w:tc>
        <w:tc>
          <w:tcPr>
            <w:tcW w:w="5723" w:type="dxa"/>
          </w:tcPr>
          <w:p w14:paraId="2BE7C18A" w14:textId="42867EC4" w:rsidR="00906806" w:rsidRPr="00906806" w:rsidRDefault="00906806" w:rsidP="00906806">
            <w:pPr>
              <w:ind w:firstLine="0"/>
              <w:rPr>
                <w:lang w:val="en-US"/>
              </w:rPr>
            </w:pPr>
            <w:proofErr w:type="spellStart"/>
            <w:r>
              <w:rPr>
                <w:lang w:val="en-US"/>
              </w:rPr>
              <w:t>Mengambil</w:t>
            </w:r>
            <w:proofErr w:type="spellEnd"/>
            <w:r>
              <w:rPr>
                <w:lang w:val="en-US"/>
              </w:rPr>
              <w:t xml:space="preserve"> data </w:t>
            </w:r>
            <w:proofErr w:type="spellStart"/>
            <w:r>
              <w:rPr>
                <w:lang w:val="en-US"/>
              </w:rPr>
              <w:t>judul</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dengan</w:t>
            </w:r>
            <w:proofErr w:type="spellEnd"/>
            <w:r>
              <w:rPr>
                <w:lang w:val="en-US"/>
              </w:rPr>
              <w:t xml:space="preserve"> data </w:t>
            </w:r>
            <w:proofErr w:type="spellStart"/>
            <w:r>
              <w:rPr>
                <w:i/>
                <w:iCs/>
                <w:lang w:val="en-US"/>
              </w:rPr>
              <w:t>book_id</w:t>
            </w:r>
            <w:proofErr w:type="spellEnd"/>
            <w:r>
              <w:rPr>
                <w:i/>
                <w:iCs/>
                <w:lang w:val="en-US"/>
              </w:rPr>
              <w:t xml:space="preserve"> </w:t>
            </w:r>
            <w:proofErr w:type="spellStart"/>
            <w:r>
              <w:rPr>
                <w:lang w:val="en-US"/>
              </w:rPr>
              <w:t>dari</w:t>
            </w:r>
            <w:proofErr w:type="spellEnd"/>
            <w:r>
              <w:rPr>
                <w:lang w:val="en-US"/>
              </w:rPr>
              <w:t xml:space="preserve"> database.</w:t>
            </w:r>
          </w:p>
        </w:tc>
      </w:tr>
      <w:tr w:rsidR="00906806" w14:paraId="3BB7AA8D" w14:textId="77777777" w:rsidTr="00D1615B">
        <w:tc>
          <w:tcPr>
            <w:tcW w:w="715" w:type="dxa"/>
          </w:tcPr>
          <w:p w14:paraId="0153BC57" w14:textId="08B869A3" w:rsidR="00906806" w:rsidRPr="00906806" w:rsidRDefault="00906806" w:rsidP="00906806">
            <w:pPr>
              <w:ind w:firstLine="0"/>
              <w:rPr>
                <w:lang w:val="en-US"/>
              </w:rPr>
            </w:pPr>
            <w:r>
              <w:rPr>
                <w:lang w:val="en-US"/>
              </w:rPr>
              <w:t>5</w:t>
            </w:r>
          </w:p>
        </w:tc>
        <w:tc>
          <w:tcPr>
            <w:tcW w:w="3240" w:type="dxa"/>
          </w:tcPr>
          <w:p w14:paraId="046D0EC8" w14:textId="79434409" w:rsidR="00906806" w:rsidRPr="00906806" w:rsidRDefault="00A621E9" w:rsidP="00906806">
            <w:pPr>
              <w:ind w:firstLine="0"/>
              <w:rPr>
                <w:lang w:val="en-US"/>
              </w:rPr>
            </w:pPr>
            <w:proofErr w:type="spellStart"/>
            <w:r>
              <w:rPr>
                <w:lang w:val="en-US"/>
              </w:rPr>
              <w:t>f</w:t>
            </w:r>
            <w:r w:rsidR="00906806">
              <w:rPr>
                <w:lang w:val="en-US"/>
              </w:rPr>
              <w:t>etch_warebouse_</w:t>
            </w:r>
            <w:proofErr w:type="gramStart"/>
            <w:r w:rsidR="00906806">
              <w:rPr>
                <w:lang w:val="en-US"/>
              </w:rPr>
              <w:t>stock</w:t>
            </w:r>
            <w:proofErr w:type="spellEnd"/>
            <w:r w:rsidR="00906806">
              <w:rPr>
                <w:lang w:val="en-US"/>
              </w:rPr>
              <w:t>(</w:t>
            </w:r>
            <w:proofErr w:type="gramEnd"/>
            <w:r w:rsidR="00906806">
              <w:rPr>
                <w:lang w:val="en-US"/>
              </w:rPr>
              <w:t>)</w:t>
            </w:r>
          </w:p>
        </w:tc>
        <w:tc>
          <w:tcPr>
            <w:tcW w:w="5723" w:type="dxa"/>
          </w:tcPr>
          <w:p w14:paraId="66DCB279" w14:textId="4530E844" w:rsidR="00906806" w:rsidRDefault="00906806" w:rsidP="00906806">
            <w:pPr>
              <w:ind w:firstLine="0"/>
            </w:pPr>
            <w:proofErr w:type="spellStart"/>
            <w:ins w:id="945" w:author="Andrew Mulya" w:date="2021-06-27T19:44:00Z">
              <w:r>
                <w:rPr>
                  <w:lang w:val="en-US"/>
                </w:rPr>
                <w:t>Mengambil</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berada</w:t>
              </w:r>
              <w:proofErr w:type="spellEnd"/>
              <w:r>
                <w:rPr>
                  <w:lang w:val="en-US"/>
                </w:rPr>
                <w:t xml:space="preserve"> di </w:t>
              </w:r>
              <w:r>
                <w:rPr>
                  <w:i/>
                  <w:iCs/>
                  <w:lang w:val="en-US"/>
                </w:rPr>
                <w:t>warehouse.</w:t>
              </w:r>
            </w:ins>
          </w:p>
        </w:tc>
      </w:tr>
      <w:tr w:rsidR="00906806" w14:paraId="01FAF5C8" w14:textId="77777777" w:rsidTr="00D1615B">
        <w:tc>
          <w:tcPr>
            <w:tcW w:w="715" w:type="dxa"/>
          </w:tcPr>
          <w:p w14:paraId="1016AE9B" w14:textId="25B94BB0" w:rsidR="00906806" w:rsidRPr="00906806" w:rsidRDefault="00906806" w:rsidP="00906806">
            <w:pPr>
              <w:ind w:firstLine="0"/>
              <w:rPr>
                <w:lang w:val="en-US"/>
              </w:rPr>
            </w:pPr>
            <w:r>
              <w:rPr>
                <w:lang w:val="en-US"/>
              </w:rPr>
              <w:t>6</w:t>
            </w:r>
          </w:p>
        </w:tc>
        <w:tc>
          <w:tcPr>
            <w:tcW w:w="3240" w:type="dxa"/>
          </w:tcPr>
          <w:p w14:paraId="51351972" w14:textId="284E1236" w:rsidR="00906806" w:rsidRPr="00906806" w:rsidRDefault="00A621E9" w:rsidP="00906806">
            <w:pPr>
              <w:ind w:firstLine="0"/>
              <w:rPr>
                <w:lang w:val="en-US"/>
              </w:rPr>
            </w:pPr>
            <w:proofErr w:type="spellStart"/>
            <w:r>
              <w:rPr>
                <w:lang w:val="en-US"/>
              </w:rPr>
              <w:t>g</w:t>
            </w:r>
            <w:r w:rsidR="00906806">
              <w:rPr>
                <w:lang w:val="en-US"/>
              </w:rPr>
              <w:t>et_ready_book_</w:t>
            </w:r>
            <w:proofErr w:type="gramStart"/>
            <w:r w:rsidR="00906806">
              <w:rPr>
                <w:lang w:val="en-US"/>
              </w:rPr>
              <w:t>list</w:t>
            </w:r>
            <w:proofErr w:type="spellEnd"/>
            <w:r w:rsidR="00906806">
              <w:rPr>
                <w:lang w:val="en-US"/>
              </w:rPr>
              <w:t>(</w:t>
            </w:r>
            <w:proofErr w:type="gramEnd"/>
            <w:r w:rsidR="00906806">
              <w:rPr>
                <w:lang w:val="en-US"/>
              </w:rPr>
              <w:t>)</w:t>
            </w:r>
          </w:p>
        </w:tc>
        <w:tc>
          <w:tcPr>
            <w:tcW w:w="5723" w:type="dxa"/>
          </w:tcPr>
          <w:p w14:paraId="7D1DF989" w14:textId="65F30D8C" w:rsidR="00906806" w:rsidRPr="00906806" w:rsidRDefault="00906806" w:rsidP="00906806">
            <w:pPr>
              <w:ind w:firstLine="0"/>
              <w:rPr>
                <w:i/>
                <w:iCs/>
              </w:rPr>
            </w:pPr>
            <w:proofErr w:type="spellStart"/>
            <w:ins w:id="946" w:author="Andrew Mulya" w:date="2021-06-27T19:47:00Z">
              <w:r>
                <w:rPr>
                  <w:lang w:val="en-US"/>
                </w:rPr>
                <w:t>Mengirimkan</w:t>
              </w:r>
              <w:proofErr w:type="spellEnd"/>
              <w:r>
                <w:rPr>
                  <w:lang w:val="en-US"/>
                </w:rPr>
                <w:t xml:space="preserve"> data </w:t>
              </w:r>
              <w:proofErr w:type="spellStart"/>
              <w:r>
                <w:rPr>
                  <w:lang w:val="en-US"/>
                </w:rPr>
                <w:t>dari</w:t>
              </w:r>
              <w:proofErr w:type="spellEnd"/>
              <w:r>
                <w:rPr>
                  <w:lang w:val="en-US"/>
                </w:rPr>
                <w:t xml:space="preserve"> </w:t>
              </w:r>
              <w:proofErr w:type="spellStart"/>
              <w:r>
                <w:rPr>
                  <w:lang w:val="en-US"/>
                </w:rPr>
                <w:t>fungsi</w:t>
              </w:r>
              <w:proofErr w:type="spellEnd"/>
              <w:r>
                <w:rPr>
                  <w:lang w:val="en-US"/>
                </w:rPr>
                <w:t xml:space="preserve"> </w:t>
              </w:r>
            </w:ins>
            <w:proofErr w:type="spellStart"/>
            <w:ins w:id="947" w:author="Andrew Mulya" w:date="2021-06-27T19:48:00Z">
              <w:r>
                <w:rPr>
                  <w:lang w:val="en-US"/>
                </w:rPr>
                <w:t>fetch_showroom_</w:t>
              </w:r>
              <w:proofErr w:type="gramStart"/>
              <w:r>
                <w:rPr>
                  <w:lang w:val="en-US"/>
                </w:rPr>
                <w:t>stock</w:t>
              </w:r>
              <w:proofErr w:type="spellEnd"/>
              <w:r>
                <w:rPr>
                  <w:lang w:val="en-US"/>
                </w:rPr>
                <w:t>(</w:t>
              </w:r>
              <w:proofErr w:type="gramEnd"/>
              <w:r>
                <w:rPr>
                  <w:lang w:val="en-US"/>
                </w:rPr>
                <w:t>)</w:t>
              </w:r>
            </w:ins>
            <w:r>
              <w:rPr>
                <w:lang w:val="en-US"/>
              </w:rPr>
              <w:t xml:space="preserve"> </w:t>
            </w:r>
            <w:proofErr w:type="spellStart"/>
            <w:r>
              <w:rPr>
                <w:lang w:val="en-US"/>
              </w:rPr>
              <w:t>untuk</w:t>
            </w:r>
            <w:proofErr w:type="spellEnd"/>
            <w:r>
              <w:rPr>
                <w:lang w:val="en-US"/>
              </w:rPr>
              <w:t xml:space="preserve"> </w:t>
            </w:r>
            <w:proofErr w:type="spellStart"/>
            <w:r>
              <w:rPr>
                <w:lang w:val="en-US"/>
              </w:rPr>
              <w:t>memastikan</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mencukupi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mengubah</w:t>
            </w:r>
            <w:proofErr w:type="spellEnd"/>
            <w:r>
              <w:rPr>
                <w:lang w:val="en-US"/>
              </w:rPr>
              <w:t xml:space="preserve"> </w:t>
            </w:r>
            <w:r>
              <w:rPr>
                <w:i/>
                <w:iCs/>
                <w:lang w:val="en-US"/>
              </w:rPr>
              <w:t xml:space="preserve">proforma </w:t>
            </w:r>
            <w:proofErr w:type="spellStart"/>
            <w:r>
              <w:rPr>
                <w:lang w:val="en-US"/>
              </w:rPr>
              <w:t>menjadi</w:t>
            </w:r>
            <w:proofErr w:type="spellEnd"/>
            <w:r>
              <w:rPr>
                <w:lang w:val="en-US"/>
              </w:rPr>
              <w:t xml:space="preserve"> </w:t>
            </w:r>
            <w:r>
              <w:rPr>
                <w:i/>
                <w:iCs/>
                <w:lang w:val="en-US"/>
              </w:rPr>
              <w:t xml:space="preserve">invoice </w:t>
            </w:r>
            <w:proofErr w:type="spellStart"/>
            <w:r>
              <w:rPr>
                <w:lang w:val="en-US"/>
              </w:rPr>
              <w:t>tunai</w:t>
            </w:r>
            <w:proofErr w:type="spellEnd"/>
            <w:r>
              <w:rPr>
                <w:i/>
                <w:iCs/>
                <w:lang w:val="en-US"/>
              </w:rPr>
              <w:t>.</w:t>
            </w:r>
          </w:p>
        </w:tc>
      </w:tr>
      <w:tr w:rsidR="00906806" w14:paraId="38130A0F" w14:textId="77777777" w:rsidTr="00D1615B">
        <w:tc>
          <w:tcPr>
            <w:tcW w:w="715" w:type="dxa"/>
          </w:tcPr>
          <w:p w14:paraId="13B3BA9F" w14:textId="50995EA0" w:rsidR="00906806" w:rsidRPr="00906806" w:rsidRDefault="00906806" w:rsidP="00906806">
            <w:pPr>
              <w:ind w:firstLine="0"/>
              <w:rPr>
                <w:lang w:val="en-US"/>
              </w:rPr>
            </w:pPr>
            <w:r>
              <w:rPr>
                <w:lang w:val="en-US"/>
              </w:rPr>
              <w:t>7</w:t>
            </w:r>
          </w:p>
        </w:tc>
        <w:tc>
          <w:tcPr>
            <w:tcW w:w="3240" w:type="dxa"/>
          </w:tcPr>
          <w:p w14:paraId="710B2BBF" w14:textId="4030960D" w:rsidR="00906806" w:rsidRPr="00906806" w:rsidRDefault="00A621E9" w:rsidP="00906806">
            <w:pPr>
              <w:ind w:firstLine="0"/>
              <w:rPr>
                <w:lang w:val="en-US"/>
              </w:rPr>
            </w:pPr>
            <w:proofErr w:type="spellStart"/>
            <w:r>
              <w:rPr>
                <w:lang w:val="en-US"/>
              </w:rPr>
              <w:t>g</w:t>
            </w:r>
            <w:r w:rsidR="00906806">
              <w:rPr>
                <w:lang w:val="en-US"/>
              </w:rPr>
              <w:t>et_</w:t>
            </w:r>
            <w:proofErr w:type="gramStart"/>
            <w:r w:rsidR="00906806">
              <w:rPr>
                <w:lang w:val="en-US"/>
              </w:rPr>
              <w:t>book</w:t>
            </w:r>
            <w:proofErr w:type="spellEnd"/>
            <w:r w:rsidR="00906806">
              <w:rPr>
                <w:lang w:val="en-US"/>
              </w:rPr>
              <w:t>(</w:t>
            </w:r>
            <w:proofErr w:type="gramEnd"/>
            <w:r w:rsidR="00906806">
              <w:rPr>
                <w:lang w:val="en-US"/>
              </w:rPr>
              <w:t>)</w:t>
            </w:r>
          </w:p>
        </w:tc>
        <w:tc>
          <w:tcPr>
            <w:tcW w:w="5723" w:type="dxa"/>
          </w:tcPr>
          <w:p w14:paraId="549A21E4" w14:textId="4996F6B0" w:rsidR="00906806" w:rsidRDefault="00906806" w:rsidP="00906806">
            <w:pPr>
              <w:ind w:firstLine="0"/>
            </w:pPr>
            <w:proofErr w:type="spellStart"/>
            <w:ins w:id="948" w:author="Andrew Mulya" w:date="2021-06-27T19:50:00Z">
              <w:r>
                <w:rPr>
                  <w:lang w:val="en-US"/>
                </w:rPr>
                <w:t>Mengambil</w:t>
              </w:r>
              <w:proofErr w:type="spellEnd"/>
              <w:r>
                <w:rPr>
                  <w:lang w:val="en-US"/>
                </w:rPr>
                <w:t xml:space="preserve"> data </w:t>
              </w:r>
            </w:ins>
            <w:proofErr w:type="spellStart"/>
            <w:ins w:id="949" w:author="Andrew Mulya" w:date="2021-06-27T19:51:00Z">
              <w:r>
                <w:rPr>
                  <w:lang w:val="en-US"/>
                </w:rPr>
                <w:t>semua</w:t>
              </w:r>
            </w:ins>
            <w:proofErr w:type="spellEnd"/>
            <w:ins w:id="950" w:author="Andrew Mulya" w:date="2021-06-27T19:52:00Z">
              <w:r>
                <w:rPr>
                  <w:lang w:val="en-US"/>
                </w:rPr>
                <w:t xml:space="preserve"> </w:t>
              </w:r>
              <w:proofErr w:type="spellStart"/>
              <w:r>
                <w:rPr>
                  <w:lang w:val="en-US"/>
                </w:rPr>
                <w:t>buku</w:t>
              </w:r>
              <w:proofErr w:type="spellEnd"/>
              <w:r>
                <w:rPr>
                  <w:lang w:val="en-US"/>
                </w:rPr>
                <w:t xml:space="preserve"> yang </w:t>
              </w:r>
              <w:proofErr w:type="spellStart"/>
              <w:r>
                <w:rPr>
                  <w:lang w:val="en-US"/>
                </w:rPr>
                <w:t>ditulis</w:t>
              </w:r>
              <w:proofErr w:type="spellEnd"/>
              <w:r>
                <w:rPr>
                  <w:lang w:val="en-US"/>
                </w:rPr>
                <w:t xml:space="preserve"> oleh </w:t>
              </w:r>
              <w:proofErr w:type="spellStart"/>
              <w:r>
                <w:rPr>
                  <w:lang w:val="en-US"/>
                </w:rPr>
                <w:t>seorang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beserta</w:t>
              </w:r>
              <w:proofErr w:type="spellEnd"/>
              <w:r>
                <w:rPr>
                  <w:lang w:val="en-US"/>
                </w:rPr>
                <w:t xml:space="preserve"> data </w:t>
              </w:r>
              <w:proofErr w:type="spellStart"/>
              <w:r>
                <w:rPr>
                  <w:lang w:val="en-US"/>
                </w:rPr>
                <w:t>stok</w:t>
              </w:r>
              <w:proofErr w:type="spellEnd"/>
              <w:r>
                <w:rPr>
                  <w:lang w:val="en-US"/>
                </w:rPr>
                <w:t xml:space="preserve"> </w:t>
              </w:r>
              <w:proofErr w:type="spellStart"/>
              <w:r>
                <w:rPr>
                  <w:lang w:val="en-US"/>
                </w:rPr>
                <w:t>bukunya</w:t>
              </w:r>
              <w:proofErr w:type="spellEnd"/>
              <w:r>
                <w:rPr>
                  <w:lang w:val="en-US"/>
                </w:rPr>
                <w:t>.</w:t>
              </w:r>
            </w:ins>
          </w:p>
        </w:tc>
      </w:tr>
      <w:tr w:rsidR="00906806" w14:paraId="692AFDEB" w14:textId="77777777" w:rsidTr="00D1615B">
        <w:tc>
          <w:tcPr>
            <w:tcW w:w="715" w:type="dxa"/>
          </w:tcPr>
          <w:p w14:paraId="78F2A375" w14:textId="24C899DA" w:rsidR="00906806" w:rsidRDefault="00906806" w:rsidP="00906806">
            <w:pPr>
              <w:ind w:firstLine="0"/>
              <w:rPr>
                <w:lang w:val="en-US"/>
              </w:rPr>
            </w:pPr>
            <w:r>
              <w:rPr>
                <w:lang w:val="en-US"/>
              </w:rPr>
              <w:t>8</w:t>
            </w:r>
          </w:p>
        </w:tc>
        <w:tc>
          <w:tcPr>
            <w:tcW w:w="3240" w:type="dxa"/>
          </w:tcPr>
          <w:p w14:paraId="0F75BD9D" w14:textId="52325686" w:rsidR="00906806" w:rsidRDefault="00A621E9" w:rsidP="00906806">
            <w:pPr>
              <w:ind w:firstLine="0"/>
              <w:rPr>
                <w:lang w:val="en-US"/>
              </w:rPr>
            </w:pPr>
            <w:proofErr w:type="spellStart"/>
            <w:r>
              <w:rPr>
                <w:lang w:val="en-US"/>
              </w:rPr>
              <w:t>g</w:t>
            </w:r>
            <w:r w:rsidR="00906806">
              <w:rPr>
                <w:lang w:val="en-US"/>
              </w:rPr>
              <w:t>et_</w:t>
            </w:r>
            <w:proofErr w:type="gramStart"/>
            <w:r w:rsidR="00906806">
              <w:rPr>
                <w:lang w:val="en-US"/>
              </w:rPr>
              <w:t>discount</w:t>
            </w:r>
            <w:proofErr w:type="spellEnd"/>
            <w:r w:rsidR="00906806">
              <w:rPr>
                <w:lang w:val="en-US"/>
              </w:rPr>
              <w:t>(</w:t>
            </w:r>
            <w:proofErr w:type="gramEnd"/>
            <w:r w:rsidR="00906806">
              <w:rPr>
                <w:lang w:val="en-US"/>
              </w:rPr>
              <w:t>)</w:t>
            </w:r>
          </w:p>
        </w:tc>
        <w:tc>
          <w:tcPr>
            <w:tcW w:w="5723" w:type="dxa"/>
          </w:tcPr>
          <w:p w14:paraId="32F7D81F" w14:textId="7387A3CC" w:rsidR="00906806" w:rsidRDefault="00906806" w:rsidP="00906806">
            <w:pPr>
              <w:ind w:firstLine="0"/>
            </w:pPr>
            <w:proofErr w:type="spellStart"/>
            <w:ins w:id="951" w:author="Andrew Mulya" w:date="2021-06-27T19:52:00Z">
              <w:r>
                <w:rPr>
                  <w:lang w:val="en-US"/>
                </w:rPr>
                <w:t>Mengambil</w:t>
              </w:r>
              <w:proofErr w:type="spellEnd"/>
              <w:r>
                <w:rPr>
                  <w:lang w:val="en-US"/>
                </w:rPr>
                <w:t xml:space="preserve"> data </w:t>
              </w:r>
              <w:proofErr w:type="spellStart"/>
              <w:r>
                <w:rPr>
                  <w:lang w:val="en-US"/>
                </w:rPr>
                <w:t>diskon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jenis</w:t>
              </w:r>
              <w:proofErr w:type="spellEnd"/>
              <w:r>
                <w:rPr>
                  <w:lang w:val="en-US"/>
                </w:rPr>
                <w:t xml:space="preserve"> </w:t>
              </w:r>
            </w:ins>
            <w:ins w:id="952" w:author="Andrew Mulya" w:date="2021-06-27T19:53:00Z">
              <w:r>
                <w:rPr>
                  <w:i/>
                  <w:iCs/>
                  <w:lang w:val="en-US"/>
                </w:rPr>
                <w:t>customer</w:t>
              </w:r>
              <w:r>
                <w:rPr>
                  <w:lang w:val="en-US"/>
                </w:rPr>
                <w:t>.</w:t>
              </w:r>
            </w:ins>
          </w:p>
        </w:tc>
      </w:tr>
      <w:tr w:rsidR="00906806" w14:paraId="01400F82" w14:textId="77777777" w:rsidTr="00D1615B">
        <w:tc>
          <w:tcPr>
            <w:tcW w:w="715" w:type="dxa"/>
          </w:tcPr>
          <w:p w14:paraId="315C065A" w14:textId="3EC30D2F" w:rsidR="00906806" w:rsidRDefault="00906806" w:rsidP="00906806">
            <w:pPr>
              <w:ind w:firstLine="0"/>
              <w:rPr>
                <w:lang w:val="en-US"/>
              </w:rPr>
            </w:pPr>
            <w:r>
              <w:rPr>
                <w:lang w:val="en-US"/>
              </w:rPr>
              <w:t>9</w:t>
            </w:r>
          </w:p>
        </w:tc>
        <w:tc>
          <w:tcPr>
            <w:tcW w:w="3240" w:type="dxa"/>
          </w:tcPr>
          <w:p w14:paraId="326C6657" w14:textId="393A7BC9" w:rsidR="00906806" w:rsidRDefault="00A621E9" w:rsidP="00906806">
            <w:pPr>
              <w:ind w:firstLine="0"/>
              <w:rPr>
                <w:lang w:val="en-US"/>
              </w:rPr>
            </w:pPr>
            <w:proofErr w:type="spellStart"/>
            <w:r>
              <w:rPr>
                <w:lang w:val="en-US"/>
              </w:rPr>
              <w:t>g</w:t>
            </w:r>
            <w:r w:rsidR="00906806">
              <w:rPr>
                <w:lang w:val="en-US"/>
              </w:rPr>
              <w:t>et_</w:t>
            </w:r>
            <w:proofErr w:type="gramStart"/>
            <w:r w:rsidR="00906806">
              <w:rPr>
                <w:lang w:val="en-US"/>
              </w:rPr>
              <w:t>customer</w:t>
            </w:r>
            <w:proofErr w:type="spellEnd"/>
            <w:r w:rsidR="00906806">
              <w:rPr>
                <w:lang w:val="en-US"/>
              </w:rPr>
              <w:t>(</w:t>
            </w:r>
            <w:proofErr w:type="gramEnd"/>
            <w:r w:rsidR="00906806">
              <w:rPr>
                <w:lang w:val="en-US"/>
              </w:rPr>
              <w:t>)</w:t>
            </w:r>
          </w:p>
        </w:tc>
        <w:tc>
          <w:tcPr>
            <w:tcW w:w="5723" w:type="dxa"/>
          </w:tcPr>
          <w:p w14:paraId="039EE190" w14:textId="5166A057" w:rsidR="00906806" w:rsidRDefault="00906806" w:rsidP="00906806">
            <w:pPr>
              <w:ind w:firstLine="0"/>
            </w:pPr>
            <w:proofErr w:type="spellStart"/>
            <w:ins w:id="953" w:author="Andrew Mulya" w:date="2021-06-27T19:56:00Z">
              <w:r>
                <w:rPr>
                  <w:lang w:val="en-US"/>
                </w:rPr>
                <w:t>Mengambil</w:t>
              </w:r>
              <w:proofErr w:type="spellEnd"/>
              <w:r>
                <w:rPr>
                  <w:lang w:val="en-US"/>
                </w:rPr>
                <w:t xml:space="preserve"> </w:t>
              </w:r>
            </w:ins>
            <w:r>
              <w:rPr>
                <w:lang w:val="en-US"/>
              </w:rPr>
              <w:t xml:space="preserve">data </w:t>
            </w:r>
            <w:proofErr w:type="spellStart"/>
            <w:r>
              <w:rPr>
                <w:lang w:val="en-US"/>
              </w:rPr>
              <w:t>seorang</w:t>
            </w:r>
            <w:proofErr w:type="spellEnd"/>
            <w:r>
              <w:rPr>
                <w:lang w:val="en-US"/>
              </w:rPr>
              <w:t xml:space="preserve"> </w:t>
            </w:r>
            <w:r>
              <w:rPr>
                <w:i/>
                <w:iCs/>
                <w:lang w:val="en-US"/>
              </w:rPr>
              <w:t>customer</w:t>
            </w:r>
            <w:ins w:id="954" w:author="Andrew Mulya" w:date="2021-06-27T19:56:00Z">
              <w:r>
                <w:rPr>
                  <w:lang w:val="en-US"/>
                </w:rPr>
                <w:t>.</w:t>
              </w:r>
            </w:ins>
          </w:p>
        </w:tc>
      </w:tr>
      <w:tr w:rsidR="00906806" w14:paraId="0B570788" w14:textId="77777777" w:rsidTr="00D1615B">
        <w:tc>
          <w:tcPr>
            <w:tcW w:w="715" w:type="dxa"/>
          </w:tcPr>
          <w:p w14:paraId="119F9890" w14:textId="60C7B2BA" w:rsidR="00906806" w:rsidRDefault="00906806" w:rsidP="00906806">
            <w:pPr>
              <w:ind w:firstLine="0"/>
              <w:rPr>
                <w:lang w:val="en-US"/>
              </w:rPr>
            </w:pPr>
            <w:r>
              <w:rPr>
                <w:lang w:val="en-US"/>
              </w:rPr>
              <w:t>10</w:t>
            </w:r>
          </w:p>
        </w:tc>
        <w:tc>
          <w:tcPr>
            <w:tcW w:w="3240" w:type="dxa"/>
          </w:tcPr>
          <w:p w14:paraId="32AC97D8" w14:textId="3CB7E48F" w:rsidR="00906806" w:rsidRDefault="00A621E9" w:rsidP="00906806">
            <w:pPr>
              <w:ind w:firstLine="0"/>
              <w:rPr>
                <w:lang w:val="en-US"/>
              </w:rPr>
            </w:pPr>
            <w:proofErr w:type="spellStart"/>
            <w:r>
              <w:rPr>
                <w:lang w:val="en-US"/>
              </w:rPr>
              <w:t>g</w:t>
            </w:r>
            <w:r w:rsidR="00906806">
              <w:rPr>
                <w:lang w:val="en-US"/>
              </w:rPr>
              <w:t>et_last_proforma_</w:t>
            </w:r>
            <w:proofErr w:type="gramStart"/>
            <w:r w:rsidR="00906806">
              <w:rPr>
                <w:lang w:val="en-US"/>
              </w:rPr>
              <w:t>number</w:t>
            </w:r>
            <w:proofErr w:type="spellEnd"/>
            <w:r w:rsidR="00906806">
              <w:rPr>
                <w:lang w:val="en-US"/>
              </w:rPr>
              <w:t>(</w:t>
            </w:r>
            <w:proofErr w:type="gramEnd"/>
            <w:r w:rsidR="00906806">
              <w:rPr>
                <w:lang w:val="en-US"/>
              </w:rPr>
              <w:t>)</w:t>
            </w:r>
          </w:p>
        </w:tc>
        <w:tc>
          <w:tcPr>
            <w:tcW w:w="5723" w:type="dxa"/>
          </w:tcPr>
          <w:p w14:paraId="2249FC0B" w14:textId="4A536547" w:rsidR="00906806" w:rsidRDefault="00906806" w:rsidP="00906806">
            <w:pPr>
              <w:ind w:firstLine="0"/>
            </w:pPr>
            <w:proofErr w:type="spellStart"/>
            <w:ins w:id="955" w:author="Andrew Mulya" w:date="2021-06-27T19:58:00Z">
              <w:r>
                <w:rPr>
                  <w:lang w:val="en-US"/>
                </w:rPr>
                <w:t>Mengambil</w:t>
              </w:r>
              <w:proofErr w:type="spellEnd"/>
              <w:r>
                <w:rPr>
                  <w:lang w:val="en-US"/>
                </w:rPr>
                <w:t xml:space="preserve"> data </w:t>
              </w:r>
              <w:proofErr w:type="spellStart"/>
              <w:r>
                <w:rPr>
                  <w:lang w:val="en-US"/>
                </w:rPr>
                <w:t>nomor</w:t>
              </w:r>
              <w:proofErr w:type="spellEnd"/>
              <w:r>
                <w:rPr>
                  <w:lang w:val="en-US"/>
                </w:rPr>
                <w:t xml:space="preserve"> </w:t>
              </w:r>
            </w:ins>
            <w:r>
              <w:rPr>
                <w:i/>
                <w:iCs/>
                <w:lang w:val="en-US"/>
              </w:rPr>
              <w:t>proforma</w:t>
            </w:r>
            <w:ins w:id="956" w:author="Andrew Mulya" w:date="2021-06-27T19:58:00Z">
              <w:r>
                <w:rPr>
                  <w:i/>
                  <w:iCs/>
                  <w:lang w:val="en-US"/>
                </w:rPr>
                <w:t xml:space="preserve"> </w:t>
              </w:r>
              <w:proofErr w:type="spellStart"/>
              <w:r>
                <w:rPr>
                  <w:lang w:val="en-US"/>
                </w:rPr>
                <w:t>terakhir</w:t>
              </w:r>
            </w:ins>
            <w:proofErr w:type="spellEnd"/>
            <w:ins w:id="957" w:author="Andrew Mulya" w:date="2021-06-27T19:59:00Z">
              <w:r>
                <w:rPr>
                  <w:lang w:val="en-US"/>
                </w:rPr>
                <w:t xml:space="preserve"> </w:t>
              </w:r>
            </w:ins>
            <w:ins w:id="958" w:author="Andrew Mulya" w:date="2021-06-27T20:00:00Z">
              <w:r>
                <w:rPr>
                  <w:lang w:val="en-US"/>
                </w:rPr>
                <w:t xml:space="preserve">dan </w:t>
              </w:r>
              <w:proofErr w:type="spellStart"/>
              <w:r>
                <w:rPr>
                  <w:lang w:val="en-US"/>
                </w:rPr>
                <w:t>mengembalikan</w:t>
              </w:r>
              <w:proofErr w:type="spellEnd"/>
              <w:r>
                <w:rPr>
                  <w:lang w:val="en-US"/>
                </w:rPr>
                <w:t xml:space="preserve"> </w:t>
              </w:r>
              <w:proofErr w:type="spellStart"/>
              <w:r>
                <w:rPr>
                  <w:lang w:val="en-US"/>
                </w:rPr>
                <w:t>nilai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nomor</w:t>
              </w:r>
              <w:proofErr w:type="spellEnd"/>
              <w:r>
                <w:rPr>
                  <w:lang w:val="en-US"/>
                </w:rPr>
                <w:t xml:space="preserve"> </w:t>
              </w:r>
            </w:ins>
            <w:r>
              <w:rPr>
                <w:i/>
                <w:iCs/>
                <w:lang w:val="en-US"/>
              </w:rPr>
              <w:t xml:space="preserve">proforma </w:t>
            </w:r>
            <w:ins w:id="959" w:author="Andrew Mulya" w:date="2021-06-27T20:00:00Z">
              <w:r>
                <w:rPr>
                  <w:lang w:val="en-US"/>
                </w:rPr>
                <w:t xml:space="preserve">yang </w:t>
              </w:r>
              <w:proofErr w:type="spellStart"/>
              <w:r>
                <w:rPr>
                  <w:lang w:val="en-US"/>
                </w:rPr>
                <w:t>akan</w:t>
              </w:r>
              <w:proofErr w:type="spellEnd"/>
              <w:r>
                <w:rPr>
                  <w:lang w:val="en-US"/>
                </w:rPr>
                <w:t xml:space="preserve"> </w:t>
              </w:r>
              <w:proofErr w:type="spellStart"/>
              <w:r>
                <w:rPr>
                  <w:lang w:val="en-US"/>
                </w:rPr>
                <w:t>dibuat</w:t>
              </w:r>
              <w:proofErr w:type="spellEnd"/>
              <w:r>
                <w:rPr>
                  <w:lang w:val="en-US"/>
                </w:rPr>
                <w:t>.</w:t>
              </w:r>
            </w:ins>
          </w:p>
        </w:tc>
      </w:tr>
      <w:tr w:rsidR="00906806" w14:paraId="493E512B" w14:textId="77777777" w:rsidTr="00D1615B">
        <w:tc>
          <w:tcPr>
            <w:tcW w:w="715" w:type="dxa"/>
          </w:tcPr>
          <w:p w14:paraId="298637F8" w14:textId="1C186ED9" w:rsidR="00906806" w:rsidRDefault="00906806" w:rsidP="00906806">
            <w:pPr>
              <w:ind w:firstLine="0"/>
              <w:rPr>
                <w:lang w:val="en-US"/>
              </w:rPr>
            </w:pPr>
            <w:r>
              <w:rPr>
                <w:lang w:val="en-US"/>
              </w:rPr>
              <w:t>11</w:t>
            </w:r>
          </w:p>
        </w:tc>
        <w:tc>
          <w:tcPr>
            <w:tcW w:w="3240" w:type="dxa"/>
          </w:tcPr>
          <w:p w14:paraId="1D1DE682" w14:textId="16F63C0B" w:rsidR="00906806" w:rsidRDefault="00A621E9" w:rsidP="00906806">
            <w:pPr>
              <w:ind w:firstLine="0"/>
              <w:rPr>
                <w:lang w:val="en-US"/>
              </w:rPr>
            </w:pPr>
            <w:proofErr w:type="spellStart"/>
            <w:r>
              <w:rPr>
                <w:lang w:val="en-US"/>
              </w:rPr>
              <w:t>f</w:t>
            </w:r>
            <w:r w:rsidR="00906806">
              <w:rPr>
                <w:lang w:val="en-US"/>
              </w:rPr>
              <w:t>ilter_</w:t>
            </w:r>
            <w:proofErr w:type="gramStart"/>
            <w:r w:rsidR="00906806">
              <w:rPr>
                <w:lang w:val="en-US"/>
              </w:rPr>
              <w:t>proforma</w:t>
            </w:r>
            <w:proofErr w:type="spellEnd"/>
            <w:r w:rsidR="00906806">
              <w:rPr>
                <w:lang w:val="en-US"/>
              </w:rPr>
              <w:t>(</w:t>
            </w:r>
            <w:proofErr w:type="gramEnd"/>
            <w:r w:rsidR="00906806">
              <w:rPr>
                <w:lang w:val="en-US"/>
              </w:rPr>
              <w:t>)</w:t>
            </w:r>
          </w:p>
        </w:tc>
        <w:tc>
          <w:tcPr>
            <w:tcW w:w="5723" w:type="dxa"/>
          </w:tcPr>
          <w:p w14:paraId="1F20D2A9" w14:textId="51C2CD38" w:rsidR="00906806" w:rsidRDefault="00906806" w:rsidP="00906806">
            <w:pPr>
              <w:ind w:firstLine="0"/>
            </w:pPr>
            <w:proofErr w:type="spellStart"/>
            <w:ins w:id="960" w:author="Andrew Mulya" w:date="2021-06-27T20:00:00Z">
              <w:r>
                <w:rPr>
                  <w:lang w:val="en-US"/>
                </w:rPr>
                <w:t>Mengambil</w:t>
              </w:r>
              <w:proofErr w:type="spellEnd"/>
              <w:r>
                <w:rPr>
                  <w:lang w:val="en-US"/>
                </w:rPr>
                <w:t xml:space="preserve"> </w:t>
              </w:r>
              <w:proofErr w:type="spellStart"/>
              <w:r>
                <w:rPr>
                  <w:lang w:val="en-US"/>
                </w:rPr>
                <w:t>seluruh</w:t>
              </w:r>
              <w:proofErr w:type="spellEnd"/>
              <w:r>
                <w:rPr>
                  <w:lang w:val="en-US"/>
                </w:rPr>
                <w:t xml:space="preserve"> data </w:t>
              </w:r>
            </w:ins>
            <w:r>
              <w:rPr>
                <w:i/>
                <w:iCs/>
                <w:lang w:val="en-US"/>
              </w:rPr>
              <w:t xml:space="preserve">proforma </w:t>
            </w:r>
            <w:ins w:id="961" w:author="Andrew Mulya" w:date="2021-06-27T20:00:00Z">
              <w:r>
                <w:rPr>
                  <w:lang w:val="en-US"/>
                </w:rPr>
                <w:t xml:space="preserve">dan total </w:t>
              </w:r>
              <w:r>
                <w:rPr>
                  <w:i/>
                  <w:iCs/>
                  <w:lang w:val="en-US"/>
                </w:rPr>
                <w:t xml:space="preserve">record </w:t>
              </w:r>
              <w:r>
                <w:rPr>
                  <w:lang w:val="en-US"/>
                </w:rPr>
                <w:t xml:space="preserve">yang </w:t>
              </w:r>
              <w:proofErr w:type="spellStart"/>
              <w:r>
                <w:rPr>
                  <w:lang w:val="en-US"/>
                </w:rPr>
                <w:t>ada</w:t>
              </w:r>
              <w:proofErr w:type="spellEnd"/>
              <w:r>
                <w:rPr>
                  <w:lang w:val="en-US"/>
                </w:rPr>
                <w:t xml:space="preserve"> </w:t>
              </w:r>
              <w:proofErr w:type="spellStart"/>
              <w:r>
                <w:rPr>
                  <w:lang w:val="en-US"/>
                </w:rPr>
                <w:t>dari</w:t>
              </w:r>
              <w:proofErr w:type="spellEnd"/>
              <w:r>
                <w:rPr>
                  <w:lang w:val="en-US"/>
                </w:rPr>
                <w:t xml:space="preserve"> database </w:t>
              </w:r>
              <w:proofErr w:type="spellStart"/>
              <w:r>
                <w:rPr>
                  <w:lang w:val="en-US"/>
                </w:rPr>
                <w:t>berdasarkan</w:t>
              </w:r>
              <w:proofErr w:type="spellEnd"/>
              <w:r>
                <w:rPr>
                  <w:lang w:val="en-US"/>
                </w:rPr>
                <w:t xml:space="preserve"> filter yang </w:t>
              </w:r>
              <w:proofErr w:type="spellStart"/>
              <w:r>
                <w:rPr>
                  <w:lang w:val="en-US"/>
                </w:rPr>
                <w:t>dipakai</w:t>
              </w:r>
              <w:proofErr w:type="spellEnd"/>
              <w:r>
                <w:rPr>
                  <w:lang w:val="en-US"/>
                </w:rPr>
                <w:t>.</w:t>
              </w:r>
            </w:ins>
          </w:p>
        </w:tc>
      </w:tr>
      <w:tr w:rsidR="00906806" w14:paraId="0CA44B1B" w14:textId="77777777" w:rsidTr="00D1615B">
        <w:tc>
          <w:tcPr>
            <w:tcW w:w="715" w:type="dxa"/>
          </w:tcPr>
          <w:p w14:paraId="76BCCC2A" w14:textId="5AD8A2C4" w:rsidR="00906806" w:rsidRDefault="00906806" w:rsidP="00906806">
            <w:pPr>
              <w:ind w:firstLine="0"/>
              <w:rPr>
                <w:lang w:val="en-US"/>
              </w:rPr>
            </w:pPr>
            <w:r>
              <w:rPr>
                <w:lang w:val="en-US"/>
              </w:rPr>
              <w:t>12</w:t>
            </w:r>
          </w:p>
        </w:tc>
        <w:tc>
          <w:tcPr>
            <w:tcW w:w="3240" w:type="dxa"/>
          </w:tcPr>
          <w:p w14:paraId="43F15687" w14:textId="279C5414" w:rsidR="00906806" w:rsidRDefault="00A621E9" w:rsidP="00906806">
            <w:pPr>
              <w:ind w:firstLine="0"/>
              <w:rPr>
                <w:lang w:val="en-US"/>
              </w:rPr>
            </w:pPr>
            <w:proofErr w:type="gramStart"/>
            <w:r>
              <w:rPr>
                <w:lang w:val="en-US"/>
              </w:rPr>
              <w:t>w</w:t>
            </w:r>
            <w:r w:rsidR="00906806">
              <w:rPr>
                <w:lang w:val="en-US"/>
              </w:rPr>
              <w:t>hen(</w:t>
            </w:r>
            <w:proofErr w:type="gramEnd"/>
            <w:r w:rsidR="00906806">
              <w:rPr>
                <w:lang w:val="en-US"/>
              </w:rPr>
              <w:t>)</w:t>
            </w:r>
          </w:p>
        </w:tc>
        <w:tc>
          <w:tcPr>
            <w:tcW w:w="5723" w:type="dxa"/>
          </w:tcPr>
          <w:p w14:paraId="1C9148D8" w14:textId="0E81B8A1" w:rsidR="00906806" w:rsidRDefault="00906806" w:rsidP="00906806">
            <w:pPr>
              <w:ind w:firstLine="0"/>
            </w:pPr>
            <w:proofErr w:type="spellStart"/>
            <w:ins w:id="962" w:author="Andrew Mulya" w:date="2021-06-27T20:01:00Z">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membantu</w:t>
              </w:r>
              <w:proofErr w:type="spellEnd"/>
              <w:r>
                <w:rPr>
                  <w:lang w:val="en-US"/>
                </w:rPr>
                <w:t xml:space="preserve"> </w:t>
              </w:r>
              <w:r>
                <w:rPr>
                  <w:i/>
                  <w:iCs/>
                  <w:lang w:val="en-US"/>
                </w:rPr>
                <w:t xml:space="preserve">query </w:t>
              </w:r>
              <w:proofErr w:type="gramStart"/>
              <w:r>
                <w:rPr>
                  <w:i/>
                  <w:iCs/>
                  <w:lang w:val="en-US"/>
                </w:rPr>
                <w:t>when(</w:t>
              </w:r>
              <w:proofErr w:type="gramEnd"/>
              <w:r>
                <w:rPr>
                  <w:i/>
                  <w:iCs/>
                  <w:lang w:val="en-US"/>
                </w:rPr>
                <w:t xml:space="preserve">) </w:t>
              </w:r>
              <w:r>
                <w:rPr>
                  <w:lang w:val="en-US"/>
                </w:rPr>
                <w:t>di MySQL</w:t>
              </w:r>
            </w:ins>
            <w:ins w:id="963" w:author="Andrew Mulya" w:date="2021-06-27T20:03:00Z">
              <w:r>
                <w:rPr>
                  <w:lang w:val="en-US"/>
                </w:rPr>
                <w:t xml:space="preserve"> pada proses </w:t>
              </w:r>
              <w:r w:rsidRPr="00210BBB">
                <w:rPr>
                  <w:i/>
                  <w:iCs/>
                  <w:lang w:val="en-US"/>
                </w:rPr>
                <w:t>query</w:t>
              </w:r>
              <w:r>
                <w:rPr>
                  <w:lang w:val="en-US"/>
                </w:rPr>
                <w:t xml:space="preserve"> </w:t>
              </w:r>
              <w:proofErr w:type="spellStart"/>
              <w:r>
                <w:rPr>
                  <w:lang w:val="en-US"/>
                </w:rPr>
                <w:t>filter_</w:t>
              </w:r>
            </w:ins>
            <w:r>
              <w:rPr>
                <w:lang w:val="en-US"/>
              </w:rPr>
              <w:t>proforma</w:t>
            </w:r>
            <w:proofErr w:type="spellEnd"/>
            <w:ins w:id="964" w:author="Andrew Mulya" w:date="2021-06-27T20:03:00Z">
              <w:r>
                <w:rPr>
                  <w:lang w:val="en-US"/>
                </w:rPr>
                <w:t>()</w:t>
              </w:r>
            </w:ins>
            <w:ins w:id="965" w:author="Andrew Mulya" w:date="2021-06-27T20:01:00Z">
              <w:r>
                <w:rPr>
                  <w:lang w:val="en-US"/>
                </w:rPr>
                <w:t>.</w:t>
              </w:r>
              <w:r>
                <w:rPr>
                  <w:i/>
                  <w:iCs/>
                  <w:lang w:val="en-US"/>
                </w:rPr>
                <w:t xml:space="preserve"> </w:t>
              </w:r>
            </w:ins>
          </w:p>
        </w:tc>
      </w:tr>
    </w:tbl>
    <w:p w14:paraId="1A239A7C" w14:textId="42D4E342" w:rsidR="00AA227D" w:rsidRPr="00906806" w:rsidRDefault="00AA227D" w:rsidP="00D1615B">
      <w:pPr>
        <w:ind w:firstLine="0"/>
        <w:rPr>
          <w:lang w:val="en-US"/>
        </w:rPr>
      </w:pPr>
    </w:p>
    <w:p w14:paraId="62EA4A41" w14:textId="7AA2F742" w:rsidR="00AA227D" w:rsidRDefault="00425617" w:rsidP="008C56DE">
      <w:pPr>
        <w:pStyle w:val="Heading2"/>
      </w:pPr>
      <w:bookmarkStart w:id="966" w:name="_Toc75886887"/>
      <w:r>
        <w:t>Implementasi Fitur Pendapatan</w:t>
      </w:r>
      <w:bookmarkEnd w:id="966"/>
    </w:p>
    <w:p w14:paraId="512F9D31" w14:textId="0F389AA8" w:rsidR="00AA227D" w:rsidRDefault="00425617" w:rsidP="00BB6B9C">
      <w:pPr>
        <w:ind w:left="360"/>
      </w:pPr>
      <w:r>
        <w:t xml:space="preserve">Fitur pendapatan berisi halaman yang menampilkan data hasil pendapatan penjualan buku. Fitur ini mengambil data dari tabel faktur di database. Data kemudian dikelompokkan berdasarkan jenis faktur dan dapat di </w:t>
      </w:r>
      <w:r>
        <w:rPr>
          <w:i/>
        </w:rPr>
        <w:t xml:space="preserve">filter </w:t>
      </w:r>
      <w:r>
        <w:t xml:space="preserve">berdasarkan data per bulan. Data yang telah dikelompokkan kemudian akan dibuat dalam bentuk diagram batang dan diagram lingkaran menggunakan </w:t>
      </w:r>
      <w:r>
        <w:rPr>
          <w:i/>
        </w:rPr>
        <w:t xml:space="preserve">library </w:t>
      </w:r>
      <w:r>
        <w:t>chart js.</w:t>
      </w:r>
    </w:p>
    <w:p w14:paraId="511975F6" w14:textId="77777777" w:rsidR="004D5958" w:rsidRDefault="00425617" w:rsidP="004D5958">
      <w:pPr>
        <w:ind w:left="360"/>
        <w:rPr>
          <w:noProof/>
        </w:rPr>
      </w:pPr>
      <w:r>
        <w:t xml:space="preserve">Pada halaman utama fitur pendapatan, pengguna dapat melihat grafik hasil rekap data faktur dalam bentuk diagram batang. Saat pengguna menekan diagram, maka akan muncul tabel detail pendapatan yang berisi nomor faktur dan total pendapatan dari setiap faktur seperti pada </w:t>
      </w:r>
      <w:r w:rsidR="00B6709D">
        <w:fldChar w:fldCharType="begin"/>
      </w:r>
      <w:r w:rsidR="00B6709D">
        <w:instrText xml:space="preserve"> REF _Ref75624237 </w:instrText>
      </w:r>
      <w:r w:rsidR="00B6709D">
        <w:fldChar w:fldCharType="separate"/>
      </w:r>
      <w:r w:rsidR="004D5958">
        <w:t xml:space="preserve">Gambar </w:t>
      </w:r>
      <w:r w:rsidR="004D5958">
        <w:rPr>
          <w:noProof/>
        </w:rPr>
        <w:t>15</w:t>
      </w:r>
      <w:r w:rsidR="00B6709D">
        <w:rPr>
          <w:noProof/>
        </w:rPr>
        <w:fldChar w:fldCharType="end"/>
      </w:r>
      <w:r w:rsidR="004D5958">
        <w:rPr>
          <w:lang w:val="en-US"/>
        </w:rPr>
        <w:t xml:space="preserve"> dan </w:t>
      </w:r>
      <w:r w:rsidR="004D5958">
        <w:fldChar w:fldCharType="begin"/>
      </w:r>
      <w:r w:rsidR="004D5958">
        <w:instrText xml:space="preserve"> REF _Ref75624238 </w:instrText>
      </w:r>
      <w:r w:rsidR="004D5958">
        <w:fldChar w:fldCharType="separate"/>
      </w:r>
      <w:r w:rsidR="004D5958">
        <w:t xml:space="preserve">Gambar </w:t>
      </w:r>
      <w:r w:rsidR="004D5958">
        <w:rPr>
          <w:noProof/>
        </w:rPr>
        <w:t>16</w:t>
      </w:r>
    </w:p>
    <w:p w14:paraId="1F4D6AB5" w14:textId="77777777" w:rsidR="004D5958" w:rsidRDefault="004D5958" w:rsidP="004D5958">
      <w:pPr>
        <w:ind w:left="360"/>
        <w:rPr>
          <w:noProof/>
        </w:rPr>
      </w:pPr>
    </w:p>
    <w:p w14:paraId="666929F1" w14:textId="77777777" w:rsidR="00B43C9D" w:rsidRDefault="004D5958" w:rsidP="00B43C9D">
      <w:pPr>
        <w:keepNext/>
        <w:ind w:left="360" w:firstLine="90"/>
        <w:jc w:val="center"/>
      </w:pPr>
      <w:r>
        <w:lastRenderedPageBreak/>
        <w:fldChar w:fldCharType="end"/>
      </w:r>
      <w:r w:rsidR="00425617">
        <w:rPr>
          <w:noProof/>
        </w:rPr>
        <w:drawing>
          <wp:inline distT="114300" distB="114300" distL="114300" distR="114300" wp14:anchorId="12BCAAE5" wp14:editId="06957793">
            <wp:extent cx="5879804" cy="2822453"/>
            <wp:effectExtent l="0" t="0" r="698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t="9818" r="1320" b="5820"/>
                    <a:stretch>
                      <a:fillRect/>
                    </a:stretch>
                  </pic:blipFill>
                  <pic:spPr>
                    <a:xfrm>
                      <a:off x="0" y="0"/>
                      <a:ext cx="5887088" cy="2825950"/>
                    </a:xfrm>
                    <a:prstGeom prst="rect">
                      <a:avLst/>
                    </a:prstGeom>
                    <a:ln/>
                  </pic:spPr>
                </pic:pic>
              </a:graphicData>
            </a:graphic>
          </wp:inline>
        </w:drawing>
      </w:r>
    </w:p>
    <w:p w14:paraId="6D09B595" w14:textId="675C924A" w:rsidR="00BB6B9C" w:rsidRPr="00B43C9D" w:rsidRDefault="00B43C9D" w:rsidP="00B43C9D">
      <w:pPr>
        <w:pStyle w:val="Caption"/>
        <w:rPr>
          <w:lang w:val="en-ID"/>
        </w:rPr>
      </w:pPr>
      <w:bookmarkStart w:id="967" w:name="_Toc75883733"/>
      <w:r>
        <w:t xml:space="preserve">Gambar 1. </w:t>
      </w:r>
      <w:r>
        <w:fldChar w:fldCharType="begin"/>
      </w:r>
      <w:r>
        <w:instrText xml:space="preserve"> SEQ Gambar_1. \* ARABIC </w:instrText>
      </w:r>
      <w:r>
        <w:fldChar w:fldCharType="separate"/>
      </w:r>
      <w:r>
        <w:rPr>
          <w:noProof/>
        </w:rPr>
        <w:t>15</w:t>
      </w:r>
      <w:r>
        <w:fldChar w:fldCharType="end"/>
      </w:r>
      <w:r>
        <w:rPr>
          <w:lang w:val="en-ID"/>
        </w:rPr>
        <w:t xml:space="preserve"> </w:t>
      </w:r>
      <w:r>
        <w:rPr>
          <w:lang w:val="en-US"/>
        </w:rPr>
        <w:t xml:space="preserve">Diagram </w:t>
      </w:r>
      <w:proofErr w:type="spellStart"/>
      <w:r>
        <w:rPr>
          <w:lang w:val="en-US"/>
        </w:rPr>
        <w:t>batang</w:t>
      </w:r>
      <w:proofErr w:type="spellEnd"/>
      <w:r>
        <w:rPr>
          <w:lang w:val="en-US"/>
        </w:rPr>
        <w:t xml:space="preserve"> data </w:t>
      </w:r>
      <w:proofErr w:type="spellStart"/>
      <w:r>
        <w:rPr>
          <w:lang w:val="en-US"/>
        </w:rPr>
        <w:t>pendapatan</w:t>
      </w:r>
      <w:proofErr w:type="spellEnd"/>
      <w:r>
        <w:rPr>
          <w:lang w:val="en-US"/>
        </w:rPr>
        <w:t xml:space="preserve"> </w:t>
      </w:r>
      <w:proofErr w:type="spellStart"/>
      <w:r>
        <w:rPr>
          <w:lang w:val="en-US"/>
        </w:rPr>
        <w:t>faktur</w:t>
      </w:r>
      <w:bookmarkEnd w:id="967"/>
      <w:proofErr w:type="spellEnd"/>
    </w:p>
    <w:p w14:paraId="1AC5F034" w14:textId="77777777" w:rsidR="00B43C9D" w:rsidRDefault="00425617" w:rsidP="00B43C9D">
      <w:pPr>
        <w:keepNext/>
        <w:ind w:firstLine="450"/>
        <w:jc w:val="center"/>
      </w:pPr>
      <w:r>
        <w:rPr>
          <w:noProof/>
        </w:rPr>
        <w:drawing>
          <wp:inline distT="114300" distB="114300" distL="114300" distR="114300" wp14:anchorId="4DA9C672" wp14:editId="03EFBFBB">
            <wp:extent cx="5792242" cy="3402419"/>
            <wp:effectExtent l="0" t="0" r="0" b="762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b="13165"/>
                    <a:stretch>
                      <a:fillRect/>
                    </a:stretch>
                  </pic:blipFill>
                  <pic:spPr>
                    <a:xfrm>
                      <a:off x="0" y="0"/>
                      <a:ext cx="5796565" cy="3404959"/>
                    </a:xfrm>
                    <a:prstGeom prst="rect">
                      <a:avLst/>
                    </a:prstGeom>
                    <a:ln/>
                  </pic:spPr>
                </pic:pic>
              </a:graphicData>
            </a:graphic>
          </wp:inline>
        </w:drawing>
      </w:r>
    </w:p>
    <w:p w14:paraId="1C48B327" w14:textId="2C69536E" w:rsidR="00BB6B9C" w:rsidRPr="00B43C9D" w:rsidRDefault="00B43C9D" w:rsidP="00B43C9D">
      <w:pPr>
        <w:pStyle w:val="Caption"/>
        <w:rPr>
          <w:lang w:val="en-ID"/>
        </w:rPr>
      </w:pPr>
      <w:bookmarkStart w:id="968" w:name="_Toc75883734"/>
      <w:r>
        <w:t xml:space="preserve">Gambar 1. </w:t>
      </w:r>
      <w:r>
        <w:fldChar w:fldCharType="begin"/>
      </w:r>
      <w:r>
        <w:instrText xml:space="preserve"> SEQ Gambar_1. \* ARABIC </w:instrText>
      </w:r>
      <w:r>
        <w:fldChar w:fldCharType="separate"/>
      </w:r>
      <w:r>
        <w:rPr>
          <w:noProof/>
        </w:rPr>
        <w:t>16</w:t>
      </w:r>
      <w:r>
        <w:fldChar w:fldCharType="end"/>
      </w:r>
      <w:r>
        <w:rPr>
          <w:lang w:val="en-ID"/>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detail </w:t>
      </w:r>
      <w:proofErr w:type="spellStart"/>
      <w:r>
        <w:rPr>
          <w:lang w:val="en-US"/>
        </w:rPr>
        <w:t>pendapatan</w:t>
      </w:r>
      <w:proofErr w:type="spellEnd"/>
      <w:r>
        <w:rPr>
          <w:lang w:val="en-US"/>
        </w:rPr>
        <w:t xml:space="preserve"> </w:t>
      </w:r>
      <w:proofErr w:type="spellStart"/>
      <w:r>
        <w:rPr>
          <w:lang w:val="en-US"/>
        </w:rPr>
        <w:t>faktur</w:t>
      </w:r>
      <w:bookmarkEnd w:id="968"/>
      <w:proofErr w:type="spellEnd"/>
    </w:p>
    <w:p w14:paraId="24256D7D" w14:textId="77777777" w:rsidR="00AA227D" w:rsidRDefault="00425617">
      <w:r>
        <w:tab/>
      </w:r>
    </w:p>
    <w:p w14:paraId="4AE61FA3" w14:textId="65BE3B5B" w:rsidR="00AA227D" w:rsidRDefault="00425617" w:rsidP="004D5958">
      <w:pPr>
        <w:ind w:left="360"/>
      </w:pPr>
      <w:r>
        <w:lastRenderedPageBreak/>
        <w:t xml:space="preserve">Data pendapatan juga dapat ditampilkan dalam bentuk diagram lingkaran. </w:t>
      </w:r>
      <w:r w:rsidR="00B6709D">
        <w:fldChar w:fldCharType="begin"/>
      </w:r>
      <w:r w:rsidR="00B6709D">
        <w:instrText xml:space="preserve"> REF _Ref75624356 </w:instrText>
      </w:r>
      <w:r w:rsidR="00B6709D">
        <w:fldChar w:fldCharType="separate"/>
      </w:r>
      <w:r w:rsidR="004D5958">
        <w:t xml:space="preserve">Gambar </w:t>
      </w:r>
      <w:r w:rsidR="004D5958">
        <w:rPr>
          <w:noProof/>
        </w:rPr>
        <w:t>17</w:t>
      </w:r>
      <w:r w:rsidR="00B6709D">
        <w:rPr>
          <w:noProof/>
        </w:rPr>
        <w:fldChar w:fldCharType="end"/>
      </w:r>
      <w:r w:rsidR="004D5958">
        <w:rPr>
          <w:lang w:val="en-US"/>
        </w:rPr>
        <w:t xml:space="preserve"> </w:t>
      </w:r>
      <w:r>
        <w:t>menunjukkan tampilan data pendapatan dalam bentuk diagram lingkaran.</w:t>
      </w:r>
    </w:p>
    <w:p w14:paraId="1A78E3E2" w14:textId="77777777" w:rsidR="00B43C9D" w:rsidRDefault="00425617" w:rsidP="00B43C9D">
      <w:pPr>
        <w:keepNext/>
      </w:pPr>
      <w:r>
        <w:rPr>
          <w:b/>
          <w:noProof/>
        </w:rPr>
        <w:drawing>
          <wp:inline distT="114300" distB="114300" distL="114300" distR="114300" wp14:anchorId="718EDC6C" wp14:editId="10AB0569">
            <wp:extent cx="6153150" cy="40627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t="1493"/>
                    <a:stretch>
                      <a:fillRect/>
                    </a:stretch>
                  </pic:blipFill>
                  <pic:spPr>
                    <a:xfrm>
                      <a:off x="0" y="0"/>
                      <a:ext cx="6153150" cy="4062730"/>
                    </a:xfrm>
                    <a:prstGeom prst="rect">
                      <a:avLst/>
                    </a:prstGeom>
                    <a:ln/>
                  </pic:spPr>
                </pic:pic>
              </a:graphicData>
            </a:graphic>
          </wp:inline>
        </w:drawing>
      </w:r>
    </w:p>
    <w:p w14:paraId="141FAC7D" w14:textId="01C8731C" w:rsidR="00BB6B9C" w:rsidRPr="00B43C9D" w:rsidRDefault="00B43C9D" w:rsidP="00B43C9D">
      <w:pPr>
        <w:pStyle w:val="Caption"/>
        <w:rPr>
          <w:lang w:val="en-ID"/>
        </w:rPr>
      </w:pPr>
      <w:bookmarkStart w:id="969" w:name="_Toc75883735"/>
      <w:r>
        <w:t xml:space="preserve">Gambar 1. </w:t>
      </w:r>
      <w:r>
        <w:fldChar w:fldCharType="begin"/>
      </w:r>
      <w:r>
        <w:instrText xml:space="preserve"> SEQ Gambar_1. \* ARABIC </w:instrText>
      </w:r>
      <w:r>
        <w:fldChar w:fldCharType="separate"/>
      </w:r>
      <w:r>
        <w:rPr>
          <w:noProof/>
        </w:rPr>
        <w:t>17</w:t>
      </w:r>
      <w:r>
        <w:fldChar w:fldCharType="end"/>
      </w:r>
      <w:r>
        <w:rPr>
          <w:lang w:val="en-ID"/>
        </w:rPr>
        <w:t xml:space="preserve"> </w:t>
      </w:r>
      <w:r>
        <w:rPr>
          <w:lang w:val="en-US"/>
        </w:rPr>
        <w:t xml:space="preserve">Diagram </w:t>
      </w:r>
      <w:proofErr w:type="spellStart"/>
      <w:r>
        <w:rPr>
          <w:lang w:val="en-US"/>
        </w:rPr>
        <w:t>lingkaran</w:t>
      </w:r>
      <w:proofErr w:type="spellEnd"/>
      <w:r>
        <w:rPr>
          <w:lang w:val="en-US"/>
        </w:rPr>
        <w:t xml:space="preserve"> data </w:t>
      </w:r>
      <w:proofErr w:type="spellStart"/>
      <w:r>
        <w:rPr>
          <w:lang w:val="en-US"/>
        </w:rPr>
        <w:t>pendapatan</w:t>
      </w:r>
      <w:proofErr w:type="spellEnd"/>
      <w:r>
        <w:rPr>
          <w:lang w:val="en-US"/>
        </w:rPr>
        <w:t xml:space="preserve"> </w:t>
      </w:r>
      <w:proofErr w:type="spellStart"/>
      <w:r>
        <w:rPr>
          <w:lang w:val="en-US"/>
        </w:rPr>
        <w:t>faktur</w:t>
      </w:r>
      <w:bookmarkEnd w:id="969"/>
      <w:proofErr w:type="spellEnd"/>
    </w:p>
    <w:p w14:paraId="302F073B" w14:textId="0058FD67" w:rsidR="00A621E9" w:rsidRDefault="00A621E9" w:rsidP="00A621E9">
      <w:pPr>
        <w:ind w:left="360"/>
        <w:rPr>
          <w:lang w:val="en-US"/>
        </w:rPr>
      </w:pPr>
      <w:ins w:id="970" w:author="Andrew Mulya" w:date="2021-06-27T20:08:00Z">
        <w:r>
          <w:rPr>
            <w:lang w:val="en-US"/>
          </w:rPr>
          <w:t xml:space="preserve">Fitur </w:t>
        </w:r>
      </w:ins>
      <w:r>
        <w:rPr>
          <w:i/>
          <w:iCs/>
          <w:lang w:val="en-US"/>
        </w:rPr>
        <w:t>earning</w:t>
      </w:r>
      <w:ins w:id="971" w:author="Andrew Mulya" w:date="2021-06-27T20:08:00Z">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ins>
      <w:proofErr w:type="spellStart"/>
      <w:r>
        <w:rPr>
          <w:i/>
          <w:iCs/>
          <w:lang w:val="en-US"/>
        </w:rPr>
        <w:t>Earning</w:t>
      </w:r>
      <w:ins w:id="972" w:author="Andrew Mulya" w:date="2021-06-27T20:08:00Z">
        <w:r>
          <w:rPr>
            <w:i/>
            <w:iCs/>
            <w:lang w:val="en-US"/>
          </w:rPr>
          <w:t>.php</w:t>
        </w:r>
        <w:proofErr w:type="spellEnd"/>
        <w:r>
          <w:rPr>
            <w:i/>
            <w:iCs/>
            <w:lang w:val="en-US"/>
          </w:rPr>
          <w:t xml:space="preserve"> </w:t>
        </w:r>
        <w:r>
          <w:rPr>
            <w:lang w:val="en-US"/>
          </w:rPr>
          <w:t xml:space="preserve">dan </w:t>
        </w:r>
      </w:ins>
      <w:proofErr w:type="spellStart"/>
      <w:r>
        <w:rPr>
          <w:i/>
          <w:iCs/>
          <w:lang w:val="en-US"/>
        </w:rPr>
        <w:t>Earning</w:t>
      </w:r>
      <w:ins w:id="973" w:author="Andrew Mulya" w:date="2021-06-27T20:08:00Z">
        <w:r>
          <w:rPr>
            <w:i/>
            <w:iCs/>
            <w:lang w:val="en-US"/>
          </w:rPr>
          <w:t>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ins>
      <w:r>
        <w:rPr>
          <w:i/>
          <w:iCs/>
          <w:lang w:val="en-US"/>
        </w:rPr>
        <w:t>earning</w:t>
      </w:r>
      <w:ins w:id="974" w:author="Andrew Mulya" w:date="2021-06-27T20:08:00Z">
        <w:r>
          <w:rPr>
            <w:lang w:val="en-US"/>
          </w:rPr>
          <w:t xml:space="preserve">. </w:t>
        </w:r>
        <w:proofErr w:type="spellStart"/>
        <w:r>
          <w:rPr>
            <w:lang w:val="en-US"/>
          </w:rPr>
          <w:t>Tabel</w:t>
        </w:r>
        <w:proofErr w:type="spellEnd"/>
        <w:r>
          <w:rPr>
            <w:lang w:val="en-US"/>
          </w:rPr>
          <w:t xml:space="preserve"> </w:t>
        </w:r>
      </w:ins>
      <w:r w:rsidR="008C56DE">
        <w:rPr>
          <w:b/>
          <w:bCs/>
          <w:lang w:val="en-US"/>
        </w:rPr>
        <w:t>xxx</w:t>
      </w:r>
      <w:ins w:id="975"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proofErr w:type="spellStart"/>
        <w:r>
          <w:rPr>
            <w:lang w:val="en-US"/>
          </w:rPr>
          <w:t>tabel</w:t>
        </w:r>
        <w:proofErr w:type="spellEnd"/>
        <w:r>
          <w:rPr>
            <w:lang w:val="en-US"/>
          </w:rPr>
          <w:t xml:space="preserve"> </w:t>
        </w:r>
      </w:ins>
      <w:r w:rsidR="008C56DE">
        <w:rPr>
          <w:b/>
          <w:bCs/>
          <w:lang w:val="en-US"/>
        </w:rPr>
        <w:t>xxx</w:t>
      </w:r>
      <w:ins w:id="976"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tbl>
      <w:tblPr>
        <w:tblStyle w:val="TableGrid"/>
        <w:tblW w:w="0" w:type="auto"/>
        <w:tblInd w:w="-5" w:type="dxa"/>
        <w:tblLook w:val="04A0" w:firstRow="1" w:lastRow="0" w:firstColumn="1" w:lastColumn="0" w:noHBand="0" w:noVBand="1"/>
      </w:tblPr>
      <w:tblGrid>
        <w:gridCol w:w="810"/>
        <w:gridCol w:w="3150"/>
        <w:gridCol w:w="5723"/>
      </w:tblGrid>
      <w:tr w:rsidR="00A621E9" w14:paraId="6A85021E" w14:textId="77777777" w:rsidTr="00D775ED">
        <w:tc>
          <w:tcPr>
            <w:tcW w:w="810" w:type="dxa"/>
          </w:tcPr>
          <w:p w14:paraId="1196ECFE" w14:textId="7826E7F4" w:rsidR="00A621E9" w:rsidRDefault="00A621E9" w:rsidP="00A621E9">
            <w:pPr>
              <w:pStyle w:val="TableHead"/>
              <w:rPr>
                <w:lang w:val="en-US"/>
              </w:rPr>
            </w:pPr>
            <w:ins w:id="977" w:author="Andrew Mulya" w:date="2021-06-27T20:11:00Z">
              <w:r>
                <w:rPr>
                  <w:lang w:val="en-US"/>
                </w:rPr>
                <w:t>No.</w:t>
              </w:r>
            </w:ins>
          </w:p>
        </w:tc>
        <w:tc>
          <w:tcPr>
            <w:tcW w:w="3150" w:type="dxa"/>
          </w:tcPr>
          <w:p w14:paraId="660E94A7" w14:textId="079D6478" w:rsidR="00A621E9" w:rsidRDefault="00A621E9" w:rsidP="00A621E9">
            <w:pPr>
              <w:pStyle w:val="TableHead"/>
              <w:rPr>
                <w:lang w:val="en-US"/>
              </w:rPr>
            </w:pPr>
            <w:ins w:id="978" w:author="Andrew Mulya" w:date="2021-06-27T20:12:00Z">
              <w:r>
                <w:rPr>
                  <w:lang w:val="en-US"/>
                </w:rPr>
                <w:t xml:space="preserve">Nama </w:t>
              </w:r>
              <w:proofErr w:type="spellStart"/>
              <w:r>
                <w:rPr>
                  <w:lang w:val="en-US"/>
                </w:rPr>
                <w:t>Fungsi</w:t>
              </w:r>
            </w:ins>
            <w:proofErr w:type="spellEnd"/>
          </w:p>
        </w:tc>
        <w:tc>
          <w:tcPr>
            <w:tcW w:w="5723" w:type="dxa"/>
          </w:tcPr>
          <w:p w14:paraId="5869B657" w14:textId="3C240791" w:rsidR="00A621E9" w:rsidRDefault="00A621E9" w:rsidP="00A621E9">
            <w:pPr>
              <w:pStyle w:val="TableHead"/>
              <w:rPr>
                <w:lang w:val="en-US"/>
              </w:rPr>
            </w:pPr>
            <w:proofErr w:type="spellStart"/>
            <w:ins w:id="979" w:author="Andrew Mulya" w:date="2021-06-27T20:12:00Z">
              <w:r>
                <w:rPr>
                  <w:lang w:val="en-US"/>
                </w:rPr>
                <w:t>Keterangan</w:t>
              </w:r>
            </w:ins>
            <w:proofErr w:type="spellEnd"/>
          </w:p>
        </w:tc>
      </w:tr>
      <w:tr w:rsidR="00A621E9" w14:paraId="6D66ED16" w14:textId="77777777" w:rsidTr="00D775ED">
        <w:tc>
          <w:tcPr>
            <w:tcW w:w="810" w:type="dxa"/>
          </w:tcPr>
          <w:p w14:paraId="0BAF22ED" w14:textId="4D431373" w:rsidR="00A621E9" w:rsidRDefault="00A621E9" w:rsidP="00A621E9">
            <w:pPr>
              <w:ind w:firstLine="0"/>
              <w:jc w:val="center"/>
              <w:rPr>
                <w:lang w:val="en-US"/>
              </w:rPr>
            </w:pPr>
            <w:r>
              <w:rPr>
                <w:lang w:val="en-US"/>
              </w:rPr>
              <w:t>1</w:t>
            </w:r>
          </w:p>
        </w:tc>
        <w:tc>
          <w:tcPr>
            <w:tcW w:w="3150" w:type="dxa"/>
          </w:tcPr>
          <w:p w14:paraId="58DB9265" w14:textId="66580C8A" w:rsidR="00A621E9" w:rsidRDefault="00A621E9" w:rsidP="00A621E9">
            <w:pPr>
              <w:ind w:firstLine="0"/>
              <w:rPr>
                <w:lang w:val="en-US"/>
              </w:rPr>
            </w:pPr>
            <w:r>
              <w:rPr>
                <w:lang w:val="en-US"/>
              </w:rPr>
              <w:t>__</w:t>
            </w:r>
            <w:proofErr w:type="gramStart"/>
            <w:r>
              <w:rPr>
                <w:lang w:val="en-US"/>
              </w:rPr>
              <w:t>construct(</w:t>
            </w:r>
            <w:proofErr w:type="gramEnd"/>
            <w:r>
              <w:rPr>
                <w:lang w:val="en-US"/>
              </w:rPr>
              <w:t>)</w:t>
            </w:r>
          </w:p>
        </w:tc>
        <w:tc>
          <w:tcPr>
            <w:tcW w:w="5723" w:type="dxa"/>
          </w:tcPr>
          <w:p w14:paraId="7A8C24A6" w14:textId="3EE4D5A7" w:rsidR="00A621E9" w:rsidRDefault="00A621E9" w:rsidP="00A621E9">
            <w:pPr>
              <w:ind w:firstLine="0"/>
              <w:rPr>
                <w:lang w:val="en-US"/>
              </w:rPr>
            </w:pPr>
            <w:ins w:id="980" w:author="Andrew Mulya" w:date="2021-06-26T23:51:00Z">
              <w:r w:rsidRPr="00580E97">
                <w:t xml:space="preserve">Memuat model dan helper yang akan digunakan, yaitu </w:t>
              </w:r>
            </w:ins>
            <w:r w:rsidR="000F7E9C">
              <w:rPr>
                <w:i/>
                <w:iCs/>
                <w:lang w:val="en-US"/>
              </w:rPr>
              <w:t>earning</w:t>
            </w:r>
            <w:ins w:id="981" w:author="Andrew Mulya" w:date="2021-06-26T23:51:00Z">
              <w:r w:rsidRPr="00580E97">
                <w:t>_</w:t>
              </w:r>
              <w:r w:rsidRPr="00B42C47">
                <w:rPr>
                  <w:i/>
                  <w:iCs/>
                  <w:rPrChange w:id="982" w:author="Andrew Mulya" w:date="2021-06-26T23:51:00Z">
                    <w:rPr/>
                  </w:rPrChange>
                </w:rPr>
                <w:t>model</w:t>
              </w:r>
            </w:ins>
            <w:r w:rsidR="000F7E9C">
              <w:rPr>
                <w:i/>
                <w:iCs/>
              </w:rPr>
              <w:t xml:space="preserve"> </w:t>
            </w:r>
            <w:r w:rsidR="000F7E9C">
              <w:rPr>
                <w:lang w:val="en-US"/>
              </w:rPr>
              <w:t>dan</w:t>
            </w:r>
            <w:r>
              <w:rPr>
                <w:i/>
                <w:iCs/>
                <w:lang w:val="en-US"/>
              </w:rPr>
              <w:t xml:space="preserve"> </w:t>
            </w:r>
            <w:ins w:id="983" w:author="Andrew Mulya" w:date="2021-06-26T23:51:00Z">
              <w:r w:rsidRPr="00B42C47">
                <w:rPr>
                  <w:i/>
                  <w:iCs/>
                  <w:rPrChange w:id="984" w:author="Andrew Mulya" w:date="2021-06-26T23:51:00Z">
                    <w:rPr/>
                  </w:rPrChange>
                </w:rPr>
                <w:t>sales_helper</w:t>
              </w:r>
            </w:ins>
            <w:r w:rsidR="000F7E9C">
              <w:rPr>
                <w:i/>
                <w:iCs/>
                <w:lang w:val="en-US"/>
              </w:rPr>
              <w:t>.</w:t>
            </w:r>
          </w:p>
        </w:tc>
      </w:tr>
      <w:tr w:rsidR="00A621E9" w14:paraId="3D155B31" w14:textId="77777777" w:rsidTr="00D775ED">
        <w:tc>
          <w:tcPr>
            <w:tcW w:w="810" w:type="dxa"/>
          </w:tcPr>
          <w:p w14:paraId="20A25DB4" w14:textId="214E1173" w:rsidR="00A621E9" w:rsidRDefault="00A621E9" w:rsidP="00A621E9">
            <w:pPr>
              <w:ind w:firstLine="0"/>
              <w:jc w:val="center"/>
              <w:rPr>
                <w:lang w:val="en-US"/>
              </w:rPr>
            </w:pPr>
            <w:r>
              <w:rPr>
                <w:lang w:val="en-US"/>
              </w:rPr>
              <w:t>2</w:t>
            </w:r>
          </w:p>
        </w:tc>
        <w:tc>
          <w:tcPr>
            <w:tcW w:w="3150" w:type="dxa"/>
          </w:tcPr>
          <w:p w14:paraId="0FF18DD9" w14:textId="12313065" w:rsidR="00A621E9" w:rsidRDefault="00A621E9" w:rsidP="00A621E9">
            <w:pPr>
              <w:ind w:firstLine="0"/>
              <w:rPr>
                <w:lang w:val="en-US"/>
              </w:rPr>
            </w:pPr>
            <w:proofErr w:type="gramStart"/>
            <w:r>
              <w:rPr>
                <w:lang w:val="en-US"/>
              </w:rPr>
              <w:t>index(</w:t>
            </w:r>
            <w:proofErr w:type="gramEnd"/>
            <w:r>
              <w:rPr>
                <w:lang w:val="en-US"/>
              </w:rPr>
              <w:t>)</w:t>
            </w:r>
          </w:p>
        </w:tc>
        <w:tc>
          <w:tcPr>
            <w:tcW w:w="5723" w:type="dxa"/>
          </w:tcPr>
          <w:p w14:paraId="40DB6DF0" w14:textId="08FA28EE" w:rsidR="00A621E9" w:rsidRPr="000F7E9C" w:rsidRDefault="00A621E9" w:rsidP="00A621E9">
            <w:pPr>
              <w:ind w:firstLine="0"/>
              <w:rPr>
                <w:lang w:val="en-US"/>
              </w:rPr>
            </w:pPr>
            <w:ins w:id="985" w:author="Andrew Mulya" w:date="2021-06-26T23:51:00Z">
              <w:r w:rsidRPr="00580E97">
                <w:t>Mengarahkan pengguna ke halaman</w:t>
              </w:r>
            </w:ins>
            <w:r w:rsidR="000F7E9C">
              <w:t xml:space="preserve"> </w:t>
            </w:r>
            <w:r w:rsidR="000F7E9C" w:rsidRPr="000F7E9C">
              <w:rPr>
                <w:i/>
                <w:iCs/>
                <w:lang w:val="en-US"/>
              </w:rPr>
              <w:t>“</w:t>
            </w:r>
            <w:proofErr w:type="spellStart"/>
            <w:r w:rsidR="000F7E9C" w:rsidRPr="000F7E9C">
              <w:rPr>
                <w:i/>
                <w:iCs/>
                <w:lang w:val="en-US"/>
              </w:rPr>
              <w:t>Pendapatan</w:t>
            </w:r>
            <w:proofErr w:type="spellEnd"/>
            <w:r w:rsidR="000F7E9C" w:rsidRPr="000F7E9C">
              <w:rPr>
                <w:i/>
                <w:iCs/>
                <w:lang w:val="en-US"/>
              </w:rPr>
              <w:t xml:space="preserve"> </w:t>
            </w:r>
            <w:proofErr w:type="spellStart"/>
            <w:r w:rsidR="000F7E9C" w:rsidRPr="000F7E9C">
              <w:rPr>
                <w:i/>
                <w:iCs/>
                <w:lang w:val="en-US"/>
              </w:rPr>
              <w:t>Faktur</w:t>
            </w:r>
            <w:proofErr w:type="spellEnd"/>
            <w:r w:rsidR="000F7E9C" w:rsidRPr="000F7E9C">
              <w:rPr>
                <w:i/>
                <w:iCs/>
                <w:lang w:val="en-US"/>
              </w:rPr>
              <w:t>”</w:t>
            </w:r>
            <w:ins w:id="986" w:author="Andrew Mulya" w:date="2021-06-26T23:51:00Z">
              <w:r w:rsidRPr="00580E97">
                <w:t xml:space="preserve">, dan mengirimkan data </w:t>
              </w:r>
            </w:ins>
            <w:r w:rsidR="000F7E9C">
              <w:rPr>
                <w:i/>
                <w:iCs/>
                <w:lang w:val="en-US"/>
              </w:rPr>
              <w:t xml:space="preserve">earning </w:t>
            </w:r>
            <w:ins w:id="987" w:author="Andrew Mulya" w:date="2021-06-26T23:51:00Z">
              <w:r w:rsidRPr="00580E97">
                <w:t xml:space="preserve">dari </w:t>
              </w:r>
            </w:ins>
            <w:r w:rsidR="000F7E9C">
              <w:rPr>
                <w:i/>
                <w:iCs/>
                <w:lang w:val="en-US"/>
              </w:rPr>
              <w:t>earning</w:t>
            </w:r>
            <w:ins w:id="988" w:author="Andrew Mulya" w:date="2021-06-26T23:51:00Z">
              <w:r w:rsidRPr="00B42C47">
                <w:rPr>
                  <w:i/>
                  <w:iCs/>
                  <w:rPrChange w:id="989" w:author="Andrew Mulya" w:date="2021-06-26T23:52:00Z">
                    <w:rPr/>
                  </w:rPrChange>
                </w:rPr>
                <w:t>_model</w:t>
              </w:r>
              <w:r w:rsidRPr="00580E97">
                <w:t xml:space="preserve"> ke view.</w:t>
              </w:r>
            </w:ins>
            <w:r w:rsidR="000F7E9C">
              <w:rPr>
                <w:lang w:val="en-US"/>
              </w:rPr>
              <w:t xml:space="preserve"> Data pada </w:t>
            </w:r>
            <w:proofErr w:type="spellStart"/>
            <w:r w:rsidR="000F7E9C">
              <w:rPr>
                <w:lang w:val="en-US"/>
              </w:rPr>
              <w:t>halaman</w:t>
            </w:r>
            <w:proofErr w:type="spellEnd"/>
            <w:r w:rsidR="000F7E9C">
              <w:rPr>
                <w:lang w:val="en-US"/>
              </w:rPr>
              <w:t xml:space="preserve"> </w:t>
            </w:r>
            <w:proofErr w:type="spellStart"/>
            <w:r w:rsidR="000F7E9C">
              <w:rPr>
                <w:lang w:val="en-US"/>
              </w:rPr>
              <w:t>ini</w:t>
            </w:r>
            <w:proofErr w:type="spellEnd"/>
            <w:r w:rsidR="000F7E9C">
              <w:rPr>
                <w:lang w:val="en-US"/>
              </w:rPr>
              <w:t xml:space="preserve"> </w:t>
            </w:r>
            <w:proofErr w:type="spellStart"/>
            <w:r w:rsidR="000F7E9C">
              <w:rPr>
                <w:lang w:val="en-US"/>
              </w:rPr>
              <w:t>akan</w:t>
            </w:r>
            <w:proofErr w:type="spellEnd"/>
            <w:r w:rsidR="000F7E9C">
              <w:rPr>
                <w:lang w:val="en-US"/>
              </w:rPr>
              <w:t xml:space="preserve"> </w:t>
            </w:r>
            <w:proofErr w:type="spellStart"/>
            <w:r w:rsidR="000F7E9C">
              <w:rPr>
                <w:lang w:val="en-US"/>
              </w:rPr>
              <w:t>digunakan</w:t>
            </w:r>
            <w:proofErr w:type="spellEnd"/>
            <w:r w:rsidR="000F7E9C">
              <w:rPr>
                <w:lang w:val="en-US"/>
              </w:rPr>
              <w:t xml:space="preserve"> </w:t>
            </w:r>
            <w:proofErr w:type="spellStart"/>
            <w:r w:rsidR="000F7E9C">
              <w:rPr>
                <w:lang w:val="en-US"/>
              </w:rPr>
              <w:t>untuk</w:t>
            </w:r>
            <w:proofErr w:type="spellEnd"/>
            <w:r w:rsidR="000F7E9C">
              <w:rPr>
                <w:lang w:val="en-US"/>
              </w:rPr>
              <w:t xml:space="preserve"> </w:t>
            </w:r>
            <w:proofErr w:type="spellStart"/>
            <w:r w:rsidR="000F7E9C">
              <w:rPr>
                <w:lang w:val="en-US"/>
              </w:rPr>
              <w:t>pembuatan</w:t>
            </w:r>
            <w:proofErr w:type="spellEnd"/>
            <w:r w:rsidR="000F7E9C">
              <w:rPr>
                <w:lang w:val="en-US"/>
              </w:rPr>
              <w:t xml:space="preserve"> </w:t>
            </w:r>
            <w:proofErr w:type="spellStart"/>
            <w:r w:rsidR="000F7E9C">
              <w:rPr>
                <w:lang w:val="en-US"/>
              </w:rPr>
              <w:t>grafik</w:t>
            </w:r>
            <w:proofErr w:type="spellEnd"/>
            <w:r w:rsidR="000F7E9C">
              <w:rPr>
                <w:lang w:val="en-US"/>
              </w:rPr>
              <w:t xml:space="preserve"> </w:t>
            </w:r>
            <w:proofErr w:type="spellStart"/>
            <w:r w:rsidR="000F7E9C">
              <w:rPr>
                <w:lang w:val="en-US"/>
              </w:rPr>
              <w:t>batang</w:t>
            </w:r>
            <w:proofErr w:type="spellEnd"/>
            <w:r w:rsidR="000F7E9C">
              <w:rPr>
                <w:lang w:val="en-US"/>
              </w:rPr>
              <w:t xml:space="preserve"> </w:t>
            </w:r>
            <w:proofErr w:type="spellStart"/>
            <w:r w:rsidR="000F7E9C">
              <w:rPr>
                <w:lang w:val="en-US"/>
              </w:rPr>
              <w:t>pendapatan</w:t>
            </w:r>
            <w:proofErr w:type="spellEnd"/>
            <w:r w:rsidR="000F7E9C">
              <w:rPr>
                <w:lang w:val="en-US"/>
              </w:rPr>
              <w:t xml:space="preserve"> </w:t>
            </w:r>
            <w:proofErr w:type="spellStart"/>
            <w:r w:rsidR="000F7E9C">
              <w:rPr>
                <w:lang w:val="en-US"/>
              </w:rPr>
              <w:t>dalam</w:t>
            </w:r>
            <w:proofErr w:type="spellEnd"/>
            <w:r w:rsidR="000F7E9C">
              <w:rPr>
                <w:lang w:val="en-US"/>
              </w:rPr>
              <w:t xml:space="preserve"> </w:t>
            </w:r>
            <w:proofErr w:type="spellStart"/>
            <w:r w:rsidR="000F7E9C">
              <w:rPr>
                <w:lang w:val="en-US"/>
              </w:rPr>
              <w:t>satu</w:t>
            </w:r>
            <w:proofErr w:type="spellEnd"/>
            <w:r w:rsidR="000F7E9C">
              <w:rPr>
                <w:lang w:val="en-US"/>
              </w:rPr>
              <w:t xml:space="preserve"> </w:t>
            </w:r>
            <w:proofErr w:type="spellStart"/>
            <w:r w:rsidR="000F7E9C">
              <w:rPr>
                <w:lang w:val="en-US"/>
              </w:rPr>
              <w:t>tahun</w:t>
            </w:r>
            <w:proofErr w:type="spellEnd"/>
            <w:r w:rsidR="000F7E9C">
              <w:rPr>
                <w:lang w:val="en-US"/>
              </w:rPr>
              <w:t xml:space="preserve"> yang </w:t>
            </w:r>
            <w:proofErr w:type="spellStart"/>
            <w:r w:rsidR="000F7E9C">
              <w:rPr>
                <w:lang w:val="en-US"/>
              </w:rPr>
              <w:t>dibagi</w:t>
            </w:r>
            <w:proofErr w:type="spellEnd"/>
            <w:r w:rsidR="000F7E9C">
              <w:rPr>
                <w:lang w:val="en-US"/>
              </w:rPr>
              <w:t xml:space="preserve"> </w:t>
            </w:r>
            <w:proofErr w:type="spellStart"/>
            <w:r w:rsidR="000F7E9C">
              <w:rPr>
                <w:lang w:val="en-US"/>
              </w:rPr>
              <w:t>berdasarkan</w:t>
            </w:r>
            <w:proofErr w:type="spellEnd"/>
            <w:r w:rsidR="000F7E9C">
              <w:rPr>
                <w:lang w:val="en-US"/>
              </w:rPr>
              <w:t xml:space="preserve"> </w:t>
            </w:r>
            <w:proofErr w:type="spellStart"/>
            <w:r w:rsidR="000F7E9C">
              <w:rPr>
                <w:lang w:val="en-US"/>
              </w:rPr>
              <w:t>bulan</w:t>
            </w:r>
            <w:proofErr w:type="spellEnd"/>
            <w:r w:rsidR="000F7E9C">
              <w:rPr>
                <w:lang w:val="en-US"/>
              </w:rPr>
              <w:t xml:space="preserve"> dan </w:t>
            </w:r>
            <w:proofErr w:type="spellStart"/>
            <w:r w:rsidR="000F7E9C">
              <w:rPr>
                <w:lang w:val="en-US"/>
              </w:rPr>
              <w:t>jenis</w:t>
            </w:r>
            <w:proofErr w:type="spellEnd"/>
            <w:r w:rsidR="000F7E9C">
              <w:rPr>
                <w:lang w:val="en-US"/>
              </w:rPr>
              <w:t xml:space="preserve"> </w:t>
            </w:r>
            <w:proofErr w:type="spellStart"/>
            <w:r w:rsidR="000F7E9C">
              <w:rPr>
                <w:lang w:val="en-US"/>
              </w:rPr>
              <w:t>fakturnya</w:t>
            </w:r>
            <w:proofErr w:type="spellEnd"/>
            <w:r w:rsidR="000F7E9C">
              <w:rPr>
                <w:lang w:val="en-US"/>
              </w:rPr>
              <w:t>.</w:t>
            </w:r>
          </w:p>
        </w:tc>
      </w:tr>
      <w:tr w:rsidR="00A621E9" w14:paraId="6874FC38" w14:textId="77777777" w:rsidTr="00D775ED">
        <w:tc>
          <w:tcPr>
            <w:tcW w:w="810" w:type="dxa"/>
          </w:tcPr>
          <w:p w14:paraId="775839D1" w14:textId="4B00271E" w:rsidR="00A621E9" w:rsidRDefault="00A621E9" w:rsidP="00A621E9">
            <w:pPr>
              <w:ind w:firstLine="0"/>
              <w:jc w:val="center"/>
              <w:rPr>
                <w:lang w:val="en-US"/>
              </w:rPr>
            </w:pPr>
            <w:r>
              <w:rPr>
                <w:lang w:val="en-US"/>
              </w:rPr>
              <w:t>3</w:t>
            </w:r>
          </w:p>
        </w:tc>
        <w:tc>
          <w:tcPr>
            <w:tcW w:w="3150" w:type="dxa"/>
          </w:tcPr>
          <w:p w14:paraId="0EAF1106" w14:textId="7E4AB991" w:rsidR="00A621E9" w:rsidRDefault="00A621E9" w:rsidP="00A621E9">
            <w:pPr>
              <w:ind w:firstLine="0"/>
              <w:rPr>
                <w:lang w:val="en-US"/>
              </w:rPr>
            </w:pPr>
            <w:proofErr w:type="gramStart"/>
            <w:r>
              <w:rPr>
                <w:lang w:val="en-US"/>
              </w:rPr>
              <w:t>detail(</w:t>
            </w:r>
            <w:proofErr w:type="gramEnd"/>
            <w:r>
              <w:rPr>
                <w:lang w:val="en-US"/>
              </w:rPr>
              <w:t>)</w:t>
            </w:r>
          </w:p>
        </w:tc>
        <w:tc>
          <w:tcPr>
            <w:tcW w:w="5723" w:type="dxa"/>
          </w:tcPr>
          <w:p w14:paraId="6D2CBDA9" w14:textId="096850FA" w:rsidR="00A621E9" w:rsidRDefault="000F7E9C" w:rsidP="00A621E9">
            <w:pPr>
              <w:ind w:firstLine="0"/>
              <w:rPr>
                <w:lang w:val="en-US"/>
              </w:rPr>
            </w:pPr>
            <w:ins w:id="990" w:author="Andrew Mulya" w:date="2021-06-26T23:51:00Z">
              <w:r w:rsidRPr="00580E97">
                <w:t>Mengarahkan pengguna ke halaman</w:t>
              </w:r>
            </w:ins>
            <w:r>
              <w:t xml:space="preserve"> </w:t>
            </w:r>
            <w:r w:rsidRPr="000F7E9C">
              <w:rPr>
                <w:i/>
                <w:iCs/>
                <w:lang w:val="en-US"/>
              </w:rPr>
              <w:t>“</w:t>
            </w:r>
            <w:r>
              <w:rPr>
                <w:i/>
                <w:iCs/>
                <w:lang w:val="en-US"/>
              </w:rPr>
              <w:t xml:space="preserve">Detail </w:t>
            </w:r>
            <w:proofErr w:type="spellStart"/>
            <w:r>
              <w:rPr>
                <w:i/>
                <w:iCs/>
                <w:lang w:val="en-US"/>
              </w:rPr>
              <w:t>Pendapatan</w:t>
            </w:r>
            <w:proofErr w:type="spellEnd"/>
            <w:r w:rsidRPr="000F7E9C">
              <w:rPr>
                <w:i/>
                <w:iCs/>
                <w:lang w:val="en-US"/>
              </w:rPr>
              <w:t>”</w:t>
            </w:r>
            <w:ins w:id="991" w:author="Andrew Mulya" w:date="2021-06-26T23:51:00Z">
              <w:r w:rsidRPr="00580E97">
                <w:t xml:space="preserve">, dan mengirimkan data </w:t>
              </w:r>
            </w:ins>
            <w:r>
              <w:rPr>
                <w:i/>
                <w:iCs/>
                <w:lang w:val="en-US"/>
              </w:rPr>
              <w:t xml:space="preserve">earning </w:t>
            </w:r>
            <w:ins w:id="992" w:author="Andrew Mulya" w:date="2021-06-26T23:51:00Z">
              <w:r w:rsidRPr="00580E97">
                <w:t xml:space="preserve">dari </w:t>
              </w:r>
            </w:ins>
            <w:r>
              <w:rPr>
                <w:i/>
                <w:iCs/>
                <w:lang w:val="en-US"/>
              </w:rPr>
              <w:lastRenderedPageBreak/>
              <w:t>earning</w:t>
            </w:r>
            <w:ins w:id="993" w:author="Andrew Mulya" w:date="2021-06-26T23:51:00Z">
              <w:r w:rsidRPr="00B42C47">
                <w:rPr>
                  <w:i/>
                  <w:iCs/>
                  <w:rPrChange w:id="994" w:author="Andrew Mulya" w:date="2021-06-26T23:52:00Z">
                    <w:rPr/>
                  </w:rPrChange>
                </w:rPr>
                <w:t>_model</w:t>
              </w:r>
              <w:r w:rsidRPr="00580E97">
                <w:t xml:space="preserve"> ke view.</w:t>
              </w:r>
            </w:ins>
            <w:r>
              <w:rPr>
                <w:lang w:val="en-US"/>
              </w:rPr>
              <w:t xml:space="preserve"> Data pada </w:t>
            </w:r>
            <w:proofErr w:type="spellStart"/>
            <w:r>
              <w:rPr>
                <w:lang w:val="en-US"/>
              </w:rPr>
              <w:t>halaman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grafik</w:t>
            </w:r>
            <w:proofErr w:type="spellEnd"/>
            <w:r>
              <w:rPr>
                <w:lang w:val="en-US"/>
              </w:rPr>
              <w:t xml:space="preserve"> </w:t>
            </w:r>
            <w:r>
              <w:rPr>
                <w:i/>
                <w:iCs/>
                <w:lang w:val="en-US"/>
              </w:rPr>
              <w:t>pie</w:t>
            </w:r>
            <w:r>
              <w:rPr>
                <w:lang w:val="en-US"/>
              </w:rPr>
              <w:t xml:space="preserve"> </w:t>
            </w:r>
            <w:proofErr w:type="spellStart"/>
            <w:r>
              <w:rPr>
                <w:lang w:val="en-US"/>
              </w:rPr>
              <w:t>pendapatan</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tahun</w:t>
            </w:r>
            <w:proofErr w:type="spellEnd"/>
            <w:r>
              <w:rPr>
                <w:lang w:val="en-US"/>
              </w:rPr>
              <w:t>/</w:t>
            </w:r>
            <w:proofErr w:type="spellStart"/>
            <w:r>
              <w:rPr>
                <w:lang w:val="en-US"/>
              </w:rPr>
              <w:t>bulan</w:t>
            </w:r>
            <w:proofErr w:type="spellEnd"/>
            <w:r>
              <w:rPr>
                <w:lang w:val="en-US"/>
              </w:rPr>
              <w:t xml:space="preserve"> dan </w:t>
            </w:r>
            <w:proofErr w:type="spellStart"/>
            <w:r>
              <w:rPr>
                <w:lang w:val="en-US"/>
              </w:rPr>
              <w:t>menunjukkan</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setiap</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faktur</w:t>
            </w:r>
            <w:proofErr w:type="spellEnd"/>
            <w:r>
              <w:rPr>
                <w:lang w:val="en-US"/>
              </w:rPr>
              <w:t>.</w:t>
            </w:r>
          </w:p>
        </w:tc>
      </w:tr>
      <w:tr w:rsidR="00A621E9" w14:paraId="169241EA" w14:textId="77777777" w:rsidTr="00D775ED">
        <w:tc>
          <w:tcPr>
            <w:tcW w:w="810" w:type="dxa"/>
          </w:tcPr>
          <w:p w14:paraId="6AFCEC0C" w14:textId="5FE98888" w:rsidR="00A621E9" w:rsidRDefault="00A621E9" w:rsidP="000F7E9C">
            <w:pPr>
              <w:ind w:firstLine="0"/>
              <w:jc w:val="center"/>
              <w:rPr>
                <w:lang w:val="en-US"/>
              </w:rPr>
            </w:pPr>
            <w:r>
              <w:rPr>
                <w:lang w:val="en-US"/>
              </w:rPr>
              <w:lastRenderedPageBreak/>
              <w:t>4</w:t>
            </w:r>
          </w:p>
        </w:tc>
        <w:tc>
          <w:tcPr>
            <w:tcW w:w="3150" w:type="dxa"/>
          </w:tcPr>
          <w:p w14:paraId="03F8844B" w14:textId="77DF2589" w:rsidR="00A621E9" w:rsidRDefault="00A621E9" w:rsidP="00A621E9">
            <w:pPr>
              <w:ind w:firstLine="0"/>
              <w:rPr>
                <w:lang w:val="en-US"/>
              </w:rPr>
            </w:pPr>
            <w:proofErr w:type="spellStart"/>
            <w:r>
              <w:rPr>
                <w:lang w:val="en-US"/>
              </w:rPr>
              <w:t>api_get_</w:t>
            </w:r>
            <w:proofErr w:type="gramStart"/>
            <w:r>
              <w:rPr>
                <w:lang w:val="en-US"/>
              </w:rPr>
              <w:t>invoice</w:t>
            </w:r>
            <w:proofErr w:type="spellEnd"/>
            <w:r>
              <w:rPr>
                <w:lang w:val="en-US"/>
              </w:rPr>
              <w:t>(</w:t>
            </w:r>
            <w:proofErr w:type="gramEnd"/>
            <w:r>
              <w:rPr>
                <w:lang w:val="en-US"/>
              </w:rPr>
              <w:t>)</w:t>
            </w:r>
          </w:p>
        </w:tc>
        <w:tc>
          <w:tcPr>
            <w:tcW w:w="5723" w:type="dxa"/>
          </w:tcPr>
          <w:p w14:paraId="6FF7F581" w14:textId="6802EACE" w:rsidR="00A621E9" w:rsidRPr="000F7E9C" w:rsidRDefault="000F7E9C" w:rsidP="00A621E9">
            <w:pPr>
              <w:ind w:firstLine="0"/>
              <w:rPr>
                <w:lang w:val="en-US"/>
              </w:rPr>
            </w:pPr>
            <w:r>
              <w:rPr>
                <w:lang w:val="en-US"/>
              </w:rPr>
              <w:t xml:space="preserve">API </w:t>
            </w:r>
            <w:proofErr w:type="spellStart"/>
            <w:r>
              <w:rPr>
                <w:lang w:val="en-US"/>
              </w:rPr>
              <w:t>untuk</w:t>
            </w:r>
            <w:proofErr w:type="spellEnd"/>
            <w:r>
              <w:rPr>
                <w:lang w:val="en-US"/>
              </w:rPr>
              <w:t xml:space="preserve"> </w:t>
            </w:r>
            <w:proofErr w:type="spellStart"/>
            <w:r>
              <w:rPr>
                <w:lang w:val="en-US"/>
              </w:rPr>
              <w:t>mengirimkan</w:t>
            </w:r>
            <w:proofErr w:type="spellEnd"/>
            <w:r>
              <w:rPr>
                <w:lang w:val="en-US"/>
              </w:rPr>
              <w:t xml:space="preserve"> data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pendapatan</w:t>
            </w:r>
            <w:proofErr w:type="spellEnd"/>
            <w:r>
              <w:rPr>
                <w:lang w:val="en-US"/>
              </w:rPr>
              <w:t xml:space="preserve"> pada </w:t>
            </w:r>
            <w:proofErr w:type="spellStart"/>
            <w:r>
              <w:rPr>
                <w:lang w:val="en-US"/>
              </w:rPr>
              <w:t>sebuah</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faktur</w:t>
            </w:r>
            <w:proofErr w:type="spellEnd"/>
            <w:r>
              <w:rPr>
                <w:lang w:val="en-US"/>
              </w:rPr>
              <w:t xml:space="preserve"> pada </w:t>
            </w:r>
            <w:proofErr w:type="spellStart"/>
            <w:r>
              <w:rPr>
                <w:lang w:val="en-US"/>
              </w:rPr>
              <w:t>periode</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berdasarkan</w:t>
            </w:r>
            <w:proofErr w:type="spellEnd"/>
            <w:r>
              <w:rPr>
                <w:lang w:val="en-US"/>
              </w:rPr>
              <w:t xml:space="preserve"> filter) </w:t>
            </w:r>
            <w:proofErr w:type="spellStart"/>
            <w:r>
              <w:rPr>
                <w:lang w:val="en-US"/>
              </w:rPr>
              <w:t>untuk</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tabel</w:t>
            </w:r>
            <w:proofErr w:type="spellEnd"/>
            <w:r>
              <w:rPr>
                <w:lang w:val="en-US"/>
              </w:rPr>
              <w:t xml:space="preserve"> di </w:t>
            </w:r>
            <w:r>
              <w:rPr>
                <w:i/>
                <w:iCs/>
                <w:lang w:val="en-US"/>
              </w:rPr>
              <w:t>view</w:t>
            </w:r>
            <w:r>
              <w:rPr>
                <w:lang w:val="en-US"/>
              </w:rPr>
              <w:t>.</w:t>
            </w:r>
          </w:p>
        </w:tc>
      </w:tr>
      <w:tr w:rsidR="00A621E9" w14:paraId="60A3BBB9" w14:textId="77777777" w:rsidTr="00D775ED">
        <w:tc>
          <w:tcPr>
            <w:tcW w:w="810" w:type="dxa"/>
          </w:tcPr>
          <w:p w14:paraId="03F75ECA" w14:textId="1D27B30F" w:rsidR="00A621E9" w:rsidRDefault="00A621E9" w:rsidP="00A621E9">
            <w:pPr>
              <w:ind w:firstLine="0"/>
              <w:jc w:val="center"/>
              <w:rPr>
                <w:lang w:val="en-US"/>
              </w:rPr>
            </w:pPr>
            <w:r>
              <w:rPr>
                <w:lang w:val="en-US"/>
              </w:rPr>
              <w:t>5</w:t>
            </w:r>
          </w:p>
        </w:tc>
        <w:tc>
          <w:tcPr>
            <w:tcW w:w="3150" w:type="dxa"/>
          </w:tcPr>
          <w:p w14:paraId="43FC2860" w14:textId="66262EB1" w:rsidR="00A621E9" w:rsidRDefault="00A621E9" w:rsidP="00A621E9">
            <w:pPr>
              <w:ind w:firstLine="0"/>
              <w:rPr>
                <w:lang w:val="en-US"/>
              </w:rPr>
            </w:pPr>
            <w:proofErr w:type="spellStart"/>
            <w:r>
              <w:rPr>
                <w:lang w:val="en-US"/>
              </w:rPr>
              <w:t>call_generate_</w:t>
            </w:r>
            <w:proofErr w:type="gramStart"/>
            <w:r>
              <w:rPr>
                <w:lang w:val="en-US"/>
              </w:rPr>
              <w:t>excel</w:t>
            </w:r>
            <w:proofErr w:type="spellEnd"/>
            <w:r>
              <w:rPr>
                <w:lang w:val="en-US"/>
              </w:rPr>
              <w:t>(</w:t>
            </w:r>
            <w:proofErr w:type="gramEnd"/>
            <w:r>
              <w:rPr>
                <w:lang w:val="en-US"/>
              </w:rPr>
              <w:t>)</w:t>
            </w:r>
          </w:p>
        </w:tc>
        <w:tc>
          <w:tcPr>
            <w:tcW w:w="5723" w:type="dxa"/>
          </w:tcPr>
          <w:p w14:paraId="3BA5BF2B" w14:textId="7528339F" w:rsidR="00A621E9" w:rsidRDefault="000F7E9C" w:rsidP="00A621E9">
            <w:pPr>
              <w:ind w:firstLine="0"/>
              <w:rPr>
                <w:lang w:val="en-US"/>
              </w:rPr>
            </w:pPr>
            <w:r>
              <w:rPr>
                <w:lang w:val="en-US"/>
              </w:rPr>
              <w:t xml:space="preserve">API </w:t>
            </w:r>
            <w:proofErr w:type="spellStart"/>
            <w:r>
              <w:rPr>
                <w:lang w:val="en-US"/>
              </w:rPr>
              <w:t>untuk</w:t>
            </w:r>
            <w:proofErr w:type="spellEnd"/>
            <w:r>
              <w:rPr>
                <w:lang w:val="en-US"/>
              </w:rPr>
              <w:t xml:space="preserve"> </w:t>
            </w:r>
            <w:proofErr w:type="spellStart"/>
            <w:r>
              <w:rPr>
                <w:lang w:val="en-US"/>
              </w:rPr>
              <w:t>memanggil</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generate_excel</w:t>
            </w:r>
            <w:proofErr w:type="spellEnd"/>
            <w:r>
              <w:rPr>
                <w:lang w:val="en-US"/>
              </w:rPr>
              <w:t xml:space="preserve">. </w:t>
            </w:r>
            <w:proofErr w:type="spellStart"/>
            <w:r>
              <w:rPr>
                <w:lang w:val="en-US"/>
              </w:rPr>
              <w:t>Fungsi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dipanggil</w:t>
            </w:r>
            <w:proofErr w:type="spellEnd"/>
            <w:r>
              <w:rPr>
                <w:lang w:val="en-US"/>
              </w:rPr>
              <w:t xml:space="preserve">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menekan</w:t>
            </w:r>
            <w:proofErr w:type="spellEnd"/>
            <w:r>
              <w:rPr>
                <w:lang w:val="en-US"/>
              </w:rPr>
              <w:t xml:space="preserve"> </w:t>
            </w:r>
            <w:proofErr w:type="spellStart"/>
            <w:r>
              <w:rPr>
                <w:lang w:val="en-US"/>
              </w:rPr>
              <w:t>tombol</w:t>
            </w:r>
            <w:proofErr w:type="spellEnd"/>
            <w:r>
              <w:rPr>
                <w:lang w:val="en-US"/>
              </w:rPr>
              <w:t xml:space="preserve"> pada </w:t>
            </w:r>
            <w:proofErr w:type="spellStart"/>
            <w:r>
              <w:rPr>
                <w:lang w:val="en-US"/>
              </w:rPr>
              <w:t>tabel</w:t>
            </w:r>
            <w:proofErr w:type="spellEnd"/>
            <w:r>
              <w:rPr>
                <w:lang w:val="en-US"/>
              </w:rPr>
              <w:t xml:space="preserve"> yang </w:t>
            </w:r>
            <w:proofErr w:type="spellStart"/>
            <w:r>
              <w:rPr>
                <w:lang w:val="en-US"/>
              </w:rPr>
              <w:t>dibuat</w:t>
            </w:r>
            <w:proofErr w:type="spellEnd"/>
            <w:r>
              <w:rPr>
                <w:lang w:val="en-US"/>
              </w:rPr>
              <w:t xml:space="preserve"> </w:t>
            </w:r>
            <w:proofErr w:type="spellStart"/>
            <w:r>
              <w:rPr>
                <w:lang w:val="en-US"/>
              </w:rPr>
              <w:t>dari</w:t>
            </w:r>
            <w:proofErr w:type="spellEnd"/>
            <w:r>
              <w:rPr>
                <w:lang w:val="en-US"/>
              </w:rPr>
              <w:t xml:space="preserve"> data </w:t>
            </w:r>
            <w:proofErr w:type="spellStart"/>
            <w:r>
              <w:rPr>
                <w:lang w:val="en-US"/>
              </w:rPr>
              <w:t>api_get_</w:t>
            </w:r>
            <w:proofErr w:type="gramStart"/>
            <w:r>
              <w:rPr>
                <w:lang w:val="en-US"/>
              </w:rPr>
              <w:t>invoice</w:t>
            </w:r>
            <w:proofErr w:type="spellEnd"/>
            <w:r>
              <w:rPr>
                <w:lang w:val="en-US"/>
              </w:rPr>
              <w:t>(</w:t>
            </w:r>
            <w:proofErr w:type="gramEnd"/>
            <w:r>
              <w:rPr>
                <w:lang w:val="en-US"/>
              </w:rPr>
              <w:t>)</w:t>
            </w:r>
          </w:p>
        </w:tc>
      </w:tr>
      <w:tr w:rsidR="00A621E9" w14:paraId="101C1F59" w14:textId="77777777" w:rsidTr="00D775ED">
        <w:tc>
          <w:tcPr>
            <w:tcW w:w="810" w:type="dxa"/>
          </w:tcPr>
          <w:p w14:paraId="04657FA7" w14:textId="170CFE46" w:rsidR="00A621E9" w:rsidRDefault="00A621E9" w:rsidP="00A621E9">
            <w:pPr>
              <w:ind w:firstLine="0"/>
              <w:jc w:val="center"/>
              <w:rPr>
                <w:lang w:val="en-US"/>
              </w:rPr>
            </w:pPr>
            <w:r>
              <w:rPr>
                <w:lang w:val="en-US"/>
              </w:rPr>
              <w:t>6</w:t>
            </w:r>
          </w:p>
        </w:tc>
        <w:tc>
          <w:tcPr>
            <w:tcW w:w="3150" w:type="dxa"/>
          </w:tcPr>
          <w:p w14:paraId="44DEDC2B" w14:textId="06F4D03A" w:rsidR="00A621E9" w:rsidRDefault="00A621E9" w:rsidP="00A621E9">
            <w:pPr>
              <w:ind w:firstLine="0"/>
              <w:rPr>
                <w:lang w:val="en-US"/>
              </w:rPr>
            </w:pPr>
            <w:proofErr w:type="spellStart"/>
            <w:r>
              <w:rPr>
                <w:lang w:val="en-US"/>
              </w:rPr>
              <w:t>generate_</w:t>
            </w:r>
            <w:proofErr w:type="gramStart"/>
            <w:r>
              <w:rPr>
                <w:lang w:val="en-US"/>
              </w:rPr>
              <w:t>excel</w:t>
            </w:r>
            <w:proofErr w:type="spellEnd"/>
            <w:r>
              <w:rPr>
                <w:lang w:val="en-US"/>
              </w:rPr>
              <w:t>(</w:t>
            </w:r>
            <w:proofErr w:type="gramEnd"/>
            <w:r>
              <w:rPr>
                <w:lang w:val="en-US"/>
              </w:rPr>
              <w:t>)</w:t>
            </w:r>
          </w:p>
        </w:tc>
        <w:tc>
          <w:tcPr>
            <w:tcW w:w="5723" w:type="dxa"/>
          </w:tcPr>
          <w:p w14:paraId="34B147CC" w14:textId="1AB0A045" w:rsidR="00A621E9" w:rsidRPr="000F7E9C" w:rsidRDefault="000F7E9C" w:rsidP="00A621E9">
            <w:pPr>
              <w:ind w:firstLine="0"/>
              <w:rPr>
                <w:i/>
                <w:iCs/>
                <w:lang w:val="en-US"/>
              </w:rPr>
            </w:pPr>
            <w:proofErr w:type="spellStart"/>
            <w:r>
              <w:rPr>
                <w:lang w:val="en-US"/>
              </w:rPr>
              <w:t>Membuat</w:t>
            </w:r>
            <w:proofErr w:type="spellEnd"/>
            <w:r>
              <w:rPr>
                <w:lang w:val="en-US"/>
              </w:rPr>
              <w:t xml:space="preserve"> file excel </w:t>
            </w:r>
            <w:proofErr w:type="spellStart"/>
            <w:r>
              <w:rPr>
                <w:lang w:val="en-US"/>
              </w:rPr>
              <w:t>berdasarkan</w:t>
            </w:r>
            <w:proofErr w:type="spellEnd"/>
            <w:r>
              <w:rPr>
                <w:lang w:val="en-US"/>
              </w:rPr>
              <w:t xml:space="preserve"> filter dan </w:t>
            </w:r>
            <w:proofErr w:type="spellStart"/>
            <w:r>
              <w:rPr>
                <w:lang w:val="en-US"/>
              </w:rPr>
              <w:t>jenis</w:t>
            </w:r>
            <w:proofErr w:type="spellEnd"/>
            <w:r>
              <w:rPr>
                <w:lang w:val="en-US"/>
              </w:rPr>
              <w:t xml:space="preserve"> </w:t>
            </w:r>
            <w:proofErr w:type="spellStart"/>
            <w:r>
              <w:rPr>
                <w:lang w:val="en-US"/>
              </w:rPr>
              <w:t>menunya</w:t>
            </w:r>
            <w:proofErr w:type="spellEnd"/>
            <w:r>
              <w:rPr>
                <w:lang w:val="en-US"/>
              </w:rPr>
              <w:t>.</w:t>
            </w:r>
          </w:p>
        </w:tc>
      </w:tr>
    </w:tbl>
    <w:p w14:paraId="0C8B4A4B" w14:textId="77777777" w:rsidR="00A621E9" w:rsidRDefault="00A621E9" w:rsidP="00A621E9">
      <w:pPr>
        <w:ind w:left="360"/>
        <w:rPr>
          <w:ins w:id="995" w:author="Andrew Mulya" w:date="2021-06-27T20:08:00Z"/>
          <w:lang w:val="en-US"/>
        </w:rPr>
      </w:pPr>
    </w:p>
    <w:tbl>
      <w:tblPr>
        <w:tblStyle w:val="TableGrid"/>
        <w:tblW w:w="0" w:type="auto"/>
        <w:tblLook w:val="04A0" w:firstRow="1" w:lastRow="0" w:firstColumn="1" w:lastColumn="0" w:noHBand="0" w:noVBand="1"/>
      </w:tblPr>
      <w:tblGrid>
        <w:gridCol w:w="805"/>
        <w:gridCol w:w="3150"/>
        <w:gridCol w:w="5723"/>
      </w:tblGrid>
      <w:tr w:rsidR="00D775ED" w14:paraId="714C57D5" w14:textId="77777777" w:rsidTr="00D775ED">
        <w:tc>
          <w:tcPr>
            <w:tcW w:w="805" w:type="dxa"/>
          </w:tcPr>
          <w:p w14:paraId="6C1CFB46" w14:textId="0FE348C5" w:rsidR="00D775ED" w:rsidRDefault="00D775ED" w:rsidP="00D775ED">
            <w:pPr>
              <w:pStyle w:val="TableHead"/>
              <w:rPr>
                <w:lang w:val="en-US"/>
              </w:rPr>
            </w:pPr>
            <w:ins w:id="996" w:author="Andrew Mulya" w:date="2021-06-27T20:11:00Z">
              <w:r>
                <w:rPr>
                  <w:lang w:val="en-US"/>
                </w:rPr>
                <w:t>No.</w:t>
              </w:r>
            </w:ins>
          </w:p>
        </w:tc>
        <w:tc>
          <w:tcPr>
            <w:tcW w:w="3150" w:type="dxa"/>
          </w:tcPr>
          <w:p w14:paraId="2EE09568" w14:textId="1D6B7294" w:rsidR="00D775ED" w:rsidRDefault="00D775ED" w:rsidP="00D775ED">
            <w:pPr>
              <w:pStyle w:val="TableHead"/>
              <w:rPr>
                <w:lang w:val="en-US"/>
              </w:rPr>
            </w:pPr>
            <w:ins w:id="997" w:author="Andrew Mulya" w:date="2021-06-27T20:12:00Z">
              <w:r>
                <w:rPr>
                  <w:lang w:val="en-US"/>
                </w:rPr>
                <w:t xml:space="preserve">Nama </w:t>
              </w:r>
              <w:proofErr w:type="spellStart"/>
              <w:r>
                <w:rPr>
                  <w:lang w:val="en-US"/>
                </w:rPr>
                <w:t>Fungsi</w:t>
              </w:r>
            </w:ins>
            <w:proofErr w:type="spellEnd"/>
          </w:p>
        </w:tc>
        <w:tc>
          <w:tcPr>
            <w:tcW w:w="5723" w:type="dxa"/>
          </w:tcPr>
          <w:p w14:paraId="78D07CB0" w14:textId="3E175668" w:rsidR="00D775ED" w:rsidRDefault="00D775ED" w:rsidP="00D775ED">
            <w:pPr>
              <w:pStyle w:val="TableHead"/>
              <w:rPr>
                <w:lang w:val="en-US"/>
              </w:rPr>
            </w:pPr>
            <w:proofErr w:type="spellStart"/>
            <w:ins w:id="998" w:author="Andrew Mulya" w:date="2021-06-27T20:12:00Z">
              <w:r>
                <w:rPr>
                  <w:lang w:val="en-US"/>
                </w:rPr>
                <w:t>Keterangan</w:t>
              </w:r>
            </w:ins>
            <w:proofErr w:type="spellEnd"/>
          </w:p>
        </w:tc>
      </w:tr>
      <w:tr w:rsidR="00D775ED" w14:paraId="3FBD80FB" w14:textId="77777777" w:rsidTr="00D775ED">
        <w:tc>
          <w:tcPr>
            <w:tcW w:w="805" w:type="dxa"/>
          </w:tcPr>
          <w:p w14:paraId="18D275CD" w14:textId="205AA7EE" w:rsidR="00D775ED" w:rsidRPr="00D775ED" w:rsidRDefault="00D775ED" w:rsidP="00D775ED">
            <w:pPr>
              <w:ind w:firstLine="0"/>
              <w:jc w:val="center"/>
              <w:rPr>
                <w:bCs/>
                <w:lang w:val="en-US"/>
              </w:rPr>
            </w:pPr>
            <w:r w:rsidRPr="00D775ED">
              <w:rPr>
                <w:bCs/>
                <w:lang w:val="en-US"/>
              </w:rPr>
              <w:t>1</w:t>
            </w:r>
          </w:p>
        </w:tc>
        <w:tc>
          <w:tcPr>
            <w:tcW w:w="3150" w:type="dxa"/>
          </w:tcPr>
          <w:p w14:paraId="5CFDF0D8" w14:textId="1C14C790" w:rsidR="00D775ED" w:rsidRPr="00D775ED" w:rsidRDefault="00D775ED" w:rsidP="00D775ED">
            <w:pPr>
              <w:ind w:firstLine="0"/>
              <w:rPr>
                <w:bCs/>
                <w:lang w:val="en-US"/>
              </w:rPr>
            </w:pPr>
            <w:proofErr w:type="spellStart"/>
            <w:r>
              <w:rPr>
                <w:bCs/>
                <w:lang w:val="en-US"/>
              </w:rPr>
              <w:t>filter_</w:t>
            </w:r>
            <w:proofErr w:type="gramStart"/>
            <w:r>
              <w:rPr>
                <w:bCs/>
                <w:lang w:val="en-US"/>
              </w:rPr>
              <w:t>total</w:t>
            </w:r>
            <w:proofErr w:type="spellEnd"/>
            <w:r>
              <w:rPr>
                <w:bCs/>
                <w:lang w:val="en-US"/>
              </w:rPr>
              <w:t>(</w:t>
            </w:r>
            <w:proofErr w:type="gramEnd"/>
            <w:r>
              <w:rPr>
                <w:bCs/>
                <w:lang w:val="en-US"/>
              </w:rPr>
              <w:t>)</w:t>
            </w:r>
          </w:p>
        </w:tc>
        <w:tc>
          <w:tcPr>
            <w:tcW w:w="5723" w:type="dxa"/>
          </w:tcPr>
          <w:p w14:paraId="150D713A" w14:textId="56889C64" w:rsidR="00D775ED" w:rsidRPr="00D775ED" w:rsidRDefault="00D775ED" w:rsidP="00D775ED">
            <w:pPr>
              <w:ind w:firstLine="0"/>
              <w:rPr>
                <w:bCs/>
                <w:lang w:val="en-US"/>
              </w:rPr>
            </w:pPr>
            <w:proofErr w:type="spellStart"/>
            <w:ins w:id="999" w:author="Andrew Mulya" w:date="2021-06-27T20:00:00Z">
              <w:r>
                <w:rPr>
                  <w:lang w:val="en-US"/>
                </w:rPr>
                <w:t>Mengambil</w:t>
              </w:r>
              <w:proofErr w:type="spellEnd"/>
              <w:r>
                <w:rPr>
                  <w:lang w:val="en-US"/>
                </w:rPr>
                <w:t xml:space="preserve"> data </w:t>
              </w:r>
            </w:ins>
            <w:proofErr w:type="spellStart"/>
            <w:r>
              <w:rPr>
                <w:lang w:val="en-US"/>
              </w:rPr>
              <w:t>pendapatan</w:t>
            </w:r>
            <w:proofErr w:type="spellEnd"/>
            <w:r>
              <w:rPr>
                <w:lang w:val="en-US"/>
              </w:rPr>
              <w:t xml:space="preserve"> </w:t>
            </w:r>
            <w:proofErr w:type="spellStart"/>
            <w:r>
              <w:rPr>
                <w:lang w:val="en-US"/>
              </w:rPr>
              <w:t>berdasarkan</w:t>
            </w:r>
            <w:proofErr w:type="spellEnd"/>
            <w:r>
              <w:rPr>
                <w:lang w:val="en-US"/>
              </w:rPr>
              <w:t xml:space="preserve"> filter yang </w:t>
            </w:r>
            <w:proofErr w:type="spellStart"/>
            <w:r>
              <w:rPr>
                <w:lang w:val="en-US"/>
              </w:rPr>
              <w:t>dipakai</w:t>
            </w:r>
            <w:proofErr w:type="spellEnd"/>
            <w:ins w:id="1000" w:author="Andrew Mulya" w:date="2021-06-27T20:00:00Z">
              <w:r>
                <w:rPr>
                  <w:lang w:val="en-US"/>
                </w:rPr>
                <w:t>.</w:t>
              </w:r>
            </w:ins>
            <w:r>
              <w:rPr>
                <w:lang w:val="en-US"/>
              </w:rPr>
              <w:t xml:space="preserve"> Data </w:t>
            </w:r>
            <w:proofErr w:type="spellStart"/>
            <w:r>
              <w:rPr>
                <w:lang w:val="en-US"/>
              </w:rPr>
              <w:t>pendapatan</w:t>
            </w:r>
            <w:proofErr w:type="spellEnd"/>
            <w:r>
              <w:rPr>
                <w:lang w:val="en-US"/>
              </w:rPr>
              <w:t xml:space="preserve"> </w:t>
            </w:r>
            <w:proofErr w:type="spellStart"/>
            <w:r>
              <w:rPr>
                <w:lang w:val="en-US"/>
              </w:rPr>
              <w:t>diambil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penjualan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seluruh</w:t>
            </w:r>
            <w:proofErr w:type="spellEnd"/>
            <w:r>
              <w:rPr>
                <w:lang w:val="en-US"/>
              </w:rPr>
              <w:t xml:space="preserve"> </w:t>
            </w:r>
            <w:r>
              <w:rPr>
                <w:i/>
                <w:iCs/>
                <w:lang w:val="en-US"/>
              </w:rPr>
              <w:t>invoice</w:t>
            </w:r>
            <w:r>
              <w:rPr>
                <w:lang w:val="en-US"/>
              </w:rPr>
              <w:t xml:space="preserve"> pada </w:t>
            </w:r>
            <w:proofErr w:type="spellStart"/>
            <w:r>
              <w:rPr>
                <w:lang w:val="en-US"/>
              </w:rPr>
              <w:t>periode</w:t>
            </w:r>
            <w:proofErr w:type="spellEnd"/>
            <w:r>
              <w:rPr>
                <w:lang w:val="en-US"/>
              </w:rPr>
              <w:t xml:space="preserve"> filter </w:t>
            </w:r>
            <w:proofErr w:type="spellStart"/>
            <w:r>
              <w:rPr>
                <w:lang w:val="en-US"/>
              </w:rPr>
              <w:t>tersebut</w:t>
            </w:r>
            <w:proofErr w:type="spellEnd"/>
            <w:r>
              <w:rPr>
                <w:lang w:val="en-US"/>
              </w:rPr>
              <w:t xml:space="preserve"> dan </w:t>
            </w:r>
            <w:proofErr w:type="spellStart"/>
            <w:r>
              <w:rPr>
                <w:lang w:val="en-US"/>
              </w:rPr>
              <w:t>dibagi</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jenis</w:t>
            </w:r>
            <w:proofErr w:type="spellEnd"/>
            <w:r>
              <w:rPr>
                <w:lang w:val="en-US"/>
              </w:rPr>
              <w:t xml:space="preserve"> </w:t>
            </w:r>
            <w:proofErr w:type="spellStart"/>
            <w:r>
              <w:rPr>
                <w:lang w:val="en-US"/>
              </w:rPr>
              <w:t>fakturnya</w:t>
            </w:r>
            <w:proofErr w:type="spellEnd"/>
            <w:r>
              <w:rPr>
                <w:lang w:val="en-US"/>
              </w:rPr>
              <w:t>.</w:t>
            </w:r>
          </w:p>
        </w:tc>
      </w:tr>
      <w:tr w:rsidR="00D775ED" w14:paraId="4F9AA428" w14:textId="77777777" w:rsidTr="00D775ED">
        <w:tc>
          <w:tcPr>
            <w:tcW w:w="805" w:type="dxa"/>
          </w:tcPr>
          <w:p w14:paraId="6409FEE3" w14:textId="50E90843" w:rsidR="00D775ED" w:rsidRPr="00D775ED" w:rsidRDefault="00D775ED" w:rsidP="00D775ED">
            <w:pPr>
              <w:ind w:firstLine="0"/>
              <w:jc w:val="center"/>
              <w:rPr>
                <w:bCs/>
                <w:lang w:val="en-US"/>
              </w:rPr>
            </w:pPr>
            <w:r w:rsidRPr="00D775ED">
              <w:rPr>
                <w:bCs/>
                <w:lang w:val="en-US"/>
              </w:rPr>
              <w:t>2</w:t>
            </w:r>
          </w:p>
        </w:tc>
        <w:tc>
          <w:tcPr>
            <w:tcW w:w="3150" w:type="dxa"/>
          </w:tcPr>
          <w:p w14:paraId="6E844545" w14:textId="6DDC2D95" w:rsidR="00D775ED" w:rsidRPr="00D775ED" w:rsidRDefault="00D775ED" w:rsidP="00D775ED">
            <w:pPr>
              <w:ind w:firstLine="0"/>
              <w:rPr>
                <w:bCs/>
                <w:lang w:val="en-US"/>
              </w:rPr>
            </w:pPr>
            <w:proofErr w:type="spellStart"/>
            <w:r>
              <w:rPr>
                <w:bCs/>
                <w:lang w:val="en-US"/>
              </w:rPr>
              <w:t>filter_</w:t>
            </w:r>
            <w:proofErr w:type="gramStart"/>
            <w:r>
              <w:rPr>
                <w:bCs/>
                <w:lang w:val="en-US"/>
              </w:rPr>
              <w:t>detail</w:t>
            </w:r>
            <w:proofErr w:type="spellEnd"/>
            <w:r>
              <w:rPr>
                <w:bCs/>
                <w:lang w:val="en-US"/>
              </w:rPr>
              <w:t>(</w:t>
            </w:r>
            <w:proofErr w:type="gramEnd"/>
            <w:r>
              <w:rPr>
                <w:bCs/>
                <w:lang w:val="en-US"/>
              </w:rPr>
              <w:t>)</w:t>
            </w:r>
          </w:p>
        </w:tc>
        <w:tc>
          <w:tcPr>
            <w:tcW w:w="5723" w:type="dxa"/>
          </w:tcPr>
          <w:p w14:paraId="63625D1A" w14:textId="0BB56EA6" w:rsidR="00D775ED" w:rsidRPr="00D775ED" w:rsidRDefault="00D775ED" w:rsidP="00D775ED">
            <w:pPr>
              <w:ind w:firstLine="0"/>
              <w:rPr>
                <w:bCs/>
                <w:lang w:val="en-US"/>
              </w:rPr>
            </w:pPr>
            <w:proofErr w:type="spellStart"/>
            <w:ins w:id="1001" w:author="Andrew Mulya" w:date="2021-06-27T20:00:00Z">
              <w:r>
                <w:rPr>
                  <w:lang w:val="en-US"/>
                </w:rPr>
                <w:t>Mengambil</w:t>
              </w:r>
              <w:proofErr w:type="spellEnd"/>
              <w:r>
                <w:rPr>
                  <w:lang w:val="en-US"/>
                </w:rPr>
                <w:t xml:space="preserve"> data </w:t>
              </w:r>
            </w:ins>
            <w:r>
              <w:rPr>
                <w:lang w:val="en-US"/>
              </w:rPr>
              <w:t xml:space="preserve">total </w:t>
            </w:r>
            <w:proofErr w:type="spellStart"/>
            <w:r>
              <w:rPr>
                <w:lang w:val="en-US"/>
              </w:rPr>
              <w:t>pendapatan</w:t>
            </w:r>
            <w:proofErr w:type="spellEnd"/>
            <w:r>
              <w:rPr>
                <w:lang w:val="en-US"/>
              </w:rPr>
              <w:t xml:space="preserve"> </w:t>
            </w:r>
            <w:proofErr w:type="spellStart"/>
            <w:r>
              <w:rPr>
                <w:lang w:val="en-US"/>
              </w:rPr>
              <w:t>berdasarkan</w:t>
            </w:r>
            <w:proofErr w:type="spellEnd"/>
            <w:r>
              <w:rPr>
                <w:lang w:val="en-US"/>
              </w:rPr>
              <w:t xml:space="preserve"> filter yang </w:t>
            </w:r>
            <w:proofErr w:type="spellStart"/>
            <w:r>
              <w:rPr>
                <w:lang w:val="en-US"/>
              </w:rPr>
              <w:t>dipakai</w:t>
            </w:r>
            <w:proofErr w:type="spellEnd"/>
            <w:ins w:id="1002" w:author="Andrew Mulya" w:date="2021-06-27T20:00:00Z">
              <w:r>
                <w:rPr>
                  <w:lang w:val="en-US"/>
                </w:rPr>
                <w:t>.</w:t>
              </w:r>
            </w:ins>
            <w:r>
              <w:rPr>
                <w:lang w:val="en-US"/>
              </w:rPr>
              <w:t xml:space="preserve"> Data total </w:t>
            </w:r>
            <w:proofErr w:type="spellStart"/>
            <w:r>
              <w:rPr>
                <w:lang w:val="en-US"/>
              </w:rPr>
              <w:t>hanya</w:t>
            </w:r>
            <w:proofErr w:type="spellEnd"/>
            <w:r>
              <w:rPr>
                <w:lang w:val="en-US"/>
              </w:rPr>
              <w:t xml:space="preserve"> </w:t>
            </w:r>
            <w:proofErr w:type="spellStart"/>
            <w:r>
              <w:rPr>
                <w:lang w:val="en-US"/>
              </w:rPr>
              <w:t>mengambil</w:t>
            </w:r>
            <w:proofErr w:type="spellEnd"/>
            <w:r>
              <w:rPr>
                <w:lang w:val="en-US"/>
              </w:rPr>
              <w:t xml:space="preserve"> total </w:t>
            </w:r>
            <w:proofErr w:type="spellStart"/>
            <w:r>
              <w:rPr>
                <w:lang w:val="en-US"/>
              </w:rPr>
              <w:t>penjualan</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periode</w:t>
            </w:r>
            <w:proofErr w:type="spellEnd"/>
            <w:r>
              <w:rPr>
                <w:lang w:val="en-US"/>
              </w:rPr>
              <w:t xml:space="preserve"> dan </w:t>
            </w:r>
            <w:proofErr w:type="spellStart"/>
            <w:r>
              <w:rPr>
                <w:lang w:val="en-US"/>
              </w:rPr>
              <w:t>jenis</w:t>
            </w:r>
            <w:proofErr w:type="spellEnd"/>
            <w:r>
              <w:rPr>
                <w:lang w:val="en-US"/>
              </w:rPr>
              <w:t xml:space="preserve"> </w:t>
            </w:r>
            <w:proofErr w:type="spellStart"/>
            <w:r>
              <w:rPr>
                <w:lang w:val="en-US"/>
              </w:rPr>
              <w:t>fakturnya</w:t>
            </w:r>
            <w:proofErr w:type="spellEnd"/>
            <w:r>
              <w:rPr>
                <w:lang w:val="en-US"/>
              </w:rPr>
              <w:t>.</w:t>
            </w:r>
          </w:p>
        </w:tc>
      </w:tr>
      <w:tr w:rsidR="00D775ED" w14:paraId="71AEC66E" w14:textId="77777777" w:rsidTr="00D775ED">
        <w:tc>
          <w:tcPr>
            <w:tcW w:w="805" w:type="dxa"/>
          </w:tcPr>
          <w:p w14:paraId="7A987A14" w14:textId="16EED207" w:rsidR="00D775ED" w:rsidRPr="00D775ED" w:rsidRDefault="00D775ED" w:rsidP="00D775ED">
            <w:pPr>
              <w:ind w:firstLine="0"/>
              <w:jc w:val="center"/>
              <w:rPr>
                <w:bCs/>
                <w:lang w:val="en-US"/>
              </w:rPr>
            </w:pPr>
            <w:r w:rsidRPr="00D775ED">
              <w:rPr>
                <w:bCs/>
                <w:lang w:val="en-US"/>
              </w:rPr>
              <w:t>3</w:t>
            </w:r>
          </w:p>
        </w:tc>
        <w:tc>
          <w:tcPr>
            <w:tcW w:w="3150" w:type="dxa"/>
          </w:tcPr>
          <w:p w14:paraId="46905284" w14:textId="13189A53" w:rsidR="00D775ED" w:rsidRPr="00D775ED" w:rsidRDefault="00D775ED" w:rsidP="00D775ED">
            <w:pPr>
              <w:ind w:firstLine="0"/>
              <w:rPr>
                <w:bCs/>
                <w:lang w:val="en-US"/>
              </w:rPr>
            </w:pPr>
            <w:proofErr w:type="spellStart"/>
            <w:r>
              <w:rPr>
                <w:bCs/>
                <w:lang w:val="en-US"/>
              </w:rPr>
              <w:t>get_</w:t>
            </w:r>
            <w:proofErr w:type="gramStart"/>
            <w:r>
              <w:rPr>
                <w:bCs/>
                <w:lang w:val="en-US"/>
              </w:rPr>
              <w:t>invoice</w:t>
            </w:r>
            <w:proofErr w:type="spellEnd"/>
            <w:r>
              <w:rPr>
                <w:bCs/>
                <w:lang w:val="en-US"/>
              </w:rPr>
              <w:t>(</w:t>
            </w:r>
            <w:proofErr w:type="gramEnd"/>
            <w:r>
              <w:rPr>
                <w:bCs/>
                <w:lang w:val="en-US"/>
              </w:rPr>
              <w:t>)</w:t>
            </w:r>
          </w:p>
        </w:tc>
        <w:tc>
          <w:tcPr>
            <w:tcW w:w="5723" w:type="dxa"/>
          </w:tcPr>
          <w:p w14:paraId="29BA7888" w14:textId="0BE3091F" w:rsidR="00D775ED" w:rsidRPr="00D775ED" w:rsidRDefault="00D775ED" w:rsidP="00D775ED">
            <w:pPr>
              <w:ind w:firstLine="0"/>
              <w:rPr>
                <w:bCs/>
                <w:lang w:val="en-US"/>
              </w:rPr>
            </w:pPr>
            <w:proofErr w:type="spellStart"/>
            <w:r>
              <w:rPr>
                <w:bCs/>
                <w:lang w:val="en-US"/>
              </w:rPr>
              <w:t>Mengambil</w:t>
            </w:r>
            <w:proofErr w:type="spellEnd"/>
            <w:r>
              <w:rPr>
                <w:bCs/>
                <w:lang w:val="en-US"/>
              </w:rPr>
              <w:t xml:space="preserve"> data </w:t>
            </w:r>
            <w:r w:rsidRPr="00D775ED">
              <w:rPr>
                <w:bCs/>
                <w:i/>
                <w:iCs/>
                <w:lang w:val="en-US"/>
              </w:rPr>
              <w:t>invoice</w:t>
            </w:r>
            <w:r>
              <w:rPr>
                <w:bCs/>
                <w:lang w:val="en-US"/>
              </w:rPr>
              <w:t xml:space="preserve"> </w:t>
            </w:r>
            <w:proofErr w:type="spellStart"/>
            <w:r>
              <w:rPr>
                <w:bCs/>
                <w:lang w:val="en-US"/>
              </w:rPr>
              <w:t>untuk</w:t>
            </w:r>
            <w:proofErr w:type="spellEnd"/>
            <w:r>
              <w:rPr>
                <w:bCs/>
                <w:lang w:val="en-US"/>
              </w:rPr>
              <w:t xml:space="preserve"> </w:t>
            </w:r>
            <w:proofErr w:type="spellStart"/>
            <w:r>
              <w:rPr>
                <w:bCs/>
                <w:lang w:val="en-US"/>
              </w:rPr>
              <w:t>dikembalikan</w:t>
            </w:r>
            <w:proofErr w:type="spellEnd"/>
            <w:r>
              <w:rPr>
                <w:bCs/>
                <w:lang w:val="en-US"/>
              </w:rPr>
              <w:t xml:space="preserve"> </w:t>
            </w:r>
            <w:proofErr w:type="spellStart"/>
            <w:r>
              <w:rPr>
                <w:bCs/>
                <w:lang w:val="en-US"/>
              </w:rPr>
              <w:t>ke</w:t>
            </w:r>
            <w:proofErr w:type="spellEnd"/>
            <w:r>
              <w:rPr>
                <w:bCs/>
                <w:lang w:val="en-US"/>
              </w:rPr>
              <w:t xml:space="preserve"> </w:t>
            </w:r>
            <w:proofErr w:type="spellStart"/>
            <w:r>
              <w:rPr>
                <w:bCs/>
                <w:lang w:val="en-US"/>
              </w:rPr>
              <w:t>fungsi</w:t>
            </w:r>
            <w:proofErr w:type="spellEnd"/>
            <w:r>
              <w:rPr>
                <w:bCs/>
                <w:lang w:val="en-US"/>
              </w:rPr>
              <w:t xml:space="preserve"> </w:t>
            </w:r>
            <w:proofErr w:type="spellStart"/>
            <w:r>
              <w:rPr>
                <w:bCs/>
                <w:lang w:val="en-US"/>
              </w:rPr>
              <w:t>api_get_</w:t>
            </w:r>
            <w:proofErr w:type="gramStart"/>
            <w:r>
              <w:rPr>
                <w:bCs/>
                <w:lang w:val="en-US"/>
              </w:rPr>
              <w:t>invoice</w:t>
            </w:r>
            <w:proofErr w:type="spellEnd"/>
            <w:r>
              <w:rPr>
                <w:bCs/>
                <w:lang w:val="en-US"/>
              </w:rPr>
              <w:t>(</w:t>
            </w:r>
            <w:proofErr w:type="gramEnd"/>
            <w:r>
              <w:rPr>
                <w:bCs/>
                <w:lang w:val="en-US"/>
              </w:rPr>
              <w:t xml:space="preserve">) di </w:t>
            </w:r>
            <w:r w:rsidRPr="00D775ED">
              <w:rPr>
                <w:bCs/>
                <w:i/>
                <w:iCs/>
                <w:lang w:val="en-US"/>
              </w:rPr>
              <w:t>controller</w:t>
            </w:r>
            <w:r>
              <w:rPr>
                <w:bCs/>
                <w:lang w:val="en-US"/>
              </w:rPr>
              <w:t>.</w:t>
            </w:r>
          </w:p>
        </w:tc>
      </w:tr>
      <w:tr w:rsidR="00D775ED" w14:paraId="3743ABED" w14:textId="77777777" w:rsidTr="00D775ED">
        <w:tc>
          <w:tcPr>
            <w:tcW w:w="805" w:type="dxa"/>
          </w:tcPr>
          <w:p w14:paraId="58FF5FAC" w14:textId="62FC084B" w:rsidR="00D775ED" w:rsidRPr="00D775ED" w:rsidRDefault="00D775ED" w:rsidP="00D775ED">
            <w:pPr>
              <w:ind w:firstLine="0"/>
              <w:jc w:val="center"/>
              <w:rPr>
                <w:bCs/>
                <w:lang w:val="en-US"/>
              </w:rPr>
            </w:pPr>
            <w:r w:rsidRPr="00D775ED">
              <w:rPr>
                <w:bCs/>
                <w:lang w:val="en-US"/>
              </w:rPr>
              <w:t>4</w:t>
            </w:r>
          </w:p>
        </w:tc>
        <w:tc>
          <w:tcPr>
            <w:tcW w:w="3150" w:type="dxa"/>
          </w:tcPr>
          <w:p w14:paraId="5806311C" w14:textId="3E16A0AB" w:rsidR="00D775ED" w:rsidRPr="00D775ED" w:rsidRDefault="00D775ED" w:rsidP="00D775ED">
            <w:pPr>
              <w:ind w:firstLine="0"/>
              <w:rPr>
                <w:bCs/>
                <w:lang w:val="en-US"/>
              </w:rPr>
            </w:pPr>
            <w:proofErr w:type="spellStart"/>
            <w:r>
              <w:rPr>
                <w:bCs/>
                <w:lang w:val="en-US"/>
              </w:rPr>
              <w:t>filter_excel_</w:t>
            </w:r>
            <w:proofErr w:type="gramStart"/>
            <w:r>
              <w:rPr>
                <w:bCs/>
                <w:lang w:val="en-US"/>
              </w:rPr>
              <w:t>total</w:t>
            </w:r>
            <w:proofErr w:type="spellEnd"/>
            <w:r>
              <w:rPr>
                <w:bCs/>
                <w:lang w:val="en-US"/>
              </w:rPr>
              <w:t>(</w:t>
            </w:r>
            <w:proofErr w:type="gramEnd"/>
            <w:r>
              <w:rPr>
                <w:bCs/>
                <w:lang w:val="en-US"/>
              </w:rPr>
              <w:t>)</w:t>
            </w:r>
          </w:p>
        </w:tc>
        <w:tc>
          <w:tcPr>
            <w:tcW w:w="5723" w:type="dxa"/>
          </w:tcPr>
          <w:p w14:paraId="0096E108" w14:textId="498901F2" w:rsidR="00D775ED" w:rsidRPr="00D775ED" w:rsidRDefault="00D775ED" w:rsidP="00D775ED">
            <w:pPr>
              <w:ind w:firstLine="0"/>
              <w:rPr>
                <w:bCs/>
                <w:lang w:val="en-US"/>
              </w:rPr>
            </w:pPr>
            <w:proofErr w:type="spellStart"/>
            <w:r>
              <w:rPr>
                <w:bCs/>
                <w:lang w:val="en-US"/>
              </w:rPr>
              <w:t>Mengambil</w:t>
            </w:r>
            <w:proofErr w:type="spellEnd"/>
            <w:r>
              <w:rPr>
                <w:bCs/>
                <w:lang w:val="en-US"/>
              </w:rPr>
              <w:t xml:space="preserve"> data </w:t>
            </w:r>
            <w:proofErr w:type="spellStart"/>
            <w:r>
              <w:rPr>
                <w:bCs/>
                <w:lang w:val="en-US"/>
              </w:rPr>
              <w:t>pendapatan</w:t>
            </w:r>
            <w:proofErr w:type="spellEnd"/>
            <w:r>
              <w:rPr>
                <w:bCs/>
                <w:lang w:val="en-US"/>
              </w:rPr>
              <w:t xml:space="preserve"> </w:t>
            </w:r>
            <w:proofErr w:type="spellStart"/>
            <w:r w:rsidR="004E7259">
              <w:rPr>
                <w:bCs/>
                <w:lang w:val="en-US"/>
              </w:rPr>
              <w:t>untuk</w:t>
            </w:r>
            <w:proofErr w:type="spellEnd"/>
            <w:r w:rsidR="004E7259">
              <w:rPr>
                <w:bCs/>
                <w:lang w:val="en-US"/>
              </w:rPr>
              <w:t xml:space="preserve"> </w:t>
            </w:r>
            <w:proofErr w:type="spellStart"/>
            <w:r w:rsidR="004E7259">
              <w:rPr>
                <w:bCs/>
                <w:lang w:val="en-US"/>
              </w:rPr>
              <w:t>membuat</w:t>
            </w:r>
            <w:proofErr w:type="spellEnd"/>
            <w:r w:rsidR="004E7259">
              <w:rPr>
                <w:bCs/>
                <w:lang w:val="en-US"/>
              </w:rPr>
              <w:t xml:space="preserve"> file excel </w:t>
            </w:r>
            <w:proofErr w:type="spellStart"/>
            <w:r w:rsidR="004E7259">
              <w:rPr>
                <w:bCs/>
                <w:lang w:val="en-US"/>
              </w:rPr>
              <w:t>dari</w:t>
            </w:r>
            <w:proofErr w:type="spellEnd"/>
            <w:r w:rsidR="004E7259">
              <w:rPr>
                <w:bCs/>
                <w:lang w:val="en-US"/>
              </w:rPr>
              <w:t xml:space="preserve"> </w:t>
            </w:r>
            <w:r w:rsidR="004E7259" w:rsidRPr="004E7259">
              <w:rPr>
                <w:bCs/>
                <w:i/>
                <w:iCs/>
                <w:lang w:val="en-US"/>
              </w:rPr>
              <w:t>controller</w:t>
            </w:r>
            <w:r w:rsidR="004E7259">
              <w:rPr>
                <w:bCs/>
                <w:lang w:val="en-US"/>
              </w:rPr>
              <w:t xml:space="preserve"> </w:t>
            </w:r>
            <w:proofErr w:type="gramStart"/>
            <w:r w:rsidR="004E7259">
              <w:rPr>
                <w:bCs/>
                <w:lang w:val="en-US"/>
              </w:rPr>
              <w:t>index(</w:t>
            </w:r>
            <w:proofErr w:type="gramEnd"/>
            <w:r w:rsidR="004E7259">
              <w:rPr>
                <w:bCs/>
                <w:lang w:val="en-US"/>
              </w:rPr>
              <w:t>).</w:t>
            </w:r>
          </w:p>
        </w:tc>
      </w:tr>
      <w:tr w:rsidR="00D775ED" w14:paraId="1E3E510C" w14:textId="77777777" w:rsidTr="00D775ED">
        <w:tc>
          <w:tcPr>
            <w:tcW w:w="805" w:type="dxa"/>
          </w:tcPr>
          <w:p w14:paraId="3A276988" w14:textId="79D71676" w:rsidR="00D775ED" w:rsidRPr="00D775ED" w:rsidRDefault="00D775ED" w:rsidP="00D775ED">
            <w:pPr>
              <w:ind w:firstLine="0"/>
              <w:jc w:val="center"/>
              <w:rPr>
                <w:bCs/>
                <w:lang w:val="en-US"/>
              </w:rPr>
            </w:pPr>
            <w:r w:rsidRPr="00D775ED">
              <w:rPr>
                <w:bCs/>
                <w:lang w:val="en-US"/>
              </w:rPr>
              <w:t>5</w:t>
            </w:r>
          </w:p>
        </w:tc>
        <w:tc>
          <w:tcPr>
            <w:tcW w:w="3150" w:type="dxa"/>
          </w:tcPr>
          <w:p w14:paraId="150861D2" w14:textId="7FE03CBD" w:rsidR="00D775ED" w:rsidRPr="00D775ED" w:rsidRDefault="00D775ED" w:rsidP="00D775ED">
            <w:pPr>
              <w:ind w:firstLine="0"/>
              <w:rPr>
                <w:bCs/>
                <w:lang w:val="en-US"/>
              </w:rPr>
            </w:pPr>
            <w:proofErr w:type="spellStart"/>
            <w:r>
              <w:rPr>
                <w:bCs/>
                <w:lang w:val="en-US"/>
              </w:rPr>
              <w:t>filter_excel_</w:t>
            </w:r>
            <w:proofErr w:type="gramStart"/>
            <w:r>
              <w:rPr>
                <w:bCs/>
                <w:lang w:val="en-US"/>
              </w:rPr>
              <w:t>detail</w:t>
            </w:r>
            <w:proofErr w:type="spellEnd"/>
            <w:r>
              <w:rPr>
                <w:bCs/>
                <w:lang w:val="en-US"/>
              </w:rPr>
              <w:t>(</w:t>
            </w:r>
            <w:proofErr w:type="gramEnd"/>
            <w:r>
              <w:rPr>
                <w:bCs/>
                <w:lang w:val="en-US"/>
              </w:rPr>
              <w:t>)</w:t>
            </w:r>
          </w:p>
        </w:tc>
        <w:tc>
          <w:tcPr>
            <w:tcW w:w="5723" w:type="dxa"/>
          </w:tcPr>
          <w:p w14:paraId="7D9D7FD7" w14:textId="5A664E6D" w:rsidR="00D775ED" w:rsidRPr="00D775ED" w:rsidRDefault="004E7259" w:rsidP="00D775ED">
            <w:pPr>
              <w:ind w:firstLine="0"/>
              <w:rPr>
                <w:bCs/>
                <w:lang w:val="en-US"/>
              </w:rPr>
            </w:pPr>
            <w:proofErr w:type="spellStart"/>
            <w:r>
              <w:rPr>
                <w:bCs/>
                <w:lang w:val="en-US"/>
              </w:rPr>
              <w:t>Mengambil</w:t>
            </w:r>
            <w:proofErr w:type="spellEnd"/>
            <w:r>
              <w:rPr>
                <w:bCs/>
                <w:lang w:val="en-US"/>
              </w:rPr>
              <w:t xml:space="preserve"> data </w:t>
            </w:r>
            <w:proofErr w:type="spellStart"/>
            <w:r>
              <w:rPr>
                <w:bCs/>
                <w:lang w:val="en-US"/>
              </w:rPr>
              <w:t>pendapatan</w:t>
            </w:r>
            <w:proofErr w:type="spellEnd"/>
            <w:r>
              <w:rPr>
                <w:bCs/>
                <w:lang w:val="en-US"/>
              </w:rPr>
              <w:t xml:space="preserve"> </w:t>
            </w:r>
            <w:proofErr w:type="spellStart"/>
            <w:r>
              <w:rPr>
                <w:bCs/>
                <w:lang w:val="en-US"/>
              </w:rPr>
              <w:t>untuk</w:t>
            </w:r>
            <w:proofErr w:type="spellEnd"/>
            <w:r>
              <w:rPr>
                <w:bCs/>
                <w:lang w:val="en-US"/>
              </w:rPr>
              <w:t xml:space="preserve"> </w:t>
            </w:r>
            <w:proofErr w:type="spellStart"/>
            <w:r>
              <w:rPr>
                <w:bCs/>
                <w:lang w:val="en-US"/>
              </w:rPr>
              <w:t>membuat</w:t>
            </w:r>
            <w:proofErr w:type="spellEnd"/>
            <w:r>
              <w:rPr>
                <w:bCs/>
                <w:lang w:val="en-US"/>
              </w:rPr>
              <w:t xml:space="preserve"> file excel </w:t>
            </w:r>
            <w:proofErr w:type="spellStart"/>
            <w:r>
              <w:rPr>
                <w:bCs/>
                <w:lang w:val="en-US"/>
              </w:rPr>
              <w:t>dari</w:t>
            </w:r>
            <w:proofErr w:type="spellEnd"/>
            <w:r>
              <w:rPr>
                <w:bCs/>
                <w:lang w:val="en-US"/>
              </w:rPr>
              <w:t xml:space="preserve"> </w:t>
            </w:r>
            <w:r w:rsidRPr="004E7259">
              <w:rPr>
                <w:bCs/>
                <w:i/>
                <w:iCs/>
                <w:lang w:val="en-US"/>
              </w:rPr>
              <w:t>controller</w:t>
            </w:r>
            <w:r>
              <w:rPr>
                <w:bCs/>
                <w:lang w:val="en-US"/>
              </w:rPr>
              <w:t xml:space="preserve"> </w:t>
            </w:r>
            <w:proofErr w:type="gramStart"/>
            <w:r>
              <w:rPr>
                <w:bCs/>
                <w:lang w:val="en-US"/>
              </w:rPr>
              <w:t>detail(</w:t>
            </w:r>
            <w:proofErr w:type="gramEnd"/>
            <w:r>
              <w:rPr>
                <w:bCs/>
                <w:lang w:val="en-US"/>
              </w:rPr>
              <w:t xml:space="preserve">) dan </w:t>
            </w:r>
            <w:proofErr w:type="spellStart"/>
            <w:r>
              <w:rPr>
                <w:bCs/>
                <w:lang w:val="en-US"/>
              </w:rPr>
              <w:t>call_generate_excel</w:t>
            </w:r>
            <w:proofErr w:type="spellEnd"/>
            <w:r>
              <w:rPr>
                <w:bCs/>
                <w:lang w:val="en-US"/>
              </w:rPr>
              <w:t>().</w:t>
            </w:r>
          </w:p>
        </w:tc>
      </w:tr>
    </w:tbl>
    <w:p w14:paraId="79589823" w14:textId="17353A8D" w:rsidR="00AA227D" w:rsidRPr="00A621E9" w:rsidRDefault="00AA227D">
      <w:pPr>
        <w:rPr>
          <w:b/>
          <w:lang w:val="en-US"/>
        </w:rPr>
      </w:pPr>
    </w:p>
    <w:p w14:paraId="0EF0E340" w14:textId="77777777" w:rsidR="00A621E9" w:rsidRDefault="00A621E9">
      <w:pPr>
        <w:rPr>
          <w:b/>
        </w:rPr>
      </w:pPr>
    </w:p>
    <w:p w14:paraId="3C6D0B76" w14:textId="5DC7B5A0" w:rsidR="00AA227D" w:rsidRDefault="00425617" w:rsidP="008C56DE">
      <w:pPr>
        <w:pStyle w:val="Heading2"/>
      </w:pPr>
      <w:bookmarkStart w:id="1003" w:name="_Toc75886888"/>
      <w:r>
        <w:t>Implementasi Fitur Royalti</w:t>
      </w:r>
      <w:bookmarkEnd w:id="1003"/>
    </w:p>
    <w:p w14:paraId="3E5D83BC" w14:textId="77777777" w:rsidR="00AA227D" w:rsidRDefault="00425617" w:rsidP="001421EB">
      <w:pPr>
        <w:ind w:left="360"/>
      </w:pPr>
      <w:r>
        <w:t xml:space="preserve">Pada halaman utama fitur royalti, pengguna dapat melihat bahwa terdapat dua </w:t>
      </w:r>
      <w:r>
        <w:rPr>
          <w:i/>
        </w:rPr>
        <w:t xml:space="preserve">tab, </w:t>
      </w:r>
      <w:r>
        <w:t>masing-masing</w:t>
      </w:r>
      <w:r>
        <w:rPr>
          <w:i/>
        </w:rPr>
        <w:t xml:space="preserve"> </w:t>
      </w:r>
      <w:r>
        <w:t xml:space="preserve">untuk mengakses halaman tagihan royalti dan riwayat royalti. Pada halaman tagihan royalti, pengguna dapat melihat informasi mengenai royalti yang belum dibayar atau masih dalam tahap diajukan. Pengguna dapat memfilter berdasarkan tanggal terakhir periode dan nama penulis saja. Apabila tidak ada filter yang digunakan, maka halaman tagihan royalti akan menampilkan seluruh royalti hingga H-1 yang masih dalam tahap diajukan atau belum dibayar. Filter berdasarkan tanggal terakhir periode juga dibatasi hingga H-1, untuk mencegah potensi adanya royalti pada hari tersebut dan sehingga tidak termasuk ke dalam tagihan royalti berikutnya. </w:t>
      </w:r>
    </w:p>
    <w:p w14:paraId="2493A348" w14:textId="66DD8536" w:rsidR="00AA227D" w:rsidRPr="00F93DD1" w:rsidRDefault="00425617" w:rsidP="001421EB">
      <w:pPr>
        <w:ind w:left="360"/>
        <w:rPr>
          <w:lang w:val="en-US"/>
        </w:rPr>
      </w:pPr>
      <w:r>
        <w:lastRenderedPageBreak/>
        <w:t xml:space="preserve">Data yang ditampilkan pada halaman royalti memanfaatkan data dari tabel royalti dan juga proses </w:t>
      </w:r>
      <w:r>
        <w:rPr>
          <w:i/>
        </w:rPr>
        <w:t xml:space="preserve">join </w:t>
      </w:r>
      <w:r>
        <w:t xml:space="preserve">dari tabel-tabel lainnya, yaitu tabel faktur dan tabel </w:t>
      </w:r>
      <w:r>
        <w:rPr>
          <w:i/>
        </w:rPr>
        <w:t>draft author</w:t>
      </w:r>
      <w:r>
        <w:t xml:space="preserve">. Tetapi, pada halaman tagihan royalti itu sendiri, hanya informasi mengenai nama penulis, periode royalti yang belum dibayar/masih diajukan, jumlah royalti, serta statusnya. Untuk melihat detail dari royalti, pengguna dapat menekan tombol form pengajuan. </w:t>
      </w:r>
      <w:r w:rsidR="00B6709D">
        <w:fldChar w:fldCharType="begin"/>
      </w:r>
      <w:r w:rsidR="00B6709D">
        <w:instrText xml:space="preserve"> REF _Ref75624912 </w:instrText>
      </w:r>
      <w:r w:rsidR="00B6709D">
        <w:fldChar w:fldCharType="separate"/>
      </w:r>
      <w:r w:rsidR="00F93DD1">
        <w:t xml:space="preserve">Gambar </w:t>
      </w:r>
      <w:r w:rsidR="00F93DD1">
        <w:rPr>
          <w:noProof/>
        </w:rPr>
        <w:t>18</w:t>
      </w:r>
      <w:r w:rsidR="00B6709D">
        <w:rPr>
          <w:noProof/>
        </w:rPr>
        <w:fldChar w:fldCharType="end"/>
      </w:r>
      <w:r w:rsidR="00F93DD1">
        <w:rPr>
          <w:lang w:val="en-US"/>
        </w:rPr>
        <w:t xml:space="preserve"> </w:t>
      </w:r>
      <w:proofErr w:type="spellStart"/>
      <w:r w:rsidR="00F93DD1">
        <w:rPr>
          <w:lang w:val="en-US"/>
        </w:rPr>
        <w:t>merupakan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utama</w:t>
      </w:r>
      <w:proofErr w:type="spellEnd"/>
      <w:r w:rsidR="00F93DD1">
        <w:rPr>
          <w:lang w:val="en-US"/>
        </w:rPr>
        <w:t xml:space="preserve"> </w:t>
      </w:r>
      <w:proofErr w:type="spellStart"/>
      <w:r w:rsidR="00F93DD1">
        <w:rPr>
          <w:lang w:val="en-US"/>
        </w:rPr>
        <w:t>fitur</w:t>
      </w:r>
      <w:proofErr w:type="spellEnd"/>
      <w:r w:rsidR="00F93DD1">
        <w:rPr>
          <w:lang w:val="en-US"/>
        </w:rPr>
        <w:t xml:space="preserve"> </w:t>
      </w:r>
      <w:proofErr w:type="spellStart"/>
      <w:r w:rsidR="00F93DD1">
        <w:rPr>
          <w:lang w:val="en-US"/>
        </w:rPr>
        <w:t>royalti</w:t>
      </w:r>
      <w:proofErr w:type="spellEnd"/>
      <w:r w:rsidR="00F93DD1">
        <w:rPr>
          <w:lang w:val="en-US"/>
        </w:rPr>
        <w:t>.</w:t>
      </w:r>
    </w:p>
    <w:p w14:paraId="7F41C51E" w14:textId="77777777" w:rsidR="00F035CB" w:rsidRDefault="00F035CB" w:rsidP="001421EB">
      <w:pPr>
        <w:ind w:left="360"/>
      </w:pPr>
    </w:p>
    <w:p w14:paraId="05DFCA51" w14:textId="77777777" w:rsidR="00B43C9D" w:rsidRDefault="00425617" w:rsidP="00B43C9D">
      <w:pPr>
        <w:keepNext/>
        <w:ind w:firstLine="360"/>
        <w:jc w:val="center"/>
      </w:pPr>
      <w:r>
        <w:rPr>
          <w:noProof/>
        </w:rPr>
        <w:drawing>
          <wp:inline distT="114300" distB="114300" distL="114300" distR="114300" wp14:anchorId="0BFB4F76" wp14:editId="7384643E">
            <wp:extent cx="5816009" cy="2929616"/>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822654" cy="2932963"/>
                    </a:xfrm>
                    <a:prstGeom prst="rect">
                      <a:avLst/>
                    </a:prstGeom>
                    <a:ln/>
                  </pic:spPr>
                </pic:pic>
              </a:graphicData>
            </a:graphic>
          </wp:inline>
        </w:drawing>
      </w:r>
    </w:p>
    <w:p w14:paraId="1FD320DC" w14:textId="1FBACD0B" w:rsidR="00F035CB" w:rsidRPr="00B43C9D" w:rsidRDefault="00B43C9D" w:rsidP="00B43C9D">
      <w:pPr>
        <w:pStyle w:val="Caption"/>
        <w:rPr>
          <w:lang w:val="en-ID"/>
        </w:rPr>
      </w:pPr>
      <w:bookmarkStart w:id="1004" w:name="_Toc75883736"/>
      <w:r>
        <w:t xml:space="preserve">Gambar 1. </w:t>
      </w:r>
      <w:r>
        <w:fldChar w:fldCharType="begin"/>
      </w:r>
      <w:r>
        <w:instrText xml:space="preserve"> SEQ Gambar_1. \* ARABIC </w:instrText>
      </w:r>
      <w:r>
        <w:fldChar w:fldCharType="separate"/>
      </w:r>
      <w:r>
        <w:rPr>
          <w:noProof/>
        </w:rPr>
        <w:t>18</w:t>
      </w:r>
      <w:r>
        <w:fldChar w:fldCharType="end"/>
      </w:r>
      <w:r>
        <w:rPr>
          <w:lang w:val="en-ID"/>
        </w:rPr>
        <w:t xml:space="preserve"> </w:t>
      </w:r>
      <w:r>
        <w:rPr>
          <w:lang w:val="en-US"/>
        </w:rPr>
        <w:t xml:space="preserve">Halaman </w:t>
      </w:r>
      <w:proofErr w:type="spellStart"/>
      <w:r>
        <w:rPr>
          <w:lang w:val="en-US"/>
        </w:rPr>
        <w:t>utama</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Royalti</w:t>
      </w:r>
      <w:proofErr w:type="spellEnd"/>
      <w:r>
        <w:rPr>
          <w:lang w:val="en-US"/>
        </w:rPr>
        <w:t>”</w:t>
      </w:r>
      <w:bookmarkEnd w:id="1004"/>
    </w:p>
    <w:p w14:paraId="4768AF63" w14:textId="497B75C7" w:rsidR="00AA227D" w:rsidRDefault="00425617" w:rsidP="001421EB">
      <w:pPr>
        <w:ind w:left="360" w:firstLine="720"/>
      </w:pPr>
      <w:r w:rsidRPr="001421EB">
        <w:t xml:space="preserve">Pada halaman </w:t>
      </w:r>
      <w:r w:rsidRPr="00F93DD1">
        <w:rPr>
          <w:i/>
          <w:iCs/>
        </w:rPr>
        <w:t>form</w:t>
      </w:r>
      <w:r w:rsidRPr="001421EB">
        <w:t xml:space="preserve"> pengajuan, terdapat beberapa tampilan berbeda yang akan tampil pada halaman pengguna. Apabila tagihan penulis bukan dalam status diajukan, maka pengguna akan dapat melihat sesuai dengan tampilan pada </w:t>
      </w:r>
      <w:r w:rsidR="00B6709D">
        <w:fldChar w:fldCharType="begin"/>
      </w:r>
      <w:r w:rsidR="00B6709D">
        <w:instrText xml:space="preserve"> REF _Ref75625017 </w:instrText>
      </w:r>
      <w:r w:rsidR="00B6709D">
        <w:fldChar w:fldCharType="separate"/>
      </w:r>
      <w:r w:rsidR="00F93DD1">
        <w:t xml:space="preserve">Gambar </w:t>
      </w:r>
      <w:r w:rsidR="00F93DD1">
        <w:rPr>
          <w:noProof/>
        </w:rPr>
        <w:t>19</w:t>
      </w:r>
      <w:r w:rsidR="00B6709D">
        <w:rPr>
          <w:noProof/>
        </w:rPr>
        <w:fldChar w:fldCharType="end"/>
      </w:r>
      <w:r w:rsidRPr="001421EB">
        <w:t>. Pengguna diharuskan memilih tanggal mulai hingga akhir periode yang ingin dibayar royaltinya. Apabila penulis tersebut sudah pernah menerima royalti, maka tanggal awal periode yang akan diajukan akan secara otomatis terisi, dengan nilai yaitu tanggal akhir periode pada tagihan royalti sebelumnya ditambah dengan satu</w:t>
      </w:r>
      <w:r>
        <w:t xml:space="preserve"> hari.</w:t>
      </w:r>
    </w:p>
    <w:p w14:paraId="206239F2" w14:textId="77777777" w:rsidR="00F93DD1" w:rsidRDefault="00F93DD1" w:rsidP="001421EB">
      <w:pPr>
        <w:ind w:left="360" w:firstLine="720"/>
      </w:pPr>
    </w:p>
    <w:p w14:paraId="27C17454" w14:textId="77777777" w:rsidR="00B43C9D" w:rsidRDefault="00425617" w:rsidP="00B43C9D">
      <w:pPr>
        <w:keepNext/>
        <w:ind w:firstLine="360"/>
        <w:jc w:val="center"/>
      </w:pPr>
      <w:r>
        <w:rPr>
          <w:noProof/>
        </w:rPr>
        <w:lastRenderedPageBreak/>
        <w:drawing>
          <wp:inline distT="114300" distB="114300" distL="114300" distR="114300" wp14:anchorId="58E69310" wp14:editId="7BDF0C04">
            <wp:extent cx="5964865" cy="113288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0"/>
                    <a:srcRect/>
                    <a:stretch>
                      <a:fillRect/>
                    </a:stretch>
                  </pic:blipFill>
                  <pic:spPr>
                    <a:xfrm>
                      <a:off x="0" y="0"/>
                      <a:ext cx="5972174" cy="1134269"/>
                    </a:xfrm>
                    <a:prstGeom prst="rect">
                      <a:avLst/>
                    </a:prstGeom>
                    <a:ln/>
                  </pic:spPr>
                </pic:pic>
              </a:graphicData>
            </a:graphic>
          </wp:inline>
        </w:drawing>
      </w:r>
    </w:p>
    <w:p w14:paraId="0A0304E9" w14:textId="498A98BD" w:rsidR="00F93DD1" w:rsidRPr="00B43C9D" w:rsidRDefault="00B43C9D" w:rsidP="00B43C9D">
      <w:pPr>
        <w:pStyle w:val="Caption"/>
        <w:rPr>
          <w:lang w:val="en-ID"/>
        </w:rPr>
      </w:pPr>
      <w:bookmarkStart w:id="1005" w:name="_Toc75883737"/>
      <w:r>
        <w:t xml:space="preserve">Gambar 1. </w:t>
      </w:r>
      <w:r>
        <w:fldChar w:fldCharType="begin"/>
      </w:r>
      <w:r>
        <w:instrText xml:space="preserve"> SEQ Gambar_1. \* ARABIC </w:instrText>
      </w:r>
      <w:r>
        <w:fldChar w:fldCharType="separate"/>
      </w:r>
      <w:r>
        <w:rPr>
          <w:noProof/>
        </w:rPr>
        <w:t>19</w:t>
      </w:r>
      <w:r>
        <w:fldChar w:fldCharType="end"/>
      </w:r>
      <w:r>
        <w:rPr>
          <w:lang w:val="en-ID"/>
        </w:rPr>
        <w:t xml:space="preserve"> </w:t>
      </w:r>
      <w:proofErr w:type="spellStart"/>
      <w:r>
        <w:rPr>
          <w:lang w:val="en-US"/>
        </w:rPr>
        <w:t>Tampilan</w:t>
      </w:r>
      <w:proofErr w:type="spellEnd"/>
      <w:r>
        <w:rPr>
          <w:lang w:val="en-US"/>
        </w:rPr>
        <w:t xml:space="preserve"> </w:t>
      </w:r>
      <w:r w:rsidRPr="00B43C9D">
        <w:rPr>
          <w:i/>
          <w:iCs w:val="0"/>
          <w:lang w:val="en-US"/>
        </w:rPr>
        <w:t xml:space="preserve">form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mengajukan</w:t>
      </w:r>
      <w:proofErr w:type="spellEnd"/>
      <w:r>
        <w:rPr>
          <w:lang w:val="en-US"/>
        </w:rPr>
        <w:t xml:space="preserve"> </w:t>
      </w:r>
      <w:proofErr w:type="spellStart"/>
      <w:r>
        <w:rPr>
          <w:lang w:val="en-US"/>
        </w:rPr>
        <w:t>pertama</w:t>
      </w:r>
      <w:proofErr w:type="spellEnd"/>
      <w:r>
        <w:rPr>
          <w:lang w:val="en-US"/>
        </w:rPr>
        <w:t xml:space="preserve"> kali</w:t>
      </w:r>
      <w:bookmarkEnd w:id="1005"/>
    </w:p>
    <w:p w14:paraId="7E75A987" w14:textId="0B52F657" w:rsidR="00AA227D" w:rsidRPr="00F93DD1" w:rsidRDefault="00425617" w:rsidP="00F93DD1">
      <w:pPr>
        <w:ind w:left="360"/>
        <w:rPr>
          <w:lang w:val="en-US"/>
        </w:rPr>
      </w:pPr>
      <w:r>
        <w:t>Setelah di</w:t>
      </w:r>
      <w:r w:rsidR="00F93DD1">
        <w:rPr>
          <w:lang w:val="en-US"/>
        </w:rPr>
        <w:t>-</w:t>
      </w:r>
      <w:r w:rsidRPr="00F93DD1">
        <w:rPr>
          <w:i/>
          <w:iCs/>
        </w:rPr>
        <w:t>filter</w:t>
      </w:r>
      <w:r w:rsidRPr="00F93DD1">
        <w:t>, maka pengguna akan melihat informasi mengenai buku yang terjual, pendapatan kotor yang diperoleh, serta royalti yang perlu dibayarkan pada penulis.</w:t>
      </w:r>
      <w:r w:rsidR="00F93DD1">
        <w:rPr>
          <w:lang w:val="en-US"/>
        </w:rPr>
        <w:t xml:space="preserve"> </w:t>
      </w:r>
      <w:r w:rsidR="00B6709D">
        <w:fldChar w:fldCharType="begin"/>
      </w:r>
      <w:r w:rsidR="00B6709D">
        <w:instrText xml:space="preserve"> REF _Ref75625381 </w:instrText>
      </w:r>
      <w:r w:rsidR="00B6709D">
        <w:fldChar w:fldCharType="separate"/>
      </w:r>
      <w:r w:rsidR="00F93DD1">
        <w:t xml:space="preserve">Gambar </w:t>
      </w:r>
      <w:r w:rsidR="00F93DD1">
        <w:rPr>
          <w:noProof/>
        </w:rPr>
        <w:t>20</w:t>
      </w:r>
      <w:r w:rsidR="00B6709D">
        <w:rPr>
          <w:noProof/>
        </w:rPr>
        <w:fldChar w:fldCharType="end"/>
      </w:r>
      <w:r w:rsidRPr="00F93DD1">
        <w:t xml:space="preserve"> </w:t>
      </w:r>
      <w:proofErr w:type="spellStart"/>
      <w:r w:rsidR="00F93DD1">
        <w:rPr>
          <w:lang w:val="en-US"/>
        </w:rPr>
        <w:t>menunjukkan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pengajuan</w:t>
      </w:r>
      <w:proofErr w:type="spellEnd"/>
      <w:r w:rsidR="00F93DD1">
        <w:rPr>
          <w:lang w:val="en-US"/>
        </w:rPr>
        <w:t xml:space="preserve"> </w:t>
      </w:r>
      <w:proofErr w:type="spellStart"/>
      <w:r w:rsidR="00F93DD1">
        <w:rPr>
          <w:lang w:val="en-US"/>
        </w:rPr>
        <w:t>royalti</w:t>
      </w:r>
      <w:proofErr w:type="spellEnd"/>
      <w:r w:rsidR="00F93DD1">
        <w:rPr>
          <w:lang w:val="en-US"/>
        </w:rPr>
        <w:t xml:space="preserve"> </w:t>
      </w:r>
      <w:proofErr w:type="spellStart"/>
      <w:r w:rsidR="00F93DD1">
        <w:rPr>
          <w:lang w:val="en-US"/>
        </w:rPr>
        <w:t>setelah</w:t>
      </w:r>
      <w:proofErr w:type="spellEnd"/>
      <w:r w:rsidR="00F93DD1">
        <w:rPr>
          <w:lang w:val="en-US"/>
        </w:rPr>
        <w:t xml:space="preserve"> di-</w:t>
      </w:r>
      <w:r w:rsidR="00F93DD1" w:rsidRPr="00F93DD1">
        <w:rPr>
          <w:i/>
          <w:iCs/>
          <w:lang w:val="en-US"/>
        </w:rPr>
        <w:t>filter</w:t>
      </w:r>
      <w:r w:rsidR="00F93DD1">
        <w:rPr>
          <w:lang w:val="en-US"/>
        </w:rPr>
        <w:t>.</w:t>
      </w:r>
    </w:p>
    <w:p w14:paraId="721C0490" w14:textId="77777777" w:rsidR="00F93DD1" w:rsidRDefault="00F93DD1" w:rsidP="00F93DD1">
      <w:pPr>
        <w:ind w:left="360"/>
      </w:pPr>
    </w:p>
    <w:p w14:paraId="6C66DC3B" w14:textId="77777777" w:rsidR="00B43C9D" w:rsidRDefault="00425617" w:rsidP="00B43C9D">
      <w:pPr>
        <w:keepNext/>
      </w:pPr>
      <w:r>
        <w:rPr>
          <w:noProof/>
        </w:rPr>
        <w:drawing>
          <wp:inline distT="114300" distB="114300" distL="114300" distR="114300" wp14:anchorId="6B3A9C91" wp14:editId="42954BAE">
            <wp:extent cx="6151880" cy="151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6151880" cy="1511300"/>
                    </a:xfrm>
                    <a:prstGeom prst="rect">
                      <a:avLst/>
                    </a:prstGeom>
                    <a:ln/>
                  </pic:spPr>
                </pic:pic>
              </a:graphicData>
            </a:graphic>
          </wp:inline>
        </w:drawing>
      </w:r>
    </w:p>
    <w:p w14:paraId="26C1AD9A" w14:textId="0CD1EACE" w:rsidR="00F93DD1" w:rsidRPr="00B43C9D" w:rsidRDefault="00B43C9D" w:rsidP="00B43C9D">
      <w:pPr>
        <w:pStyle w:val="Caption"/>
        <w:rPr>
          <w:lang w:val="en-ID"/>
        </w:rPr>
      </w:pPr>
      <w:bookmarkStart w:id="1006" w:name="_Toc75883738"/>
      <w:r>
        <w:t xml:space="preserve">Gambar 1. </w:t>
      </w:r>
      <w:r>
        <w:fldChar w:fldCharType="begin"/>
      </w:r>
      <w:r>
        <w:instrText xml:space="preserve"> SEQ Gambar_1. \* ARABIC </w:instrText>
      </w:r>
      <w:r>
        <w:fldChar w:fldCharType="separate"/>
      </w:r>
      <w:r>
        <w:rPr>
          <w:noProof/>
        </w:rPr>
        <w:t>20</w:t>
      </w:r>
      <w:r>
        <w:fldChar w:fldCharType="end"/>
      </w:r>
      <w:r>
        <w:rPr>
          <w:lang w:val="en-ID"/>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setelah</w:t>
      </w:r>
      <w:proofErr w:type="spellEnd"/>
      <w:r>
        <w:rPr>
          <w:lang w:val="en-US"/>
        </w:rPr>
        <w:t xml:space="preserve"> di-</w:t>
      </w:r>
      <w:r w:rsidRPr="00F93DD1">
        <w:rPr>
          <w:i/>
          <w:iCs w:val="0"/>
          <w:lang w:val="en-US"/>
        </w:rPr>
        <w:t>filter</w:t>
      </w:r>
      <w:bookmarkEnd w:id="1006"/>
    </w:p>
    <w:p w14:paraId="21BE5D55" w14:textId="174A776B" w:rsidR="00AA227D" w:rsidRDefault="00F93DD1" w:rsidP="00F93DD1">
      <w:pPr>
        <w:ind w:left="360"/>
        <w:rPr>
          <w:b/>
        </w:rPr>
      </w:pPr>
      <w:r>
        <w:rPr>
          <w:lang w:val="en-US"/>
        </w:rPr>
        <w:t xml:space="preserve">Jika </w:t>
      </w:r>
      <w:proofErr w:type="spellStart"/>
      <w:r>
        <w:rPr>
          <w:lang w:val="en-US"/>
        </w:rPr>
        <w:t>royalti</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 </w:t>
      </w:r>
      <w:proofErr w:type="spellStart"/>
      <w:r>
        <w:rPr>
          <w:lang w:val="en-US"/>
        </w:rPr>
        <w:t>tagihan</w:t>
      </w:r>
      <w:proofErr w:type="spellEnd"/>
      <w:r>
        <w:rPr>
          <w:lang w:val="en-US"/>
        </w:rPr>
        <w:t xml:space="preserve"> </w:t>
      </w:r>
      <w:proofErr w:type="spellStart"/>
      <w:r>
        <w:rPr>
          <w:lang w:val="en-US"/>
        </w:rPr>
        <w:t>royalti</w:t>
      </w:r>
      <w:proofErr w:type="spellEnd"/>
      <w:r w:rsidR="00425617" w:rsidRPr="00F93DD1">
        <w:t xml:space="preserve">. Pada </w:t>
      </w:r>
      <w:r w:rsidR="00B6709D">
        <w:fldChar w:fldCharType="begin"/>
      </w:r>
      <w:r w:rsidR="00B6709D">
        <w:instrText xml:space="preserve"> REF _Ref75625639 </w:instrText>
      </w:r>
      <w:r w:rsidR="00B6709D">
        <w:fldChar w:fldCharType="separate"/>
      </w:r>
      <w:r>
        <w:t xml:space="preserve">Gambar </w:t>
      </w:r>
      <w:r>
        <w:rPr>
          <w:noProof/>
        </w:rPr>
        <w:t>21</w:t>
      </w:r>
      <w:r w:rsidR="00B6709D">
        <w:rPr>
          <w:noProof/>
        </w:rPr>
        <w:fldChar w:fldCharType="end"/>
      </w:r>
      <w:r w:rsidR="00425617" w:rsidRPr="00F93DD1">
        <w:t>, pengguna dapat melihat detail dari tagihan royalti tersebut, atau langsung</w:t>
      </w:r>
      <w:r w:rsidR="00425617">
        <w:t xml:space="preserve"> mengkonfirmasi pembayaran dengan menekan tombol </w:t>
      </w:r>
      <w:r>
        <w:rPr>
          <w:bCs/>
          <w:lang w:val="en-US"/>
        </w:rPr>
        <w:t>“</w:t>
      </w:r>
      <w:proofErr w:type="spellStart"/>
      <w:r>
        <w:rPr>
          <w:bCs/>
          <w:lang w:val="en-US"/>
        </w:rPr>
        <w:t>bayar</w:t>
      </w:r>
      <w:proofErr w:type="spellEnd"/>
      <w:r>
        <w:rPr>
          <w:bCs/>
          <w:lang w:val="en-US"/>
        </w:rPr>
        <w:t>”</w:t>
      </w:r>
      <w:r w:rsidR="00425617">
        <w:rPr>
          <w:b/>
        </w:rPr>
        <w:t>.</w:t>
      </w:r>
    </w:p>
    <w:p w14:paraId="0FD74FD0" w14:textId="77777777" w:rsidR="00F93DD1" w:rsidRDefault="00F93DD1" w:rsidP="00F93DD1">
      <w:pPr>
        <w:ind w:left="360"/>
        <w:rPr>
          <w:b/>
        </w:rPr>
      </w:pPr>
    </w:p>
    <w:p w14:paraId="6EF0B262" w14:textId="77777777" w:rsidR="00B43C9D" w:rsidRDefault="00425617" w:rsidP="00B43C9D">
      <w:pPr>
        <w:keepNext/>
        <w:ind w:firstLine="360"/>
        <w:jc w:val="center"/>
      </w:pPr>
      <w:r>
        <w:rPr>
          <w:b/>
          <w:noProof/>
        </w:rPr>
        <w:drawing>
          <wp:inline distT="114300" distB="114300" distL="114300" distR="114300" wp14:anchorId="7485265A" wp14:editId="1F586F71">
            <wp:extent cx="5750670" cy="1638300"/>
            <wp:effectExtent l="0" t="0" r="254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2"/>
                    <a:srcRect/>
                    <a:stretch>
                      <a:fillRect/>
                    </a:stretch>
                  </pic:blipFill>
                  <pic:spPr>
                    <a:xfrm>
                      <a:off x="0" y="0"/>
                      <a:ext cx="5777597" cy="1645971"/>
                    </a:xfrm>
                    <a:prstGeom prst="rect">
                      <a:avLst/>
                    </a:prstGeom>
                    <a:ln/>
                  </pic:spPr>
                </pic:pic>
              </a:graphicData>
            </a:graphic>
          </wp:inline>
        </w:drawing>
      </w:r>
    </w:p>
    <w:p w14:paraId="0869ACD4" w14:textId="03475A6B" w:rsidR="00F93DD1" w:rsidRPr="00B43C9D" w:rsidRDefault="00B43C9D" w:rsidP="00B43C9D">
      <w:pPr>
        <w:pStyle w:val="Caption"/>
        <w:rPr>
          <w:lang w:val="en-ID"/>
        </w:rPr>
      </w:pPr>
      <w:bookmarkStart w:id="1007" w:name="_Toc75883739"/>
      <w:r>
        <w:t xml:space="preserve">Gambar 1. </w:t>
      </w:r>
      <w:r>
        <w:fldChar w:fldCharType="begin"/>
      </w:r>
      <w:r>
        <w:instrText xml:space="preserve"> SEQ Gambar_1. \* ARABIC </w:instrText>
      </w:r>
      <w:r>
        <w:fldChar w:fldCharType="separate"/>
      </w:r>
      <w:r>
        <w:rPr>
          <w:noProof/>
        </w:rPr>
        <w:t>21</w:t>
      </w:r>
      <w:r>
        <w:fldChar w:fldCharType="end"/>
      </w:r>
      <w:r>
        <w:rPr>
          <w:lang w:val="en-ID"/>
        </w:rPr>
        <w:t xml:space="preserve"> </w:t>
      </w:r>
      <w:proofErr w:type="spellStart"/>
      <w:r>
        <w:rPr>
          <w:lang w:val="en-US"/>
        </w:rPr>
        <w:t>Tampilan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setelah</w:t>
      </w:r>
      <w:proofErr w:type="spellEnd"/>
      <w:r>
        <w:rPr>
          <w:lang w:val="en-US"/>
        </w:rPr>
        <w:t xml:space="preserve"> </w:t>
      </w:r>
      <w:r w:rsidRPr="00F93DD1">
        <w:t>mengajukan</w:t>
      </w:r>
      <w:r>
        <w:rPr>
          <w:lang w:val="en-US"/>
        </w:rPr>
        <w:t xml:space="preserve"> </w:t>
      </w:r>
      <w:proofErr w:type="spellStart"/>
      <w:r>
        <w:rPr>
          <w:lang w:val="en-US"/>
        </w:rPr>
        <w:t>royalti</w:t>
      </w:r>
      <w:bookmarkEnd w:id="1007"/>
      <w:proofErr w:type="spellEnd"/>
    </w:p>
    <w:p w14:paraId="2762D1DD" w14:textId="1EB7F993" w:rsidR="00AA227D" w:rsidRDefault="00425617" w:rsidP="00F93DD1">
      <w:pPr>
        <w:ind w:left="360"/>
        <w:rPr>
          <w:lang w:val="en-US"/>
        </w:rPr>
      </w:pPr>
      <w:r>
        <w:lastRenderedPageBreak/>
        <w:t>Tombol detail seperti yang sebelumnya dijelaskan, akan menunjukkan detail dari tagihan royalti yang perlu dibayar atau sudah pernah dibayar. Selain melalui halaman form pengajuan, halaman detail royalti ini dapat diakses melalui tombol di halaman riwayat royalti. Pada halaman ini, pengguna dapat melihat informasi</w:t>
      </w:r>
      <w:r w:rsidR="003448B9">
        <w:rPr>
          <w:lang w:val="en-US"/>
        </w:rPr>
        <w:t xml:space="preserve"> detail </w:t>
      </w:r>
      <w:proofErr w:type="spellStart"/>
      <w:r w:rsidR="003448B9">
        <w:rPr>
          <w:lang w:val="en-US"/>
        </w:rPr>
        <w:t>royalti</w:t>
      </w:r>
      <w:proofErr w:type="spellEnd"/>
      <w:r w:rsidR="003448B9">
        <w:rPr>
          <w:lang w:val="en-US"/>
        </w:rPr>
        <w:t xml:space="preserve">. </w:t>
      </w:r>
      <w:proofErr w:type="spellStart"/>
      <w:r w:rsidR="003448B9">
        <w:rPr>
          <w:lang w:val="en-US"/>
        </w:rPr>
        <w:t>Pengguna</w:t>
      </w:r>
      <w:proofErr w:type="spellEnd"/>
      <w:r w:rsidR="003448B9">
        <w:rPr>
          <w:lang w:val="en-US"/>
        </w:rPr>
        <w:t xml:space="preserve"> juga </w:t>
      </w:r>
      <w:r>
        <w:t xml:space="preserve">dapat mengonfirmasi pembayaran tagihan </w:t>
      </w:r>
      <w:proofErr w:type="spellStart"/>
      <w:r w:rsidR="003448B9">
        <w:rPr>
          <w:lang w:val="en-US"/>
        </w:rPr>
        <w:t>royalti</w:t>
      </w:r>
      <w:proofErr w:type="spellEnd"/>
      <w:r w:rsidR="003448B9">
        <w:rPr>
          <w:lang w:val="en-US"/>
        </w:rPr>
        <w:t xml:space="preserve"> </w:t>
      </w:r>
      <w:r>
        <w:t>atau mencetak PDF</w:t>
      </w:r>
      <w:r w:rsidR="003448B9">
        <w:rPr>
          <w:lang w:val="en-US"/>
        </w:rPr>
        <w:t xml:space="preserve"> </w:t>
      </w:r>
      <w:proofErr w:type="spellStart"/>
      <w:r w:rsidR="003448B9">
        <w:rPr>
          <w:lang w:val="en-US"/>
        </w:rPr>
        <w:t>tagihan</w:t>
      </w:r>
      <w:proofErr w:type="spellEnd"/>
      <w:r w:rsidR="003448B9">
        <w:rPr>
          <w:lang w:val="en-US"/>
        </w:rPr>
        <w:t xml:space="preserve"> </w:t>
      </w:r>
      <w:proofErr w:type="spellStart"/>
      <w:r w:rsidR="003448B9">
        <w:rPr>
          <w:lang w:val="en-US"/>
        </w:rPr>
        <w:t>royalti</w:t>
      </w:r>
      <w:proofErr w:type="spellEnd"/>
      <w:r>
        <w:t>.</w:t>
      </w:r>
      <w:r w:rsidR="003448B9">
        <w:rPr>
          <w:lang w:val="en-US"/>
        </w:rPr>
        <w:t xml:space="preserve"> </w:t>
      </w:r>
      <w:r w:rsidR="003448B9">
        <w:rPr>
          <w:lang w:val="en-US"/>
        </w:rPr>
        <w:fldChar w:fldCharType="begin"/>
      </w:r>
      <w:r w:rsidR="003448B9">
        <w:rPr>
          <w:lang w:val="en-US"/>
        </w:rPr>
        <w:instrText xml:space="preserve"> REF _Ref75626233 </w:instrText>
      </w:r>
      <w:r w:rsidR="003448B9">
        <w:rPr>
          <w:lang w:val="en-US"/>
        </w:rPr>
        <w:fldChar w:fldCharType="separate"/>
      </w:r>
      <w:r w:rsidR="003448B9">
        <w:t xml:space="preserve">Gambar </w:t>
      </w:r>
      <w:r w:rsidR="003448B9">
        <w:rPr>
          <w:noProof/>
        </w:rPr>
        <w:t>22</w:t>
      </w:r>
      <w:r w:rsidR="003448B9">
        <w:rPr>
          <w:lang w:val="en-US"/>
        </w:rPr>
        <w:fldChar w:fldCharType="end"/>
      </w:r>
      <w:r w:rsidR="003448B9">
        <w:rPr>
          <w:lang w:val="en-US"/>
        </w:rPr>
        <w:t xml:space="preserve"> </w:t>
      </w:r>
      <w:proofErr w:type="spellStart"/>
      <w:r w:rsidR="003448B9">
        <w:rPr>
          <w:lang w:val="en-US"/>
        </w:rPr>
        <w:t>menunjukkan</w:t>
      </w:r>
      <w:proofErr w:type="spellEnd"/>
      <w:r w:rsidR="003448B9">
        <w:rPr>
          <w:lang w:val="en-US"/>
        </w:rPr>
        <w:t xml:space="preserve"> </w:t>
      </w:r>
      <w:proofErr w:type="spellStart"/>
      <w:r w:rsidR="003448B9">
        <w:rPr>
          <w:lang w:val="en-US"/>
        </w:rPr>
        <w:t>tampilan</w:t>
      </w:r>
      <w:proofErr w:type="spellEnd"/>
      <w:r w:rsidR="003448B9">
        <w:rPr>
          <w:lang w:val="en-US"/>
        </w:rPr>
        <w:t xml:space="preserve"> </w:t>
      </w:r>
      <w:proofErr w:type="spellStart"/>
      <w:r w:rsidR="003448B9">
        <w:rPr>
          <w:lang w:val="en-US"/>
        </w:rPr>
        <w:t>halaman</w:t>
      </w:r>
      <w:proofErr w:type="spellEnd"/>
      <w:r w:rsidR="003448B9">
        <w:rPr>
          <w:lang w:val="en-US"/>
        </w:rPr>
        <w:t xml:space="preserve"> detail </w:t>
      </w:r>
      <w:proofErr w:type="spellStart"/>
      <w:r w:rsidR="003448B9">
        <w:rPr>
          <w:lang w:val="en-US"/>
        </w:rPr>
        <w:t>royalti</w:t>
      </w:r>
      <w:proofErr w:type="spellEnd"/>
      <w:r w:rsidR="003448B9">
        <w:rPr>
          <w:lang w:val="en-US"/>
        </w:rPr>
        <w:t>.</w:t>
      </w:r>
    </w:p>
    <w:p w14:paraId="12EE46BC" w14:textId="77777777" w:rsidR="00B43C9D" w:rsidRPr="003448B9" w:rsidRDefault="00B43C9D" w:rsidP="00F93DD1">
      <w:pPr>
        <w:ind w:left="360"/>
        <w:rPr>
          <w:lang w:val="en-US"/>
        </w:rPr>
      </w:pPr>
    </w:p>
    <w:p w14:paraId="27D19B00" w14:textId="77777777" w:rsidR="00B43C9D" w:rsidRDefault="00425617" w:rsidP="00B43C9D">
      <w:pPr>
        <w:keepNext/>
        <w:ind w:firstLine="360"/>
        <w:jc w:val="center"/>
      </w:pPr>
      <w:r>
        <w:rPr>
          <w:noProof/>
        </w:rPr>
        <w:drawing>
          <wp:inline distT="114300" distB="114300" distL="114300" distR="114300" wp14:anchorId="05B54C8B" wp14:editId="7F395CBC">
            <wp:extent cx="5773479" cy="1406421"/>
            <wp:effectExtent l="0" t="0" r="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3"/>
                    <a:srcRect/>
                    <a:stretch>
                      <a:fillRect/>
                    </a:stretch>
                  </pic:blipFill>
                  <pic:spPr>
                    <a:xfrm>
                      <a:off x="0" y="0"/>
                      <a:ext cx="5783984" cy="1408980"/>
                    </a:xfrm>
                    <a:prstGeom prst="rect">
                      <a:avLst/>
                    </a:prstGeom>
                    <a:ln/>
                  </pic:spPr>
                </pic:pic>
              </a:graphicData>
            </a:graphic>
          </wp:inline>
        </w:drawing>
      </w:r>
    </w:p>
    <w:p w14:paraId="6C9B94D4" w14:textId="2918187E" w:rsidR="003448B9" w:rsidRPr="00B43C9D" w:rsidRDefault="00B43C9D" w:rsidP="00B43C9D">
      <w:pPr>
        <w:pStyle w:val="Caption"/>
        <w:rPr>
          <w:lang w:val="en-ID"/>
        </w:rPr>
      </w:pPr>
      <w:bookmarkStart w:id="1008" w:name="_Toc75883740"/>
      <w:r>
        <w:t xml:space="preserve">Gambar 1. </w:t>
      </w:r>
      <w:r>
        <w:fldChar w:fldCharType="begin"/>
      </w:r>
      <w:r>
        <w:instrText xml:space="preserve"> SEQ Gambar_1. \* ARABIC </w:instrText>
      </w:r>
      <w:r>
        <w:fldChar w:fldCharType="separate"/>
      </w:r>
      <w:r>
        <w:rPr>
          <w:noProof/>
        </w:rPr>
        <w:t>22</w:t>
      </w:r>
      <w:r>
        <w:fldChar w:fldCharType="end"/>
      </w:r>
      <w:r>
        <w:rPr>
          <w:lang w:val="en-ID"/>
        </w:rPr>
        <w:t xml:space="preserve"> </w:t>
      </w:r>
      <w:r w:rsidRPr="003448B9">
        <w:t>Halaman detail royalti</w:t>
      </w:r>
      <w:r>
        <w:rPr>
          <w:lang w:val="en-ID"/>
        </w:rPr>
        <w:t xml:space="preserve"> </w:t>
      </w:r>
      <w:proofErr w:type="spellStart"/>
      <w:r>
        <w:rPr>
          <w:lang w:val="en-ID"/>
        </w:rPr>
        <w:t>penulis</w:t>
      </w:r>
      <w:bookmarkEnd w:id="1008"/>
      <w:proofErr w:type="spellEnd"/>
    </w:p>
    <w:p w14:paraId="1A027622" w14:textId="422562FC" w:rsidR="00AA227D" w:rsidRDefault="00425617" w:rsidP="003448B9">
      <w:pPr>
        <w:ind w:left="360"/>
      </w:pPr>
      <w:r>
        <w:t xml:space="preserve">Halaman terakhir pada fitur royalti adalah riwayat royalti. Halaman ini akan mencatat seluruh royalti yang telah selesai dibayar dan sedang diajukan. Struktur tabel pada halaman ini juga menyerupai informasi pada tabel di halaman tagihan royalti, tetapi dengan kolom tambahan berupa status royalti (diajukan atau dibayar), serta tanggal dibayar. Terdapat tambahan </w:t>
      </w:r>
      <w:r w:rsidRPr="003448B9">
        <w:rPr>
          <w:i/>
          <w:iCs/>
        </w:rPr>
        <w:t>filter</w:t>
      </w:r>
      <w:r>
        <w:t xml:space="preserve"> untuk mencari royalti yang dibuat pada tanggal tertentu, pengguna mem</w:t>
      </w:r>
      <w:r w:rsidR="003448B9">
        <w:rPr>
          <w:lang w:val="en-US"/>
        </w:rPr>
        <w:t>-</w:t>
      </w:r>
      <w:r w:rsidRPr="003448B9">
        <w:rPr>
          <w:i/>
          <w:iCs/>
        </w:rPr>
        <w:t>filter</w:t>
      </w:r>
      <w:r>
        <w:t xml:space="preserve"> dengan memilih tanggal awal dan tanggal akhir royalti dibuat. Informasi pada tabel royalti diurutkan berdasarkan tagihan royalti terbaru.</w:t>
      </w:r>
    </w:p>
    <w:p w14:paraId="77A06F82" w14:textId="5450B9B4" w:rsidR="009F6FA6" w:rsidRDefault="009F6FA6" w:rsidP="009F6FA6">
      <w:pPr>
        <w:ind w:left="360"/>
        <w:rPr>
          <w:lang w:val="en-US"/>
        </w:rPr>
      </w:pPr>
      <w:ins w:id="1009" w:author="Andrew Mulya" w:date="2021-06-27T20:08:00Z">
        <w:r>
          <w:rPr>
            <w:lang w:val="en-US"/>
          </w:rPr>
          <w:t xml:space="preserve">Fitur </w:t>
        </w:r>
      </w:ins>
      <w:proofErr w:type="spellStart"/>
      <w:r>
        <w:rPr>
          <w:lang w:val="en-US"/>
        </w:rPr>
        <w:t>royalti</w:t>
      </w:r>
      <w:proofErr w:type="spellEnd"/>
      <w:r>
        <w:rPr>
          <w:lang w:val="en-US"/>
        </w:rPr>
        <w:t xml:space="preserve"> </w:t>
      </w:r>
      <w:proofErr w:type="spellStart"/>
      <w:ins w:id="1010" w:author="Andrew Mulya" w:date="2021-06-27T20:08:00Z">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ins>
      <w:proofErr w:type="spellStart"/>
      <w:r>
        <w:rPr>
          <w:i/>
          <w:iCs/>
          <w:lang w:val="en-US"/>
        </w:rPr>
        <w:t>Royalty</w:t>
      </w:r>
      <w:ins w:id="1011" w:author="Andrew Mulya" w:date="2021-06-27T20:08:00Z">
        <w:r>
          <w:rPr>
            <w:i/>
            <w:iCs/>
            <w:lang w:val="en-US"/>
          </w:rPr>
          <w:t>.php</w:t>
        </w:r>
        <w:proofErr w:type="spellEnd"/>
        <w:r>
          <w:rPr>
            <w:i/>
            <w:iCs/>
            <w:lang w:val="en-US"/>
          </w:rPr>
          <w:t xml:space="preserve"> </w:t>
        </w:r>
        <w:r>
          <w:rPr>
            <w:lang w:val="en-US"/>
          </w:rPr>
          <w:t xml:space="preserve">dan </w:t>
        </w:r>
      </w:ins>
      <w:proofErr w:type="spellStart"/>
      <w:r>
        <w:rPr>
          <w:i/>
          <w:iCs/>
          <w:lang w:val="en-US"/>
        </w:rPr>
        <w:t>Royalty</w:t>
      </w:r>
      <w:ins w:id="1012" w:author="Andrew Mulya" w:date="2021-06-27T20:08:00Z">
        <w:r>
          <w:rPr>
            <w:i/>
            <w:iCs/>
            <w:lang w:val="en-US"/>
          </w:rPr>
          <w:t>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ins>
      <w:r>
        <w:rPr>
          <w:i/>
          <w:iCs/>
          <w:lang w:val="en-US"/>
        </w:rPr>
        <w:t>royalty</w:t>
      </w:r>
      <w:ins w:id="1013" w:author="Andrew Mulya" w:date="2021-06-27T20:08:00Z">
        <w:r>
          <w:rPr>
            <w:lang w:val="en-US"/>
          </w:rPr>
          <w:t xml:space="preserve">. </w:t>
        </w:r>
        <w:proofErr w:type="spellStart"/>
        <w:r>
          <w:rPr>
            <w:lang w:val="en-US"/>
          </w:rPr>
          <w:t>Tabel</w:t>
        </w:r>
        <w:proofErr w:type="spellEnd"/>
        <w:r>
          <w:rPr>
            <w:lang w:val="en-US"/>
          </w:rPr>
          <w:t xml:space="preserve"> </w:t>
        </w:r>
      </w:ins>
      <w:r w:rsidR="008C56DE">
        <w:rPr>
          <w:b/>
          <w:bCs/>
          <w:lang w:val="en-US"/>
        </w:rPr>
        <w:t>xxx</w:t>
      </w:r>
      <w:ins w:id="1014"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proofErr w:type="spellStart"/>
        <w:r>
          <w:rPr>
            <w:lang w:val="en-US"/>
          </w:rPr>
          <w:t>tabel</w:t>
        </w:r>
        <w:proofErr w:type="spellEnd"/>
        <w:r>
          <w:rPr>
            <w:lang w:val="en-US"/>
          </w:rPr>
          <w:t xml:space="preserve"> </w:t>
        </w:r>
      </w:ins>
      <w:r w:rsidR="008C56DE">
        <w:rPr>
          <w:b/>
          <w:bCs/>
          <w:lang w:val="en-US"/>
        </w:rPr>
        <w:t>xxx</w:t>
      </w:r>
      <w:ins w:id="1015"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tbl>
      <w:tblPr>
        <w:tblStyle w:val="TableGrid"/>
        <w:tblW w:w="0" w:type="auto"/>
        <w:tblLook w:val="04A0" w:firstRow="1" w:lastRow="0" w:firstColumn="1" w:lastColumn="0" w:noHBand="0" w:noVBand="1"/>
      </w:tblPr>
      <w:tblGrid>
        <w:gridCol w:w="805"/>
        <w:gridCol w:w="3150"/>
        <w:gridCol w:w="5723"/>
      </w:tblGrid>
      <w:tr w:rsidR="009F6FA6" w14:paraId="5FAF57F8" w14:textId="77777777" w:rsidTr="009F6FA6">
        <w:tc>
          <w:tcPr>
            <w:tcW w:w="805" w:type="dxa"/>
          </w:tcPr>
          <w:p w14:paraId="4AEAFC32" w14:textId="6B40FF43" w:rsidR="009F6FA6" w:rsidRDefault="009F6FA6" w:rsidP="009F6FA6">
            <w:pPr>
              <w:pStyle w:val="TableHead"/>
              <w:rPr>
                <w:lang w:val="en-US"/>
              </w:rPr>
            </w:pPr>
            <w:ins w:id="1016" w:author="Andrew Mulya" w:date="2021-06-27T20:11:00Z">
              <w:r>
                <w:rPr>
                  <w:lang w:val="en-US"/>
                </w:rPr>
                <w:t>No.</w:t>
              </w:r>
            </w:ins>
          </w:p>
        </w:tc>
        <w:tc>
          <w:tcPr>
            <w:tcW w:w="3150" w:type="dxa"/>
          </w:tcPr>
          <w:p w14:paraId="33D9E31B" w14:textId="378D97F7" w:rsidR="009F6FA6" w:rsidRDefault="009F6FA6" w:rsidP="009F6FA6">
            <w:pPr>
              <w:pStyle w:val="TableHead"/>
              <w:rPr>
                <w:lang w:val="en-US"/>
              </w:rPr>
            </w:pPr>
            <w:ins w:id="1017" w:author="Andrew Mulya" w:date="2021-06-27T20:12:00Z">
              <w:r>
                <w:rPr>
                  <w:lang w:val="en-US"/>
                </w:rPr>
                <w:t xml:space="preserve">Nama </w:t>
              </w:r>
              <w:proofErr w:type="spellStart"/>
              <w:r>
                <w:rPr>
                  <w:lang w:val="en-US"/>
                </w:rPr>
                <w:t>Fungsi</w:t>
              </w:r>
            </w:ins>
            <w:proofErr w:type="spellEnd"/>
          </w:p>
        </w:tc>
        <w:tc>
          <w:tcPr>
            <w:tcW w:w="5723" w:type="dxa"/>
          </w:tcPr>
          <w:p w14:paraId="48EA4D96" w14:textId="4E0BA47D" w:rsidR="009F6FA6" w:rsidRDefault="009F6FA6" w:rsidP="009F6FA6">
            <w:pPr>
              <w:pStyle w:val="TableHead"/>
              <w:rPr>
                <w:lang w:val="en-US"/>
              </w:rPr>
            </w:pPr>
            <w:proofErr w:type="spellStart"/>
            <w:ins w:id="1018" w:author="Andrew Mulya" w:date="2021-06-27T20:12:00Z">
              <w:r>
                <w:rPr>
                  <w:lang w:val="en-US"/>
                </w:rPr>
                <w:t>Keterangan</w:t>
              </w:r>
            </w:ins>
            <w:proofErr w:type="spellEnd"/>
          </w:p>
        </w:tc>
      </w:tr>
      <w:tr w:rsidR="00C86A37" w14:paraId="40E71A7D" w14:textId="77777777" w:rsidTr="009F6FA6">
        <w:tc>
          <w:tcPr>
            <w:tcW w:w="805" w:type="dxa"/>
          </w:tcPr>
          <w:p w14:paraId="64CEB52F" w14:textId="30F5C0C1" w:rsidR="00C86A37" w:rsidRDefault="00C86A37" w:rsidP="00C86A37">
            <w:pPr>
              <w:ind w:firstLine="0"/>
              <w:jc w:val="center"/>
              <w:rPr>
                <w:lang w:val="en-US"/>
              </w:rPr>
            </w:pPr>
            <w:r>
              <w:rPr>
                <w:lang w:val="en-US"/>
              </w:rPr>
              <w:t>1</w:t>
            </w:r>
          </w:p>
        </w:tc>
        <w:tc>
          <w:tcPr>
            <w:tcW w:w="3150" w:type="dxa"/>
          </w:tcPr>
          <w:p w14:paraId="6909C216" w14:textId="4754587E" w:rsidR="00C86A37" w:rsidRDefault="00C86A37" w:rsidP="00C86A37">
            <w:pPr>
              <w:ind w:firstLine="0"/>
              <w:rPr>
                <w:lang w:val="en-US"/>
              </w:rPr>
            </w:pPr>
            <w:r>
              <w:rPr>
                <w:lang w:val="en-US"/>
              </w:rPr>
              <w:t>__</w:t>
            </w:r>
            <w:proofErr w:type="gramStart"/>
            <w:r>
              <w:rPr>
                <w:lang w:val="en-US"/>
              </w:rPr>
              <w:t>construct(</w:t>
            </w:r>
            <w:proofErr w:type="gramEnd"/>
            <w:r>
              <w:rPr>
                <w:lang w:val="en-US"/>
              </w:rPr>
              <w:t>)</w:t>
            </w:r>
          </w:p>
        </w:tc>
        <w:tc>
          <w:tcPr>
            <w:tcW w:w="5723" w:type="dxa"/>
          </w:tcPr>
          <w:p w14:paraId="3667A30E" w14:textId="255FF1B2" w:rsidR="00C86A37" w:rsidRDefault="00C86A37" w:rsidP="00C86A37">
            <w:pPr>
              <w:ind w:firstLine="0"/>
              <w:rPr>
                <w:lang w:val="en-US"/>
              </w:rPr>
            </w:pPr>
            <w:ins w:id="1019" w:author="Andrew Mulya" w:date="2021-06-26T23:51:00Z">
              <w:r w:rsidRPr="00580E97">
                <w:t xml:space="preserve">Memuat model dan helper yang akan digunakan, yaitu </w:t>
              </w:r>
            </w:ins>
            <w:r>
              <w:rPr>
                <w:i/>
                <w:iCs/>
                <w:lang w:val="en-US"/>
              </w:rPr>
              <w:t>royalty</w:t>
            </w:r>
            <w:ins w:id="1020" w:author="Andrew Mulya" w:date="2021-06-26T23:51:00Z">
              <w:r w:rsidRPr="00580E97">
                <w:t>_</w:t>
              </w:r>
              <w:r w:rsidRPr="00B42C47">
                <w:rPr>
                  <w:i/>
                  <w:iCs/>
                  <w:rPrChange w:id="1021" w:author="Andrew Mulya" w:date="2021-06-26T23:51:00Z">
                    <w:rPr/>
                  </w:rPrChange>
                </w:rPr>
                <w:t>model</w:t>
              </w:r>
            </w:ins>
            <w:r>
              <w:rPr>
                <w:i/>
                <w:iCs/>
                <w:lang w:val="en-US"/>
              </w:rPr>
              <w:t xml:space="preserve">, </w:t>
            </w:r>
            <w:proofErr w:type="spellStart"/>
            <w:r>
              <w:rPr>
                <w:i/>
                <w:iCs/>
                <w:lang w:val="en-US"/>
              </w:rPr>
              <w:t>book_model</w:t>
            </w:r>
            <w:proofErr w:type="spellEnd"/>
            <w:r>
              <w:rPr>
                <w:i/>
                <w:iCs/>
                <w:lang w:val="en-US"/>
              </w:rPr>
              <w:t xml:space="preserve">, </w:t>
            </w:r>
            <w:r>
              <w:rPr>
                <w:lang w:val="en-US"/>
              </w:rPr>
              <w:t xml:space="preserve">dan </w:t>
            </w:r>
            <w:ins w:id="1022" w:author="Andrew Mulya" w:date="2021-06-26T23:51:00Z">
              <w:r w:rsidRPr="00B42C47">
                <w:rPr>
                  <w:i/>
                  <w:iCs/>
                  <w:rPrChange w:id="1023" w:author="Andrew Mulya" w:date="2021-06-26T23:51:00Z">
                    <w:rPr/>
                  </w:rPrChange>
                </w:rPr>
                <w:t>sales_helper</w:t>
              </w:r>
            </w:ins>
            <w:r>
              <w:rPr>
                <w:i/>
                <w:iCs/>
                <w:lang w:val="en-US"/>
              </w:rPr>
              <w:t>.</w:t>
            </w:r>
          </w:p>
        </w:tc>
      </w:tr>
      <w:tr w:rsidR="00C86A37" w14:paraId="35A1760B" w14:textId="77777777" w:rsidTr="009F6FA6">
        <w:tc>
          <w:tcPr>
            <w:tcW w:w="805" w:type="dxa"/>
          </w:tcPr>
          <w:p w14:paraId="7CF01568" w14:textId="5EF08739" w:rsidR="00C86A37" w:rsidRDefault="00C86A37" w:rsidP="00C86A37">
            <w:pPr>
              <w:ind w:firstLine="0"/>
              <w:jc w:val="center"/>
              <w:rPr>
                <w:lang w:val="en-US"/>
              </w:rPr>
            </w:pPr>
            <w:r>
              <w:rPr>
                <w:lang w:val="en-US"/>
              </w:rPr>
              <w:t>2</w:t>
            </w:r>
          </w:p>
        </w:tc>
        <w:tc>
          <w:tcPr>
            <w:tcW w:w="3150" w:type="dxa"/>
          </w:tcPr>
          <w:p w14:paraId="21723B7B" w14:textId="25114EF4" w:rsidR="00C86A37" w:rsidRDefault="00C86A37" w:rsidP="00C86A37">
            <w:pPr>
              <w:ind w:firstLine="0"/>
              <w:rPr>
                <w:lang w:val="en-US"/>
              </w:rPr>
            </w:pPr>
            <w:proofErr w:type="gramStart"/>
            <w:r>
              <w:rPr>
                <w:lang w:val="en-US"/>
              </w:rPr>
              <w:t>index(</w:t>
            </w:r>
            <w:proofErr w:type="gramEnd"/>
            <w:r>
              <w:rPr>
                <w:lang w:val="en-US"/>
              </w:rPr>
              <w:t>)</w:t>
            </w:r>
          </w:p>
        </w:tc>
        <w:tc>
          <w:tcPr>
            <w:tcW w:w="5723" w:type="dxa"/>
          </w:tcPr>
          <w:p w14:paraId="3660AB89" w14:textId="3E3D293F" w:rsidR="00C86A37" w:rsidRPr="00C86A37" w:rsidRDefault="00C86A37" w:rsidP="00C86A37">
            <w:pPr>
              <w:ind w:firstLine="0"/>
              <w:rPr>
                <w:lang w:val="en-US"/>
              </w:rPr>
            </w:pPr>
            <w:ins w:id="1024" w:author="Andrew Mulya" w:date="2021-06-26T23:51:00Z">
              <w:r w:rsidRPr="00580E97">
                <w:t>Mengarahkan pengguna ke halaman utama</w:t>
              </w:r>
            </w:ins>
            <w:r>
              <w:rPr>
                <w:i/>
              </w:rPr>
              <w:t xml:space="preserve"> </w:t>
            </w:r>
            <w:proofErr w:type="spellStart"/>
            <w:r>
              <w:rPr>
                <w:iCs/>
                <w:lang w:val="en-US"/>
              </w:rPr>
              <w:t>royalti</w:t>
            </w:r>
            <w:proofErr w:type="spellEnd"/>
            <w:ins w:id="1025" w:author="Andrew Mulya" w:date="2021-06-26T23:51:00Z">
              <w:r w:rsidRPr="00580E97">
                <w:t xml:space="preserve">, dan mengirimkan data </w:t>
              </w:r>
            </w:ins>
            <w:proofErr w:type="spellStart"/>
            <w:r>
              <w:rPr>
                <w:iCs/>
                <w:lang w:val="en-US"/>
              </w:rPr>
              <w:t>royalti</w:t>
            </w:r>
            <w:proofErr w:type="spellEnd"/>
            <w:r>
              <w:rPr>
                <w:iCs/>
                <w:lang w:val="en-US"/>
              </w:rPr>
              <w:t xml:space="preserve"> </w:t>
            </w:r>
            <w:ins w:id="1026" w:author="Andrew Mulya" w:date="2021-06-26T23:51:00Z">
              <w:r w:rsidRPr="00580E97">
                <w:t xml:space="preserve">dari </w:t>
              </w:r>
            </w:ins>
            <w:r>
              <w:rPr>
                <w:i/>
                <w:iCs/>
                <w:lang w:val="en-US"/>
              </w:rPr>
              <w:t>Royalty</w:t>
            </w:r>
            <w:ins w:id="1027" w:author="Andrew Mulya" w:date="2021-06-26T23:51:00Z">
              <w:r w:rsidRPr="00B42C47">
                <w:rPr>
                  <w:i/>
                  <w:iCs/>
                  <w:rPrChange w:id="1028" w:author="Andrew Mulya" w:date="2021-06-26T23:52:00Z">
                    <w:rPr/>
                  </w:rPrChange>
                </w:rPr>
                <w:t>_model</w:t>
              </w:r>
              <w:r w:rsidRPr="00580E97">
                <w:t xml:space="preserve"> ke view.</w:t>
              </w:r>
            </w:ins>
            <w:r>
              <w:rPr>
                <w:lang w:val="en-US"/>
              </w:rPr>
              <w:t xml:space="preserve"> Data yang </w:t>
            </w:r>
            <w:proofErr w:type="spellStart"/>
            <w:r>
              <w:rPr>
                <w:lang w:val="en-US"/>
              </w:rPr>
              <w:t>dikirimkan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royalti</w:t>
            </w:r>
            <w:proofErr w:type="spellEnd"/>
            <w:r>
              <w:rPr>
                <w:lang w:val="en-US"/>
              </w:rPr>
              <w:t xml:space="preserve"> yang </w:t>
            </w:r>
            <w:proofErr w:type="spellStart"/>
            <w:r>
              <w:rPr>
                <w:lang w:val="en-US"/>
              </w:rPr>
              <w:t>masih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dibayar</w:t>
            </w:r>
            <w:proofErr w:type="spellEnd"/>
            <w:r>
              <w:rPr>
                <w:lang w:val="en-US"/>
              </w:rPr>
              <w:t>.</w:t>
            </w:r>
          </w:p>
        </w:tc>
      </w:tr>
      <w:tr w:rsidR="00C86A37" w14:paraId="3ED6731B" w14:textId="77777777" w:rsidTr="009F6FA6">
        <w:tc>
          <w:tcPr>
            <w:tcW w:w="805" w:type="dxa"/>
          </w:tcPr>
          <w:p w14:paraId="0E3A6495" w14:textId="4C80911D" w:rsidR="00C86A37" w:rsidRDefault="00C86A37" w:rsidP="00C86A37">
            <w:pPr>
              <w:ind w:firstLine="0"/>
              <w:jc w:val="center"/>
              <w:rPr>
                <w:lang w:val="en-US"/>
              </w:rPr>
            </w:pPr>
            <w:r>
              <w:rPr>
                <w:lang w:val="en-US"/>
              </w:rPr>
              <w:lastRenderedPageBreak/>
              <w:t>3</w:t>
            </w:r>
          </w:p>
        </w:tc>
        <w:tc>
          <w:tcPr>
            <w:tcW w:w="3150" w:type="dxa"/>
          </w:tcPr>
          <w:p w14:paraId="713160C6" w14:textId="5F43E22E" w:rsidR="00C86A37" w:rsidRDefault="00C86A37" w:rsidP="00C86A37">
            <w:pPr>
              <w:ind w:firstLine="0"/>
              <w:rPr>
                <w:lang w:val="en-US"/>
              </w:rPr>
            </w:pPr>
            <w:proofErr w:type="gramStart"/>
            <w:r>
              <w:rPr>
                <w:lang w:val="en-US"/>
              </w:rPr>
              <w:t>history(</w:t>
            </w:r>
            <w:proofErr w:type="gramEnd"/>
            <w:r>
              <w:rPr>
                <w:lang w:val="en-US"/>
              </w:rPr>
              <w:t>)</w:t>
            </w:r>
          </w:p>
        </w:tc>
        <w:tc>
          <w:tcPr>
            <w:tcW w:w="5723" w:type="dxa"/>
          </w:tcPr>
          <w:p w14:paraId="0E5A720F" w14:textId="255CAA70" w:rsidR="00C86A37" w:rsidRDefault="00C86A37" w:rsidP="00C86A37">
            <w:pPr>
              <w:ind w:firstLine="0"/>
              <w:rPr>
                <w:lang w:val="en-US"/>
              </w:rPr>
            </w:pPr>
            <w:ins w:id="1029" w:author="Andrew Mulya" w:date="2021-06-26T23:51:00Z">
              <w:r w:rsidRPr="00580E97">
                <w:t xml:space="preserve">Mengarahkan pengguna ke halaman </w:t>
              </w:r>
            </w:ins>
            <w:proofErr w:type="spellStart"/>
            <w:r>
              <w:rPr>
                <w:lang w:val="en-US"/>
              </w:rPr>
              <w:t>riwayat</w:t>
            </w:r>
            <w:proofErr w:type="spellEnd"/>
            <w:r>
              <w:rPr>
                <w:i/>
              </w:rPr>
              <w:t xml:space="preserve"> </w:t>
            </w:r>
            <w:proofErr w:type="spellStart"/>
            <w:r>
              <w:rPr>
                <w:iCs/>
                <w:lang w:val="en-US"/>
              </w:rPr>
              <w:t>royalti</w:t>
            </w:r>
            <w:proofErr w:type="spellEnd"/>
            <w:ins w:id="1030" w:author="Andrew Mulya" w:date="2021-06-26T23:51:00Z">
              <w:r w:rsidRPr="00580E97">
                <w:t xml:space="preserve">, dan mengirimkan data </w:t>
              </w:r>
            </w:ins>
            <w:proofErr w:type="spellStart"/>
            <w:r>
              <w:rPr>
                <w:iCs/>
                <w:lang w:val="en-US"/>
              </w:rPr>
              <w:t>royalti</w:t>
            </w:r>
            <w:proofErr w:type="spellEnd"/>
            <w:r>
              <w:rPr>
                <w:iCs/>
                <w:lang w:val="en-US"/>
              </w:rPr>
              <w:t xml:space="preserve"> </w:t>
            </w:r>
            <w:ins w:id="1031" w:author="Andrew Mulya" w:date="2021-06-26T23:51:00Z">
              <w:r w:rsidRPr="00580E97">
                <w:t xml:space="preserve">dari </w:t>
              </w:r>
            </w:ins>
            <w:r>
              <w:rPr>
                <w:i/>
                <w:iCs/>
                <w:lang w:val="en-US"/>
              </w:rPr>
              <w:t>Royalty</w:t>
            </w:r>
            <w:ins w:id="1032" w:author="Andrew Mulya" w:date="2021-06-26T23:51:00Z">
              <w:r w:rsidRPr="00B42C47">
                <w:rPr>
                  <w:i/>
                  <w:iCs/>
                  <w:rPrChange w:id="1033" w:author="Andrew Mulya" w:date="2021-06-26T23:52:00Z">
                    <w:rPr/>
                  </w:rPrChange>
                </w:rPr>
                <w:t>_model</w:t>
              </w:r>
              <w:r w:rsidRPr="00580E97">
                <w:t xml:space="preserve"> ke view.</w:t>
              </w:r>
            </w:ins>
            <w:r>
              <w:rPr>
                <w:lang w:val="en-US"/>
              </w:rPr>
              <w:t xml:space="preserve"> Data yang </w:t>
            </w:r>
            <w:proofErr w:type="spellStart"/>
            <w:r>
              <w:rPr>
                <w:lang w:val="en-US"/>
              </w:rPr>
              <w:t>dikirimkan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royalti</w:t>
            </w:r>
            <w:proofErr w:type="spellEnd"/>
            <w:r>
              <w:rPr>
                <w:lang w:val="en-US"/>
              </w:rPr>
              <w:t xml:space="preserve"> yang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diajukan</w:t>
            </w:r>
            <w:proofErr w:type="spellEnd"/>
            <w:r>
              <w:rPr>
                <w:lang w:val="en-US"/>
              </w:rPr>
              <w:t xml:space="preserve"> dan yang </w:t>
            </w:r>
            <w:proofErr w:type="spellStart"/>
            <w:r>
              <w:rPr>
                <w:lang w:val="en-US"/>
              </w:rPr>
              <w:t>sudah</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dibayar</w:t>
            </w:r>
            <w:proofErr w:type="spellEnd"/>
            <w:r>
              <w:rPr>
                <w:lang w:val="en-US"/>
              </w:rPr>
              <w:t>.</w:t>
            </w:r>
          </w:p>
        </w:tc>
      </w:tr>
      <w:tr w:rsidR="00C86A37" w14:paraId="22D28C69" w14:textId="77777777" w:rsidTr="009F6FA6">
        <w:tc>
          <w:tcPr>
            <w:tcW w:w="805" w:type="dxa"/>
          </w:tcPr>
          <w:p w14:paraId="440A9B7D" w14:textId="7B4BE597" w:rsidR="00C86A37" w:rsidRDefault="00C86A37" w:rsidP="00C86A37">
            <w:pPr>
              <w:ind w:firstLine="0"/>
              <w:jc w:val="center"/>
              <w:rPr>
                <w:lang w:val="en-US"/>
              </w:rPr>
            </w:pPr>
            <w:r>
              <w:rPr>
                <w:lang w:val="en-US"/>
              </w:rPr>
              <w:t>4</w:t>
            </w:r>
          </w:p>
        </w:tc>
        <w:tc>
          <w:tcPr>
            <w:tcW w:w="3150" w:type="dxa"/>
          </w:tcPr>
          <w:p w14:paraId="65FBEB97" w14:textId="6B7C9ECB" w:rsidR="00C86A37" w:rsidRDefault="00C86A37" w:rsidP="00C86A37">
            <w:pPr>
              <w:ind w:firstLine="0"/>
              <w:rPr>
                <w:lang w:val="en-US"/>
              </w:rPr>
            </w:pPr>
            <w:proofErr w:type="gramStart"/>
            <w:r>
              <w:rPr>
                <w:lang w:val="en-US"/>
              </w:rPr>
              <w:t>view(</w:t>
            </w:r>
            <w:proofErr w:type="gramEnd"/>
            <w:r>
              <w:rPr>
                <w:lang w:val="en-US"/>
              </w:rPr>
              <w:t>)</w:t>
            </w:r>
          </w:p>
        </w:tc>
        <w:tc>
          <w:tcPr>
            <w:tcW w:w="5723" w:type="dxa"/>
          </w:tcPr>
          <w:p w14:paraId="0C89F040" w14:textId="688492D4" w:rsidR="00C86A37" w:rsidRDefault="00C86A37" w:rsidP="00C86A37">
            <w:pPr>
              <w:ind w:firstLine="0"/>
              <w:rPr>
                <w:lang w:val="en-US"/>
              </w:rPr>
            </w:pP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form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royalti</w:t>
            </w:r>
            <w:proofErr w:type="spellEnd"/>
            <w:r>
              <w:rPr>
                <w:lang w:val="en-US"/>
              </w:rPr>
              <w:t xml:space="preserve"> yang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yang </w:t>
            </w:r>
            <w:proofErr w:type="spellStart"/>
            <w:r>
              <w:rPr>
                <w:lang w:val="en-US"/>
              </w:rPr>
              <w:t>ditampilkan</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pilihan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pembayaran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tersebut</w:t>
            </w:r>
            <w:proofErr w:type="spellEnd"/>
            <w:r>
              <w:rPr>
                <w:lang w:val="en-US"/>
              </w:rPr>
              <w:t>.</w:t>
            </w:r>
          </w:p>
        </w:tc>
      </w:tr>
      <w:tr w:rsidR="00C86A37" w14:paraId="7E11F8B5" w14:textId="77777777" w:rsidTr="009F6FA6">
        <w:tc>
          <w:tcPr>
            <w:tcW w:w="805" w:type="dxa"/>
          </w:tcPr>
          <w:p w14:paraId="026164BA" w14:textId="29B3CCD1" w:rsidR="00C86A37" w:rsidRDefault="00C86A37" w:rsidP="00C86A37">
            <w:pPr>
              <w:ind w:firstLine="0"/>
              <w:jc w:val="center"/>
              <w:rPr>
                <w:lang w:val="en-US"/>
              </w:rPr>
            </w:pPr>
            <w:r>
              <w:rPr>
                <w:lang w:val="en-US"/>
              </w:rPr>
              <w:t>5</w:t>
            </w:r>
          </w:p>
        </w:tc>
        <w:tc>
          <w:tcPr>
            <w:tcW w:w="3150" w:type="dxa"/>
          </w:tcPr>
          <w:p w14:paraId="6D61D91B" w14:textId="2FA573A6" w:rsidR="00C86A37" w:rsidRDefault="00C86A37" w:rsidP="00C86A37">
            <w:pPr>
              <w:ind w:firstLine="0"/>
              <w:rPr>
                <w:lang w:val="en-US"/>
              </w:rPr>
            </w:pPr>
            <w:proofErr w:type="spellStart"/>
            <w:r>
              <w:rPr>
                <w:lang w:val="en-US"/>
              </w:rPr>
              <w:t>view_</w:t>
            </w:r>
            <w:proofErr w:type="gramStart"/>
            <w:r>
              <w:rPr>
                <w:lang w:val="en-US"/>
              </w:rPr>
              <w:t>detail</w:t>
            </w:r>
            <w:proofErr w:type="spellEnd"/>
            <w:r>
              <w:rPr>
                <w:lang w:val="en-US"/>
              </w:rPr>
              <w:t>(</w:t>
            </w:r>
            <w:proofErr w:type="gramEnd"/>
            <w:r>
              <w:rPr>
                <w:lang w:val="en-US"/>
              </w:rPr>
              <w:t>)</w:t>
            </w:r>
          </w:p>
        </w:tc>
        <w:tc>
          <w:tcPr>
            <w:tcW w:w="5723" w:type="dxa"/>
          </w:tcPr>
          <w:p w14:paraId="5DD2E116" w14:textId="0F623D1A" w:rsidR="00C86A37" w:rsidRDefault="00C86A37" w:rsidP="00C86A37">
            <w:pPr>
              <w:ind w:firstLine="0"/>
              <w:rPr>
                <w:lang w:val="en-US"/>
              </w:rPr>
            </w:pPr>
            <w:proofErr w:type="spellStart"/>
            <w:r>
              <w:rPr>
                <w:lang w:val="en-US"/>
              </w:rPr>
              <w:t>Mengarahkan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sebuah</w:t>
            </w:r>
            <w:proofErr w:type="spellEnd"/>
            <w:r>
              <w:rPr>
                <w:lang w:val="en-US"/>
              </w:rPr>
              <w:t xml:space="preserve"> </w:t>
            </w:r>
            <w:proofErr w:type="spellStart"/>
            <w:r>
              <w:rPr>
                <w:lang w:val="en-US"/>
              </w:rPr>
              <w:t>royalti</w:t>
            </w:r>
            <w:proofErr w:type="spellEnd"/>
            <w:r>
              <w:rPr>
                <w:lang w:val="en-US"/>
              </w:rPr>
              <w:t xml:space="preserve"> dan data yang </w:t>
            </w:r>
            <w:proofErr w:type="spellStart"/>
            <w:r>
              <w:rPr>
                <w:lang w:val="en-US"/>
              </w:rPr>
              <w:t>berkaitan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tersebut</w:t>
            </w:r>
            <w:proofErr w:type="spellEnd"/>
            <w:r>
              <w:rPr>
                <w:lang w:val="en-US"/>
              </w:rPr>
              <w:t>.</w:t>
            </w:r>
          </w:p>
        </w:tc>
      </w:tr>
      <w:tr w:rsidR="00C86A37" w14:paraId="6854AD1E" w14:textId="77777777" w:rsidTr="009F6FA6">
        <w:tc>
          <w:tcPr>
            <w:tcW w:w="805" w:type="dxa"/>
          </w:tcPr>
          <w:p w14:paraId="127F314A" w14:textId="71C5243F" w:rsidR="00C86A37" w:rsidRDefault="00C86A37" w:rsidP="00C86A37">
            <w:pPr>
              <w:ind w:firstLine="0"/>
              <w:jc w:val="center"/>
              <w:rPr>
                <w:lang w:val="en-US"/>
              </w:rPr>
            </w:pPr>
            <w:r>
              <w:rPr>
                <w:lang w:val="en-US"/>
              </w:rPr>
              <w:t>6</w:t>
            </w:r>
          </w:p>
        </w:tc>
        <w:tc>
          <w:tcPr>
            <w:tcW w:w="3150" w:type="dxa"/>
          </w:tcPr>
          <w:p w14:paraId="3492AF56" w14:textId="6B6DEE6A" w:rsidR="00C86A37" w:rsidRDefault="00C86A37" w:rsidP="00C86A37">
            <w:pPr>
              <w:ind w:firstLine="0"/>
              <w:rPr>
                <w:lang w:val="en-US"/>
              </w:rPr>
            </w:pPr>
            <w:proofErr w:type="spellStart"/>
            <w:r>
              <w:rPr>
                <w:lang w:val="en-US"/>
              </w:rPr>
              <w:t>generate_</w:t>
            </w:r>
            <w:proofErr w:type="gramStart"/>
            <w:r>
              <w:rPr>
                <w:lang w:val="en-US"/>
              </w:rPr>
              <w:t>pdf</w:t>
            </w:r>
            <w:proofErr w:type="spellEnd"/>
            <w:r>
              <w:rPr>
                <w:lang w:val="en-US"/>
              </w:rPr>
              <w:t>(</w:t>
            </w:r>
            <w:proofErr w:type="gramEnd"/>
            <w:r>
              <w:rPr>
                <w:lang w:val="en-US"/>
              </w:rPr>
              <w:t>)</w:t>
            </w:r>
          </w:p>
        </w:tc>
        <w:tc>
          <w:tcPr>
            <w:tcW w:w="5723" w:type="dxa"/>
          </w:tcPr>
          <w:p w14:paraId="7A5D4CB5" w14:textId="68198873" w:rsidR="00C86A37" w:rsidRDefault="00C86A37" w:rsidP="00C86A37">
            <w:pPr>
              <w:ind w:firstLine="0"/>
              <w:rPr>
                <w:lang w:val="en-US"/>
              </w:rPr>
            </w:pPr>
            <w:proofErr w:type="spellStart"/>
            <w:r>
              <w:rPr>
                <w:lang w:val="en-US"/>
              </w:rPr>
              <w:t>Membuat</w:t>
            </w:r>
            <w:proofErr w:type="spellEnd"/>
            <w:r>
              <w:rPr>
                <w:lang w:val="en-US"/>
              </w:rPr>
              <w:t xml:space="preserve"> file PDF </w:t>
            </w:r>
            <w:proofErr w:type="spellStart"/>
            <w:r>
              <w:rPr>
                <w:lang w:val="en-US"/>
              </w:rPr>
              <w:t>untuk</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royalti</w:t>
            </w:r>
            <w:proofErr w:type="spellEnd"/>
            <w:r>
              <w:rPr>
                <w:lang w:val="en-US"/>
              </w:rPr>
              <w:t>.</w:t>
            </w:r>
          </w:p>
        </w:tc>
      </w:tr>
      <w:tr w:rsidR="00C86A37" w14:paraId="392711DC" w14:textId="77777777" w:rsidTr="009F6FA6">
        <w:tc>
          <w:tcPr>
            <w:tcW w:w="805" w:type="dxa"/>
          </w:tcPr>
          <w:p w14:paraId="1382515C" w14:textId="330C792D" w:rsidR="00C86A37" w:rsidRDefault="00C86A37" w:rsidP="00C86A37">
            <w:pPr>
              <w:ind w:firstLine="0"/>
              <w:jc w:val="center"/>
              <w:rPr>
                <w:lang w:val="en-US"/>
              </w:rPr>
            </w:pPr>
            <w:r>
              <w:rPr>
                <w:lang w:val="en-US"/>
              </w:rPr>
              <w:t>7</w:t>
            </w:r>
          </w:p>
        </w:tc>
        <w:tc>
          <w:tcPr>
            <w:tcW w:w="3150" w:type="dxa"/>
          </w:tcPr>
          <w:p w14:paraId="0977FAC3" w14:textId="5163596F" w:rsidR="00C86A37" w:rsidRDefault="00C86A37" w:rsidP="00C86A37">
            <w:pPr>
              <w:ind w:firstLine="0"/>
              <w:rPr>
                <w:lang w:val="en-US"/>
              </w:rPr>
            </w:pPr>
            <w:proofErr w:type="gramStart"/>
            <w:r>
              <w:rPr>
                <w:lang w:val="en-US"/>
              </w:rPr>
              <w:t>pay(</w:t>
            </w:r>
            <w:proofErr w:type="gramEnd"/>
            <w:r>
              <w:rPr>
                <w:lang w:val="en-US"/>
              </w:rPr>
              <w:t>)</w:t>
            </w:r>
          </w:p>
        </w:tc>
        <w:tc>
          <w:tcPr>
            <w:tcW w:w="5723" w:type="dxa"/>
          </w:tcPr>
          <w:p w14:paraId="5ADBB120" w14:textId="646F3976" w:rsidR="00C86A37" w:rsidRDefault="00C86A37" w:rsidP="00C86A37">
            <w:pPr>
              <w:ind w:firstLine="0"/>
              <w:rPr>
                <w:lang w:val="en-US"/>
              </w:rPr>
            </w:pPr>
            <w:proofErr w:type="spellStart"/>
            <w:r>
              <w:rPr>
                <w:lang w:val="en-US"/>
              </w:rPr>
              <w:t>Memperbarui</w:t>
            </w:r>
            <w:proofErr w:type="spellEnd"/>
            <w:r>
              <w:rPr>
                <w:lang w:val="en-US"/>
              </w:rPr>
              <w:t xml:space="preserve"> status </w:t>
            </w:r>
            <w:proofErr w:type="spellStart"/>
            <w:r>
              <w:rPr>
                <w:lang w:val="en-US"/>
              </w:rPr>
              <w:t>pembayaran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belum</w:t>
            </w:r>
            <w:proofErr w:type="spellEnd"/>
            <w:r>
              <w:rPr>
                <w:lang w:val="en-US"/>
              </w:rPr>
              <w:t xml:space="preserve"> </w:t>
            </w:r>
            <w:proofErr w:type="spellStart"/>
            <w:r>
              <w:rPr>
                <w:lang w:val="en-US"/>
              </w:rPr>
              <w:t>ada</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sebelumnya</w:t>
            </w:r>
            <w:proofErr w:type="spellEnd"/>
            <w:r>
              <w:rPr>
                <w:lang w:val="en-US"/>
              </w:rPr>
              <w:t xml:space="preserve"> </w:t>
            </w:r>
            <w:proofErr w:type="spellStart"/>
            <w:r>
              <w:rPr>
                <w:lang w:val="en-US"/>
              </w:rPr>
              <w:t>atau</w:t>
            </w:r>
            <w:proofErr w:type="spellEnd"/>
            <w:r>
              <w:rPr>
                <w:lang w:val="en-US"/>
              </w:rPr>
              <w:t xml:space="preserve"> status </w:t>
            </w:r>
            <w:proofErr w:type="spellStart"/>
            <w:r>
              <w:rPr>
                <w:lang w:val="en-US"/>
              </w:rPr>
              <w:t>royalti</w:t>
            </w:r>
            <w:proofErr w:type="spellEnd"/>
            <w:r>
              <w:rPr>
                <w:lang w:val="en-US"/>
              </w:rPr>
              <w:t xml:space="preserve"> </w:t>
            </w:r>
            <w:proofErr w:type="spellStart"/>
            <w:r>
              <w:rPr>
                <w:lang w:val="en-US"/>
              </w:rPr>
              <w:t>terakhir</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dibayar</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membuat</w:t>
            </w:r>
            <w:proofErr w:type="spellEnd"/>
            <w:r>
              <w:rPr>
                <w:lang w:val="en-US"/>
              </w:rPr>
              <w:t xml:space="preserve"> </w:t>
            </w:r>
            <w:r>
              <w:rPr>
                <w:i/>
                <w:iCs/>
                <w:lang w:val="en-US"/>
              </w:rPr>
              <w:t xml:space="preserve">record </w:t>
            </w:r>
            <w:proofErr w:type="spellStart"/>
            <w:r>
              <w:rPr>
                <w:lang w:val="en-US"/>
              </w:rPr>
              <w:t>royalti</w:t>
            </w:r>
            <w:proofErr w:type="spellEnd"/>
            <w:r>
              <w:rPr>
                <w:lang w:val="en-US"/>
              </w:rPr>
              <w:t xml:space="preserve"> </w:t>
            </w:r>
            <w:proofErr w:type="spellStart"/>
            <w:r>
              <w:rPr>
                <w:lang w:val="en-US"/>
              </w:rPr>
              <w:t>baru</w:t>
            </w:r>
            <w:proofErr w:type="spellEnd"/>
            <w:r>
              <w:rPr>
                <w:lang w:val="en-US"/>
              </w:rPr>
              <w:t xml:space="preserve">. </w:t>
            </w:r>
            <w:proofErr w:type="spellStart"/>
            <w:r>
              <w:rPr>
                <w:lang w:val="en-US"/>
              </w:rPr>
              <w:t>Apabila</w:t>
            </w:r>
            <w:proofErr w:type="spellEnd"/>
            <w:r>
              <w:rPr>
                <w:lang w:val="en-US"/>
              </w:rPr>
              <w:t xml:space="preserve"> </w:t>
            </w:r>
            <w:proofErr w:type="spellStart"/>
            <w:r>
              <w:rPr>
                <w:lang w:val="en-US"/>
              </w:rPr>
              <w:t>sudah</w:t>
            </w:r>
            <w:proofErr w:type="spellEnd"/>
            <w:r>
              <w:rPr>
                <w:lang w:val="en-US"/>
              </w:rPr>
              <w:t xml:space="preserve"> </w:t>
            </w:r>
            <w:proofErr w:type="spellStart"/>
            <w:r>
              <w:rPr>
                <w:lang w:val="en-US"/>
              </w:rPr>
              <w:t>ada</w:t>
            </w:r>
            <w:proofErr w:type="spellEnd"/>
            <w:r>
              <w:rPr>
                <w:lang w:val="en-US"/>
              </w:rPr>
              <w:t xml:space="preserve"> dan </w:t>
            </w:r>
            <w:proofErr w:type="spellStart"/>
            <w:r>
              <w:rPr>
                <w:lang w:val="en-US"/>
              </w:rPr>
              <w:t>dalam</w:t>
            </w:r>
            <w:proofErr w:type="spellEnd"/>
            <w:r>
              <w:rPr>
                <w:lang w:val="en-US"/>
              </w:rPr>
              <w:t xml:space="preserve"> </w:t>
            </w:r>
            <w:proofErr w:type="spellStart"/>
            <w:r>
              <w:rPr>
                <w:lang w:val="en-US"/>
              </w:rPr>
              <w:t>tahap</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memperbarui</w:t>
            </w:r>
            <w:proofErr w:type="spellEnd"/>
            <w:r>
              <w:rPr>
                <w:lang w:val="en-US"/>
              </w:rPr>
              <w:t xml:space="preserve"> status </w:t>
            </w:r>
            <w:proofErr w:type="spellStart"/>
            <w:r>
              <w:rPr>
                <w:lang w:val="en-US"/>
              </w:rPr>
              <w:t>royalti</w:t>
            </w:r>
            <w:proofErr w:type="spellEnd"/>
            <w:r>
              <w:rPr>
                <w:lang w:val="en-US"/>
              </w:rPr>
              <w:t xml:space="preserve"> yang </w:t>
            </w:r>
            <w:proofErr w:type="spellStart"/>
            <w:r>
              <w:rPr>
                <w:lang w:val="en-US"/>
              </w:rPr>
              <w:t>ada</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dibayar</w:t>
            </w:r>
            <w:proofErr w:type="spellEnd"/>
            <w:r>
              <w:rPr>
                <w:lang w:val="en-US"/>
              </w:rPr>
              <w:t xml:space="preserve">. </w:t>
            </w:r>
          </w:p>
        </w:tc>
      </w:tr>
      <w:tr w:rsidR="00C86A37" w14:paraId="4BA145DE" w14:textId="77777777" w:rsidTr="009F6FA6">
        <w:tc>
          <w:tcPr>
            <w:tcW w:w="805" w:type="dxa"/>
          </w:tcPr>
          <w:p w14:paraId="118227F8" w14:textId="0502297F" w:rsidR="00C86A37" w:rsidRDefault="00C86A37" w:rsidP="00C86A37">
            <w:pPr>
              <w:ind w:firstLine="0"/>
              <w:jc w:val="center"/>
              <w:rPr>
                <w:lang w:val="en-US"/>
              </w:rPr>
            </w:pPr>
            <w:r>
              <w:rPr>
                <w:lang w:val="en-US"/>
              </w:rPr>
              <w:t>8</w:t>
            </w:r>
          </w:p>
        </w:tc>
        <w:tc>
          <w:tcPr>
            <w:tcW w:w="3150" w:type="dxa"/>
          </w:tcPr>
          <w:p w14:paraId="494409B1" w14:textId="7C9941E8" w:rsidR="00C86A37" w:rsidRDefault="00C86A37" w:rsidP="00C86A37">
            <w:pPr>
              <w:ind w:firstLine="0"/>
              <w:rPr>
                <w:lang w:val="en-US"/>
              </w:rPr>
            </w:pPr>
            <w:proofErr w:type="spellStart"/>
            <w:r>
              <w:rPr>
                <w:lang w:val="en-US"/>
              </w:rPr>
              <w:t>filter_</w:t>
            </w:r>
            <w:proofErr w:type="gramStart"/>
            <w:r>
              <w:rPr>
                <w:lang w:val="en-US"/>
              </w:rPr>
              <w:t>author</w:t>
            </w:r>
            <w:proofErr w:type="spellEnd"/>
            <w:r>
              <w:rPr>
                <w:lang w:val="en-US"/>
              </w:rPr>
              <w:t>(</w:t>
            </w:r>
            <w:proofErr w:type="gramEnd"/>
            <w:r>
              <w:rPr>
                <w:lang w:val="en-US"/>
              </w:rPr>
              <w:t>)</w:t>
            </w:r>
          </w:p>
        </w:tc>
        <w:tc>
          <w:tcPr>
            <w:tcW w:w="5723" w:type="dxa"/>
          </w:tcPr>
          <w:p w14:paraId="5234B8C5" w14:textId="41B63CC6" w:rsidR="00C86A37" w:rsidRDefault="00C86A37" w:rsidP="00C86A37">
            <w:pPr>
              <w:ind w:firstLine="0"/>
              <w:rPr>
                <w:lang w:val="en-US"/>
              </w:rPr>
            </w:pPr>
            <w:proofErr w:type="spellStart"/>
            <w:r>
              <w:rPr>
                <w:lang w:val="en-US"/>
              </w:rPr>
              <w:t>Fungsi</w:t>
            </w:r>
            <w:proofErr w:type="spellEnd"/>
            <w:r>
              <w:rPr>
                <w:lang w:val="en-US"/>
              </w:rPr>
              <w:t xml:space="preserve"> </w:t>
            </w:r>
            <w:proofErr w:type="spellStart"/>
            <w:r>
              <w:rPr>
                <w:lang w:val="en-US"/>
              </w:rPr>
              <w:t>untuk</w:t>
            </w:r>
            <w:proofErr w:type="spellEnd"/>
            <w:r>
              <w:rPr>
                <w:lang w:val="en-US"/>
              </w:rPr>
              <w:t xml:space="preserve"> </w:t>
            </w:r>
            <w:proofErr w:type="spellStart"/>
            <w:r w:rsidR="00D35633">
              <w:rPr>
                <w:lang w:val="en-US"/>
              </w:rPr>
              <w:t>menghapus</w:t>
            </w:r>
            <w:proofErr w:type="spellEnd"/>
            <w:r w:rsidR="00D35633">
              <w:rPr>
                <w:lang w:val="en-US"/>
              </w:rPr>
              <w:t xml:space="preserve"> data </w:t>
            </w:r>
            <w:proofErr w:type="spellStart"/>
            <w:r w:rsidR="00D35633">
              <w:rPr>
                <w:lang w:val="en-US"/>
              </w:rPr>
              <w:t>penulis</w:t>
            </w:r>
            <w:proofErr w:type="spellEnd"/>
            <w:r w:rsidR="00D35633">
              <w:rPr>
                <w:lang w:val="en-US"/>
              </w:rPr>
              <w:t xml:space="preserve"> yang </w:t>
            </w:r>
            <w:proofErr w:type="spellStart"/>
            <w:r w:rsidR="00D35633">
              <w:rPr>
                <w:lang w:val="en-US"/>
              </w:rPr>
              <w:t>tidak</w:t>
            </w:r>
            <w:proofErr w:type="spellEnd"/>
            <w:r w:rsidR="00D35633">
              <w:rPr>
                <w:lang w:val="en-US"/>
              </w:rPr>
              <w:t xml:space="preserve"> </w:t>
            </w:r>
            <w:proofErr w:type="spellStart"/>
            <w:r w:rsidR="00D35633">
              <w:rPr>
                <w:lang w:val="en-US"/>
              </w:rPr>
              <w:t>memiliki</w:t>
            </w:r>
            <w:proofErr w:type="spellEnd"/>
            <w:r w:rsidR="00D35633">
              <w:rPr>
                <w:lang w:val="en-US"/>
              </w:rPr>
              <w:t xml:space="preserve"> </w:t>
            </w:r>
            <w:proofErr w:type="spellStart"/>
            <w:r w:rsidR="00D35633">
              <w:rPr>
                <w:lang w:val="en-US"/>
              </w:rPr>
              <w:t>tagihan</w:t>
            </w:r>
            <w:proofErr w:type="spellEnd"/>
            <w:r w:rsidR="00D35633">
              <w:rPr>
                <w:lang w:val="en-US"/>
              </w:rPr>
              <w:t xml:space="preserve"> </w:t>
            </w:r>
            <w:proofErr w:type="spellStart"/>
            <w:r w:rsidR="00D35633">
              <w:rPr>
                <w:lang w:val="en-US"/>
              </w:rPr>
              <w:t>royalti</w:t>
            </w:r>
            <w:proofErr w:type="spellEnd"/>
            <w:r w:rsidR="00D35633">
              <w:rPr>
                <w:lang w:val="en-US"/>
              </w:rPr>
              <w:t xml:space="preserve"> pada </w:t>
            </w:r>
            <w:proofErr w:type="spellStart"/>
            <w:r w:rsidR="00D35633">
              <w:rPr>
                <w:lang w:val="en-US"/>
              </w:rPr>
              <w:t>periode</w:t>
            </w:r>
            <w:proofErr w:type="spellEnd"/>
            <w:r w:rsidR="00D35633">
              <w:rPr>
                <w:lang w:val="en-US"/>
              </w:rPr>
              <w:t xml:space="preserve"> </w:t>
            </w:r>
            <w:proofErr w:type="spellStart"/>
            <w:r w:rsidR="00D35633">
              <w:rPr>
                <w:lang w:val="en-US"/>
              </w:rPr>
              <w:t>tersebut</w:t>
            </w:r>
            <w:proofErr w:type="spellEnd"/>
            <w:r w:rsidR="00D35633">
              <w:rPr>
                <w:lang w:val="en-US"/>
              </w:rPr>
              <w:t xml:space="preserve"> </w:t>
            </w:r>
            <w:proofErr w:type="spellStart"/>
            <w:r w:rsidR="00D35633">
              <w:rPr>
                <w:lang w:val="en-US"/>
              </w:rPr>
              <w:t>dari</w:t>
            </w:r>
            <w:proofErr w:type="spellEnd"/>
            <w:r w:rsidR="00D35633">
              <w:rPr>
                <w:lang w:val="en-US"/>
              </w:rPr>
              <w:t xml:space="preserve"> array di </w:t>
            </w:r>
            <w:proofErr w:type="gramStart"/>
            <w:r w:rsidR="00D35633">
              <w:rPr>
                <w:lang w:val="en-US"/>
              </w:rPr>
              <w:t>index(</w:t>
            </w:r>
            <w:proofErr w:type="gramEnd"/>
            <w:r w:rsidR="00D35633">
              <w:rPr>
                <w:lang w:val="en-US"/>
              </w:rPr>
              <w:t>).</w:t>
            </w:r>
          </w:p>
        </w:tc>
      </w:tr>
    </w:tbl>
    <w:p w14:paraId="2F335D50" w14:textId="3ED564D9" w:rsidR="009F6FA6" w:rsidRDefault="009F6FA6" w:rsidP="009F6FA6">
      <w:pPr>
        <w:rPr>
          <w:lang w:val="en-US"/>
        </w:rPr>
      </w:pPr>
    </w:p>
    <w:tbl>
      <w:tblPr>
        <w:tblStyle w:val="TableGrid"/>
        <w:tblW w:w="0" w:type="auto"/>
        <w:tblLook w:val="04A0" w:firstRow="1" w:lastRow="0" w:firstColumn="1" w:lastColumn="0" w:noHBand="0" w:noVBand="1"/>
      </w:tblPr>
      <w:tblGrid>
        <w:gridCol w:w="798"/>
        <w:gridCol w:w="3283"/>
        <w:gridCol w:w="5597"/>
      </w:tblGrid>
      <w:tr w:rsidR="009F6FA6" w14:paraId="5F774446" w14:textId="77777777" w:rsidTr="00D35633">
        <w:tc>
          <w:tcPr>
            <w:tcW w:w="798" w:type="dxa"/>
          </w:tcPr>
          <w:p w14:paraId="16B9F712" w14:textId="73EF013D" w:rsidR="009F6FA6" w:rsidRDefault="009F6FA6" w:rsidP="009F6FA6">
            <w:pPr>
              <w:pStyle w:val="TableHead"/>
              <w:rPr>
                <w:lang w:val="en-US"/>
              </w:rPr>
            </w:pPr>
            <w:ins w:id="1034" w:author="Andrew Mulya" w:date="2021-06-27T20:11:00Z">
              <w:r>
                <w:rPr>
                  <w:lang w:val="en-US"/>
                </w:rPr>
                <w:t>No.</w:t>
              </w:r>
            </w:ins>
          </w:p>
        </w:tc>
        <w:tc>
          <w:tcPr>
            <w:tcW w:w="3283" w:type="dxa"/>
          </w:tcPr>
          <w:p w14:paraId="77483B9C" w14:textId="330F851C" w:rsidR="009F6FA6" w:rsidRDefault="009F6FA6" w:rsidP="009F6FA6">
            <w:pPr>
              <w:pStyle w:val="TableHead"/>
              <w:rPr>
                <w:lang w:val="en-US"/>
              </w:rPr>
            </w:pPr>
            <w:ins w:id="1035" w:author="Andrew Mulya" w:date="2021-06-27T20:12:00Z">
              <w:r>
                <w:rPr>
                  <w:lang w:val="en-US"/>
                </w:rPr>
                <w:t xml:space="preserve">Nama </w:t>
              </w:r>
              <w:proofErr w:type="spellStart"/>
              <w:r>
                <w:rPr>
                  <w:lang w:val="en-US"/>
                </w:rPr>
                <w:t>Fungsi</w:t>
              </w:r>
            </w:ins>
            <w:proofErr w:type="spellEnd"/>
          </w:p>
        </w:tc>
        <w:tc>
          <w:tcPr>
            <w:tcW w:w="5597" w:type="dxa"/>
          </w:tcPr>
          <w:p w14:paraId="2923DA37" w14:textId="75725810" w:rsidR="009F6FA6" w:rsidRDefault="009F6FA6" w:rsidP="009F6FA6">
            <w:pPr>
              <w:pStyle w:val="TableHead"/>
              <w:rPr>
                <w:lang w:val="en-US"/>
              </w:rPr>
            </w:pPr>
            <w:proofErr w:type="spellStart"/>
            <w:ins w:id="1036" w:author="Andrew Mulya" w:date="2021-06-27T20:12:00Z">
              <w:r>
                <w:rPr>
                  <w:lang w:val="en-US"/>
                </w:rPr>
                <w:t>Keterangan</w:t>
              </w:r>
            </w:ins>
            <w:proofErr w:type="spellEnd"/>
          </w:p>
        </w:tc>
      </w:tr>
      <w:tr w:rsidR="009F6FA6" w14:paraId="782FAFB4" w14:textId="77777777" w:rsidTr="00D35633">
        <w:tc>
          <w:tcPr>
            <w:tcW w:w="798" w:type="dxa"/>
          </w:tcPr>
          <w:p w14:paraId="7D831887" w14:textId="1E826E13" w:rsidR="009F6FA6" w:rsidRDefault="009F6FA6" w:rsidP="009F6FA6">
            <w:pPr>
              <w:ind w:firstLine="0"/>
              <w:jc w:val="center"/>
              <w:rPr>
                <w:lang w:val="en-US"/>
              </w:rPr>
            </w:pPr>
            <w:r>
              <w:rPr>
                <w:lang w:val="en-US"/>
              </w:rPr>
              <w:t>1</w:t>
            </w:r>
          </w:p>
        </w:tc>
        <w:tc>
          <w:tcPr>
            <w:tcW w:w="3283" w:type="dxa"/>
          </w:tcPr>
          <w:p w14:paraId="2950F0D9" w14:textId="27B4EBD2" w:rsidR="009F6FA6" w:rsidRDefault="009F6FA6" w:rsidP="009F6FA6">
            <w:pPr>
              <w:ind w:firstLine="0"/>
              <w:rPr>
                <w:lang w:val="en-US"/>
              </w:rPr>
            </w:pPr>
            <w:proofErr w:type="spellStart"/>
            <w:r>
              <w:rPr>
                <w:lang w:val="en-US"/>
              </w:rPr>
              <w:t>validate_</w:t>
            </w:r>
            <w:proofErr w:type="gramStart"/>
            <w:r>
              <w:rPr>
                <w:lang w:val="en-US"/>
              </w:rPr>
              <w:t>royalty</w:t>
            </w:r>
            <w:proofErr w:type="spellEnd"/>
            <w:r>
              <w:rPr>
                <w:lang w:val="en-US"/>
              </w:rPr>
              <w:t>(</w:t>
            </w:r>
            <w:proofErr w:type="gramEnd"/>
            <w:r>
              <w:rPr>
                <w:lang w:val="en-US"/>
              </w:rPr>
              <w:t>)</w:t>
            </w:r>
          </w:p>
        </w:tc>
        <w:tc>
          <w:tcPr>
            <w:tcW w:w="5597" w:type="dxa"/>
          </w:tcPr>
          <w:p w14:paraId="21348DC6" w14:textId="5E3C7E37" w:rsidR="009F6FA6" w:rsidRDefault="00D35633" w:rsidP="009F6FA6">
            <w:pPr>
              <w:ind w:firstLine="0"/>
              <w:rPr>
                <w:lang w:val="en-US"/>
              </w:rPr>
            </w:pPr>
            <w:proofErr w:type="spellStart"/>
            <w:r>
              <w:rPr>
                <w:lang w:val="en-US"/>
              </w:rPr>
              <w:t>Memvalidasi</w:t>
            </w:r>
            <w:proofErr w:type="spellEnd"/>
            <w:r>
              <w:rPr>
                <w:lang w:val="en-US"/>
              </w:rPr>
              <w:t xml:space="preserve"> input </w:t>
            </w:r>
            <w:proofErr w:type="spellStart"/>
            <w:r>
              <w:rPr>
                <w:lang w:val="en-US"/>
              </w:rPr>
              <w:t>ketika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ingin</w:t>
            </w:r>
            <w:proofErr w:type="spellEnd"/>
            <w:r>
              <w:rPr>
                <w:lang w:val="en-US"/>
              </w:rPr>
              <w:t xml:space="preserve"> </w:t>
            </w:r>
            <w:proofErr w:type="spellStart"/>
            <w:r>
              <w:rPr>
                <w:lang w:val="en-US"/>
              </w:rPr>
              <w:t>mengajukan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kalinya</w:t>
            </w:r>
            <w:proofErr w:type="spellEnd"/>
            <w:r>
              <w:rPr>
                <w:lang w:val="en-US"/>
              </w:rPr>
              <w:t>.</w:t>
            </w:r>
          </w:p>
        </w:tc>
      </w:tr>
      <w:tr w:rsidR="009F6FA6" w14:paraId="622DA140" w14:textId="77777777" w:rsidTr="00D35633">
        <w:tc>
          <w:tcPr>
            <w:tcW w:w="798" w:type="dxa"/>
          </w:tcPr>
          <w:p w14:paraId="5874973B" w14:textId="0CC58E12" w:rsidR="009F6FA6" w:rsidRDefault="009F6FA6" w:rsidP="009F6FA6">
            <w:pPr>
              <w:ind w:firstLine="0"/>
              <w:jc w:val="center"/>
              <w:rPr>
                <w:lang w:val="en-US"/>
              </w:rPr>
            </w:pPr>
            <w:r>
              <w:rPr>
                <w:lang w:val="en-US"/>
              </w:rPr>
              <w:t>2</w:t>
            </w:r>
          </w:p>
        </w:tc>
        <w:tc>
          <w:tcPr>
            <w:tcW w:w="3283" w:type="dxa"/>
          </w:tcPr>
          <w:p w14:paraId="0BDAA29B" w14:textId="1C59F06C" w:rsidR="009F6FA6" w:rsidRDefault="009F6FA6" w:rsidP="009F6FA6">
            <w:pPr>
              <w:ind w:firstLine="0"/>
              <w:rPr>
                <w:lang w:val="en-US"/>
              </w:rPr>
            </w:pPr>
            <w:proofErr w:type="spellStart"/>
            <w:r>
              <w:rPr>
                <w:lang w:val="en-US"/>
              </w:rPr>
              <w:t>get_dropdown_author_</w:t>
            </w:r>
            <w:proofErr w:type="gramStart"/>
            <w:r>
              <w:rPr>
                <w:lang w:val="en-US"/>
              </w:rPr>
              <w:t>history</w:t>
            </w:r>
            <w:proofErr w:type="spellEnd"/>
            <w:r>
              <w:rPr>
                <w:lang w:val="en-US"/>
              </w:rPr>
              <w:t>(</w:t>
            </w:r>
            <w:proofErr w:type="gramEnd"/>
            <w:r>
              <w:rPr>
                <w:lang w:val="en-US"/>
              </w:rPr>
              <w:t>)</w:t>
            </w:r>
          </w:p>
        </w:tc>
        <w:tc>
          <w:tcPr>
            <w:tcW w:w="5597" w:type="dxa"/>
          </w:tcPr>
          <w:p w14:paraId="5D9CC490" w14:textId="087CD0A7" w:rsidR="009F6FA6"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royalti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sebagai</w:t>
            </w:r>
            <w:proofErr w:type="spellEnd"/>
            <w:r>
              <w:rPr>
                <w:lang w:val="en-US"/>
              </w:rPr>
              <w:t xml:space="preserve"> list pada dropdown pada </w:t>
            </w:r>
            <w:proofErr w:type="spellStart"/>
            <w:r>
              <w:rPr>
                <w:lang w:val="en-US"/>
              </w:rPr>
              <w:t>halaman</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royalti</w:t>
            </w:r>
            <w:proofErr w:type="spellEnd"/>
            <w:r>
              <w:rPr>
                <w:lang w:val="en-US"/>
              </w:rPr>
              <w:t>.</w:t>
            </w:r>
          </w:p>
        </w:tc>
      </w:tr>
      <w:tr w:rsidR="009F6FA6" w14:paraId="2AA24E41" w14:textId="77777777" w:rsidTr="00D35633">
        <w:tc>
          <w:tcPr>
            <w:tcW w:w="798" w:type="dxa"/>
          </w:tcPr>
          <w:p w14:paraId="3A937DE8" w14:textId="2FACD1BE" w:rsidR="009F6FA6" w:rsidRDefault="00D35633" w:rsidP="009F6FA6">
            <w:pPr>
              <w:ind w:firstLine="0"/>
              <w:jc w:val="center"/>
              <w:rPr>
                <w:lang w:val="en-US"/>
              </w:rPr>
            </w:pPr>
            <w:r>
              <w:rPr>
                <w:lang w:val="en-US"/>
              </w:rPr>
              <w:t>3</w:t>
            </w:r>
          </w:p>
        </w:tc>
        <w:tc>
          <w:tcPr>
            <w:tcW w:w="3283" w:type="dxa"/>
          </w:tcPr>
          <w:p w14:paraId="4751F5F6" w14:textId="3CD7B4CE" w:rsidR="009F6FA6" w:rsidRDefault="009F6FA6" w:rsidP="009F6FA6">
            <w:pPr>
              <w:ind w:firstLine="0"/>
              <w:rPr>
                <w:lang w:val="en-US"/>
              </w:rPr>
            </w:pPr>
            <w:proofErr w:type="spellStart"/>
            <w:r>
              <w:rPr>
                <w:lang w:val="en-US"/>
              </w:rPr>
              <w:t>fetch_royalty_</w:t>
            </w:r>
            <w:proofErr w:type="gramStart"/>
            <w:r>
              <w:rPr>
                <w:lang w:val="en-US"/>
              </w:rPr>
              <w:t>history</w:t>
            </w:r>
            <w:proofErr w:type="spellEnd"/>
            <w:r>
              <w:rPr>
                <w:lang w:val="en-US"/>
              </w:rPr>
              <w:t>(</w:t>
            </w:r>
            <w:proofErr w:type="gramEnd"/>
            <w:r>
              <w:rPr>
                <w:lang w:val="en-US"/>
              </w:rPr>
              <w:t>)</w:t>
            </w:r>
          </w:p>
        </w:tc>
        <w:tc>
          <w:tcPr>
            <w:tcW w:w="5597" w:type="dxa"/>
          </w:tcPr>
          <w:p w14:paraId="2E55BF8D" w14:textId="1CF21C54" w:rsidR="009F6FA6"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seluruh</w:t>
            </w:r>
            <w:proofErr w:type="spellEnd"/>
            <w:r>
              <w:rPr>
                <w:lang w:val="en-US"/>
              </w:rPr>
              <w:t xml:space="preserve"> </w:t>
            </w:r>
            <w:proofErr w:type="spellStart"/>
            <w:r>
              <w:rPr>
                <w:lang w:val="en-US"/>
              </w:rPr>
              <w:t>royalti</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dibayar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penulis</w:t>
            </w:r>
            <w:proofErr w:type="spellEnd"/>
            <w:r>
              <w:rPr>
                <w:lang w:val="en-US"/>
              </w:rPr>
              <w:t>.</w:t>
            </w:r>
          </w:p>
        </w:tc>
      </w:tr>
      <w:tr w:rsidR="009F6FA6" w14:paraId="162A06E8" w14:textId="77777777" w:rsidTr="00D35633">
        <w:tc>
          <w:tcPr>
            <w:tcW w:w="798" w:type="dxa"/>
          </w:tcPr>
          <w:p w14:paraId="2FA0D8C6" w14:textId="0D010DFD" w:rsidR="009F6FA6" w:rsidRDefault="00D35633" w:rsidP="009F6FA6">
            <w:pPr>
              <w:ind w:firstLine="0"/>
              <w:jc w:val="center"/>
              <w:rPr>
                <w:lang w:val="en-US"/>
              </w:rPr>
            </w:pPr>
            <w:r>
              <w:rPr>
                <w:lang w:val="en-US"/>
              </w:rPr>
              <w:t>4</w:t>
            </w:r>
          </w:p>
        </w:tc>
        <w:tc>
          <w:tcPr>
            <w:tcW w:w="3283" w:type="dxa"/>
          </w:tcPr>
          <w:p w14:paraId="48A8F082" w14:textId="47EF5226" w:rsidR="009F6FA6" w:rsidRDefault="009F6FA6" w:rsidP="009F6FA6">
            <w:pPr>
              <w:ind w:firstLine="0"/>
              <w:rPr>
                <w:lang w:val="en-US"/>
              </w:rPr>
            </w:pPr>
            <w:proofErr w:type="spellStart"/>
            <w:r>
              <w:rPr>
                <w:lang w:val="en-US"/>
              </w:rPr>
              <w:t>fetch_latest_</w:t>
            </w:r>
            <w:proofErr w:type="gramStart"/>
            <w:r>
              <w:rPr>
                <w:lang w:val="en-US"/>
              </w:rPr>
              <w:t>royalty</w:t>
            </w:r>
            <w:proofErr w:type="spellEnd"/>
            <w:r>
              <w:rPr>
                <w:lang w:val="en-US"/>
              </w:rPr>
              <w:t>(</w:t>
            </w:r>
            <w:proofErr w:type="gramEnd"/>
            <w:r>
              <w:rPr>
                <w:lang w:val="en-US"/>
              </w:rPr>
              <w:t>)</w:t>
            </w:r>
          </w:p>
        </w:tc>
        <w:tc>
          <w:tcPr>
            <w:tcW w:w="5597" w:type="dxa"/>
          </w:tcPr>
          <w:p w14:paraId="141F7722" w14:textId="24597CA9" w:rsidR="009F6FA6"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royalti</w:t>
            </w:r>
            <w:proofErr w:type="spellEnd"/>
            <w:r>
              <w:rPr>
                <w:lang w:val="en-US"/>
              </w:rPr>
              <w:t xml:space="preserve"> </w:t>
            </w:r>
            <w:proofErr w:type="spellStart"/>
            <w:r>
              <w:rPr>
                <w:lang w:val="en-US"/>
              </w:rPr>
              <w:t>terakhir</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dibayar</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penulis</w:t>
            </w:r>
            <w:proofErr w:type="spellEnd"/>
            <w:r>
              <w:rPr>
                <w:lang w:val="en-US"/>
              </w:rPr>
              <w:t>.</w:t>
            </w:r>
          </w:p>
        </w:tc>
      </w:tr>
      <w:tr w:rsidR="009F6FA6" w14:paraId="4C840538" w14:textId="77777777" w:rsidTr="00D35633">
        <w:tc>
          <w:tcPr>
            <w:tcW w:w="798" w:type="dxa"/>
          </w:tcPr>
          <w:p w14:paraId="6557A48E" w14:textId="31BFA88A" w:rsidR="009F6FA6" w:rsidRDefault="00D35633" w:rsidP="009F6FA6">
            <w:pPr>
              <w:ind w:firstLine="0"/>
              <w:jc w:val="center"/>
              <w:rPr>
                <w:lang w:val="en-US"/>
              </w:rPr>
            </w:pPr>
            <w:r>
              <w:rPr>
                <w:lang w:val="en-US"/>
              </w:rPr>
              <w:t>5</w:t>
            </w:r>
          </w:p>
        </w:tc>
        <w:tc>
          <w:tcPr>
            <w:tcW w:w="3283" w:type="dxa"/>
          </w:tcPr>
          <w:p w14:paraId="6E50D737" w14:textId="0BD57705" w:rsidR="009F6FA6" w:rsidRDefault="009F6FA6" w:rsidP="009F6FA6">
            <w:pPr>
              <w:ind w:firstLine="0"/>
              <w:rPr>
                <w:lang w:val="en-US"/>
              </w:rPr>
            </w:pPr>
            <w:proofErr w:type="spellStart"/>
            <w:r>
              <w:rPr>
                <w:lang w:val="en-US"/>
              </w:rPr>
              <w:t>fetch_all_royalty_</w:t>
            </w:r>
            <w:proofErr w:type="gramStart"/>
            <w:r>
              <w:rPr>
                <w:lang w:val="en-US"/>
              </w:rPr>
              <w:t>history</w:t>
            </w:r>
            <w:proofErr w:type="spellEnd"/>
            <w:r>
              <w:rPr>
                <w:lang w:val="en-US"/>
              </w:rPr>
              <w:t>(</w:t>
            </w:r>
            <w:proofErr w:type="gramEnd"/>
            <w:r>
              <w:rPr>
                <w:lang w:val="en-US"/>
              </w:rPr>
              <w:t>)</w:t>
            </w:r>
          </w:p>
        </w:tc>
        <w:tc>
          <w:tcPr>
            <w:tcW w:w="5597" w:type="dxa"/>
          </w:tcPr>
          <w:p w14:paraId="2E5D4DF2" w14:textId="51ED6691" w:rsidR="009F6FA6"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seluruh</w:t>
            </w:r>
            <w:proofErr w:type="spellEnd"/>
            <w:r>
              <w:rPr>
                <w:lang w:val="en-US"/>
              </w:rPr>
              <w:t xml:space="preserve"> </w:t>
            </w:r>
            <w:proofErr w:type="spellStart"/>
            <w:r>
              <w:rPr>
                <w:lang w:val="en-US"/>
              </w:rPr>
              <w:t>royalti</w:t>
            </w:r>
            <w:proofErr w:type="spellEnd"/>
            <w:r>
              <w:rPr>
                <w:lang w:val="en-US"/>
              </w:rPr>
              <w:t xml:space="preserve"> yang </w:t>
            </w:r>
            <w:proofErr w:type="spellStart"/>
            <w:r>
              <w:rPr>
                <w:lang w:val="en-US"/>
              </w:rPr>
              <w:t>pernah</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dibayar</w:t>
            </w:r>
            <w:proofErr w:type="spellEnd"/>
            <w:r>
              <w:rPr>
                <w:lang w:val="en-US"/>
              </w:rPr>
              <w:t xml:space="preserve"> </w:t>
            </w:r>
            <w:proofErr w:type="spellStart"/>
            <w:r>
              <w:rPr>
                <w:lang w:val="en-US"/>
              </w:rPr>
              <w:t>berdasarkan</w:t>
            </w:r>
            <w:proofErr w:type="spellEnd"/>
            <w:r>
              <w:rPr>
                <w:lang w:val="en-US"/>
              </w:rPr>
              <w:t xml:space="preserve"> filter yang </w:t>
            </w:r>
            <w:proofErr w:type="spellStart"/>
            <w:r>
              <w:rPr>
                <w:lang w:val="en-US"/>
              </w:rPr>
              <w:t>dipilih</w:t>
            </w:r>
            <w:proofErr w:type="spellEnd"/>
            <w:r>
              <w:rPr>
                <w:lang w:val="en-US"/>
              </w:rPr>
              <w:t>.</w:t>
            </w:r>
          </w:p>
        </w:tc>
      </w:tr>
      <w:tr w:rsidR="009F6FA6" w14:paraId="0BDB38D8" w14:textId="77777777" w:rsidTr="00D35633">
        <w:tc>
          <w:tcPr>
            <w:tcW w:w="798" w:type="dxa"/>
          </w:tcPr>
          <w:p w14:paraId="58805714" w14:textId="55E4A107" w:rsidR="009F6FA6" w:rsidRDefault="00D35633" w:rsidP="009F6FA6">
            <w:pPr>
              <w:ind w:firstLine="0"/>
              <w:jc w:val="center"/>
              <w:rPr>
                <w:lang w:val="en-US"/>
              </w:rPr>
            </w:pPr>
            <w:r>
              <w:rPr>
                <w:lang w:val="en-US"/>
              </w:rPr>
              <w:t>6</w:t>
            </w:r>
          </w:p>
        </w:tc>
        <w:tc>
          <w:tcPr>
            <w:tcW w:w="3283" w:type="dxa"/>
          </w:tcPr>
          <w:p w14:paraId="4E997860" w14:textId="28EF1023" w:rsidR="009F6FA6" w:rsidRDefault="009F6FA6" w:rsidP="009F6FA6">
            <w:pPr>
              <w:ind w:firstLine="0"/>
              <w:rPr>
                <w:lang w:val="en-US"/>
              </w:rPr>
            </w:pPr>
            <w:proofErr w:type="spellStart"/>
            <w:r>
              <w:rPr>
                <w:lang w:val="en-US"/>
              </w:rPr>
              <w:t>author_</w:t>
            </w:r>
            <w:proofErr w:type="gramStart"/>
            <w:r>
              <w:rPr>
                <w:lang w:val="en-US"/>
              </w:rPr>
              <w:t>earning</w:t>
            </w:r>
            <w:proofErr w:type="spellEnd"/>
            <w:r>
              <w:rPr>
                <w:lang w:val="en-US"/>
              </w:rPr>
              <w:t>(</w:t>
            </w:r>
            <w:proofErr w:type="gramEnd"/>
            <w:r>
              <w:rPr>
                <w:lang w:val="en-US"/>
              </w:rPr>
              <w:t>)</w:t>
            </w:r>
          </w:p>
        </w:tc>
        <w:tc>
          <w:tcPr>
            <w:tcW w:w="5597" w:type="dxa"/>
          </w:tcPr>
          <w:p w14:paraId="70ABDA1B" w14:textId="24AA8355" w:rsidR="009F6FA6" w:rsidRPr="00D35633"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seluruh</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informasi</w:t>
            </w:r>
            <w:proofErr w:type="spellEnd"/>
            <w:r>
              <w:rPr>
                <w:lang w:val="en-US"/>
              </w:rPr>
              <w:t xml:space="preserve"> </w:t>
            </w:r>
            <w:r>
              <w:rPr>
                <w:i/>
                <w:iCs/>
                <w:lang w:val="en-US"/>
              </w:rPr>
              <w:t>invoice</w:t>
            </w:r>
            <w:r>
              <w:rPr>
                <w:lang w:val="en-US"/>
              </w:rPr>
              <w:t xml:space="preserve"> yang </w:t>
            </w:r>
            <w:proofErr w:type="spellStart"/>
            <w:r>
              <w:rPr>
                <w:lang w:val="en-US"/>
              </w:rPr>
              <w:t>berkaitan</w:t>
            </w:r>
            <w:proofErr w:type="spellEnd"/>
            <w:r>
              <w:rPr>
                <w:lang w:val="en-US"/>
              </w:rPr>
              <w:t xml:space="preserve"> </w:t>
            </w:r>
            <w:proofErr w:type="spellStart"/>
            <w:r>
              <w:rPr>
                <w:lang w:val="en-US"/>
              </w:rPr>
              <w:t>berdasarkan</w:t>
            </w:r>
            <w:proofErr w:type="spellEnd"/>
            <w:r>
              <w:rPr>
                <w:lang w:val="en-US"/>
              </w:rPr>
              <w:t xml:space="preserve"> filter yang </w:t>
            </w:r>
            <w:proofErr w:type="spellStart"/>
            <w:r>
              <w:rPr>
                <w:lang w:val="en-US"/>
              </w:rPr>
              <w:t>dipilih</w:t>
            </w:r>
            <w:proofErr w:type="spellEnd"/>
            <w:r>
              <w:rPr>
                <w:lang w:val="en-US"/>
              </w:rPr>
              <w:t>.</w:t>
            </w:r>
          </w:p>
        </w:tc>
      </w:tr>
      <w:tr w:rsidR="009F6FA6" w14:paraId="4B6977D5" w14:textId="77777777" w:rsidTr="00D35633">
        <w:tc>
          <w:tcPr>
            <w:tcW w:w="798" w:type="dxa"/>
          </w:tcPr>
          <w:p w14:paraId="742073D5" w14:textId="58EDC0CF" w:rsidR="009F6FA6" w:rsidRDefault="00D35633" w:rsidP="009F6FA6">
            <w:pPr>
              <w:ind w:firstLine="0"/>
              <w:jc w:val="center"/>
              <w:rPr>
                <w:lang w:val="en-US"/>
              </w:rPr>
            </w:pPr>
            <w:r>
              <w:rPr>
                <w:lang w:val="en-US"/>
              </w:rPr>
              <w:t>7</w:t>
            </w:r>
          </w:p>
        </w:tc>
        <w:tc>
          <w:tcPr>
            <w:tcW w:w="3283" w:type="dxa"/>
          </w:tcPr>
          <w:p w14:paraId="1C08A984" w14:textId="2EF9ED1A" w:rsidR="009F6FA6" w:rsidRDefault="009F6FA6" w:rsidP="009F6FA6">
            <w:pPr>
              <w:ind w:firstLine="0"/>
              <w:rPr>
                <w:lang w:val="en-US"/>
              </w:rPr>
            </w:pPr>
            <w:proofErr w:type="spellStart"/>
            <w:r>
              <w:rPr>
                <w:lang w:val="en-US"/>
              </w:rPr>
              <w:t>author_</w:t>
            </w:r>
            <w:proofErr w:type="gramStart"/>
            <w:r>
              <w:rPr>
                <w:lang w:val="en-US"/>
              </w:rPr>
              <w:t>details</w:t>
            </w:r>
            <w:proofErr w:type="spellEnd"/>
            <w:r>
              <w:rPr>
                <w:lang w:val="en-US"/>
              </w:rPr>
              <w:t>(</w:t>
            </w:r>
            <w:proofErr w:type="gramEnd"/>
            <w:r>
              <w:rPr>
                <w:lang w:val="en-US"/>
              </w:rPr>
              <w:t>)</w:t>
            </w:r>
          </w:p>
        </w:tc>
        <w:tc>
          <w:tcPr>
            <w:tcW w:w="5597" w:type="dxa"/>
          </w:tcPr>
          <w:p w14:paraId="135BFF9A" w14:textId="198252DE" w:rsidR="009F6FA6" w:rsidRDefault="00D35633" w:rsidP="009F6FA6">
            <w:pPr>
              <w:ind w:firstLine="0"/>
              <w:rPr>
                <w:lang w:val="en-US"/>
              </w:rPr>
            </w:pPr>
            <w:proofErr w:type="spellStart"/>
            <w:r>
              <w:rPr>
                <w:lang w:val="en-US"/>
              </w:rPr>
              <w:t>Mengambil</w:t>
            </w:r>
            <w:proofErr w:type="spellEnd"/>
            <w:r>
              <w:rPr>
                <w:lang w:val="en-US"/>
              </w:rPr>
              <w:t xml:space="preserve"> data </w:t>
            </w:r>
            <w:proofErr w:type="spellStart"/>
            <w:r>
              <w:rPr>
                <w:lang w:val="en-US"/>
              </w:rPr>
              <w:t>royalti</w:t>
            </w:r>
            <w:proofErr w:type="spellEnd"/>
            <w:r>
              <w:rPr>
                <w:lang w:val="en-US"/>
              </w:rPr>
              <w:t xml:space="preserve"> </w:t>
            </w:r>
            <w:proofErr w:type="spellStart"/>
            <w:r>
              <w:rPr>
                <w:lang w:val="en-US"/>
              </w:rPr>
              <w:t>seorang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beserta</w:t>
            </w:r>
            <w:proofErr w:type="spellEnd"/>
            <w:r>
              <w:rPr>
                <w:lang w:val="en-US"/>
              </w:rPr>
              <w:t xml:space="preserve"> </w:t>
            </w:r>
            <w:proofErr w:type="spellStart"/>
            <w:r>
              <w:rPr>
                <w:lang w:val="en-US"/>
              </w:rPr>
              <w:t>informasi</w:t>
            </w:r>
            <w:proofErr w:type="spellEnd"/>
            <w:r>
              <w:rPr>
                <w:lang w:val="en-US"/>
              </w:rPr>
              <w:t xml:space="preserve"> </w:t>
            </w:r>
            <w:r>
              <w:rPr>
                <w:i/>
                <w:iCs/>
                <w:lang w:val="en-US"/>
              </w:rPr>
              <w:t>invoice</w:t>
            </w:r>
            <w:r>
              <w:rPr>
                <w:lang w:val="en-US"/>
              </w:rPr>
              <w:t xml:space="preserve"> </w:t>
            </w:r>
            <w:r w:rsidR="008A75D8">
              <w:rPr>
                <w:lang w:val="en-US"/>
              </w:rPr>
              <w:t xml:space="preserve">dan </w:t>
            </w:r>
            <w:proofErr w:type="spellStart"/>
            <w:r w:rsidR="008A75D8">
              <w:rPr>
                <w:lang w:val="en-US"/>
              </w:rPr>
              <w:t>buku</w:t>
            </w:r>
            <w:proofErr w:type="spellEnd"/>
            <w:r w:rsidR="008A75D8">
              <w:rPr>
                <w:lang w:val="en-US"/>
              </w:rPr>
              <w:t xml:space="preserve"> yang </w:t>
            </w:r>
            <w:proofErr w:type="spellStart"/>
            <w:r w:rsidR="008A75D8">
              <w:rPr>
                <w:lang w:val="en-US"/>
              </w:rPr>
              <w:t>ditulis</w:t>
            </w:r>
            <w:proofErr w:type="spellEnd"/>
            <w:r>
              <w:rPr>
                <w:lang w:val="en-US"/>
              </w:rPr>
              <w:t>.</w:t>
            </w:r>
          </w:p>
        </w:tc>
      </w:tr>
      <w:tr w:rsidR="009F6FA6" w14:paraId="33CA1262" w14:textId="77777777" w:rsidTr="00D35633">
        <w:tc>
          <w:tcPr>
            <w:tcW w:w="798" w:type="dxa"/>
          </w:tcPr>
          <w:p w14:paraId="21C7FBF9" w14:textId="16F70F22" w:rsidR="009F6FA6" w:rsidRDefault="00D35633" w:rsidP="009F6FA6">
            <w:pPr>
              <w:ind w:firstLine="0"/>
              <w:jc w:val="center"/>
              <w:rPr>
                <w:lang w:val="en-US"/>
              </w:rPr>
            </w:pPr>
            <w:r>
              <w:rPr>
                <w:lang w:val="en-US"/>
              </w:rPr>
              <w:t>8</w:t>
            </w:r>
          </w:p>
        </w:tc>
        <w:tc>
          <w:tcPr>
            <w:tcW w:w="3283" w:type="dxa"/>
          </w:tcPr>
          <w:p w14:paraId="101A4DC3" w14:textId="22516182" w:rsidR="009F6FA6" w:rsidRDefault="009F6FA6" w:rsidP="009F6FA6">
            <w:pPr>
              <w:ind w:firstLine="0"/>
              <w:rPr>
                <w:lang w:val="en-US"/>
              </w:rPr>
            </w:pPr>
            <w:proofErr w:type="spellStart"/>
            <w:r>
              <w:rPr>
                <w:lang w:val="en-US"/>
              </w:rPr>
              <w:t>stocks_</w:t>
            </w:r>
            <w:proofErr w:type="gramStart"/>
            <w:r>
              <w:rPr>
                <w:lang w:val="en-US"/>
              </w:rPr>
              <w:t>info</w:t>
            </w:r>
            <w:proofErr w:type="spellEnd"/>
            <w:r>
              <w:rPr>
                <w:lang w:val="en-US"/>
              </w:rPr>
              <w:t>(</w:t>
            </w:r>
            <w:proofErr w:type="gramEnd"/>
            <w:r>
              <w:rPr>
                <w:lang w:val="en-US"/>
              </w:rPr>
              <w:t>)</w:t>
            </w:r>
          </w:p>
        </w:tc>
        <w:tc>
          <w:tcPr>
            <w:tcW w:w="5597" w:type="dxa"/>
          </w:tcPr>
          <w:p w14:paraId="5C25DE32" w14:textId="3CD84F29" w:rsidR="009F6FA6" w:rsidRPr="008A75D8" w:rsidRDefault="008A75D8" w:rsidP="009F6FA6">
            <w:pPr>
              <w:ind w:firstLine="0"/>
              <w:rPr>
                <w:lang w:val="en-US"/>
              </w:rPr>
            </w:pPr>
            <w:proofErr w:type="spellStart"/>
            <w:r>
              <w:rPr>
                <w:lang w:val="en-US"/>
              </w:rPr>
              <w:t>Mengambil</w:t>
            </w:r>
            <w:proofErr w:type="spellEnd"/>
            <w:r>
              <w:rPr>
                <w:lang w:val="en-US"/>
              </w:rPr>
              <w:t xml:space="preserve"> data </w:t>
            </w:r>
            <w:proofErr w:type="spellStart"/>
            <w:r>
              <w:rPr>
                <w:lang w:val="en-US"/>
              </w:rPr>
              <w:t>informasi</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sekarang</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hilang</w:t>
            </w:r>
            <w:proofErr w:type="spellEnd"/>
            <w:r>
              <w:rPr>
                <w:lang w:val="en-US"/>
              </w:rPr>
              <w:t xml:space="preserve"> </w:t>
            </w:r>
            <w:proofErr w:type="spellStart"/>
            <w:r>
              <w:rPr>
                <w:lang w:val="en-US"/>
              </w:rPr>
              <w:t>berdasarkan</w:t>
            </w:r>
            <w:proofErr w:type="spellEnd"/>
            <w:r>
              <w:rPr>
                <w:lang w:val="en-US"/>
              </w:rPr>
              <w:t xml:space="preserve"> </w:t>
            </w:r>
            <w:proofErr w:type="spellStart"/>
            <w:r>
              <w:rPr>
                <w:lang w:val="en-US"/>
              </w:rPr>
              <w:t>penjualan</w:t>
            </w:r>
            <w:proofErr w:type="spellEnd"/>
            <w:r>
              <w:rPr>
                <w:lang w:val="en-US"/>
              </w:rPr>
              <w:t xml:space="preserve"> </w:t>
            </w:r>
            <w:r>
              <w:rPr>
                <w:i/>
                <w:iCs/>
                <w:lang w:val="en-US"/>
              </w:rPr>
              <w:t>invoice</w:t>
            </w:r>
            <w:r>
              <w:rPr>
                <w:lang w:val="en-US"/>
              </w:rPr>
              <w:t xml:space="preserve"> pada </w:t>
            </w:r>
            <w:proofErr w:type="spellStart"/>
            <w:r>
              <w:rPr>
                <w:lang w:val="en-US"/>
              </w:rPr>
              <w:t>periode</w:t>
            </w:r>
            <w:proofErr w:type="spellEnd"/>
            <w:r>
              <w:rPr>
                <w:lang w:val="en-US"/>
              </w:rPr>
              <w:t xml:space="preserve"> </w:t>
            </w:r>
            <w:proofErr w:type="spellStart"/>
            <w:r>
              <w:rPr>
                <w:lang w:val="en-US"/>
              </w:rPr>
              <w:t>tertentu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perhitungan</w:t>
            </w:r>
            <w:proofErr w:type="spellEnd"/>
            <w:r>
              <w:rPr>
                <w:lang w:val="en-US"/>
              </w:rPr>
              <w:t xml:space="preserve"> pada PDF </w:t>
            </w:r>
            <w:proofErr w:type="spellStart"/>
            <w:r>
              <w:rPr>
                <w:lang w:val="en-US"/>
              </w:rPr>
              <w:t>royalti</w:t>
            </w:r>
            <w:proofErr w:type="spellEnd"/>
            <w:r>
              <w:rPr>
                <w:lang w:val="en-US"/>
              </w:rPr>
              <w:t>.</w:t>
            </w:r>
          </w:p>
        </w:tc>
      </w:tr>
      <w:tr w:rsidR="009F6FA6" w14:paraId="10F3E8E2" w14:textId="77777777" w:rsidTr="00D35633">
        <w:tc>
          <w:tcPr>
            <w:tcW w:w="798" w:type="dxa"/>
          </w:tcPr>
          <w:p w14:paraId="6A301ADB" w14:textId="3584B667" w:rsidR="009F6FA6" w:rsidRDefault="00D35633" w:rsidP="009F6FA6">
            <w:pPr>
              <w:ind w:firstLine="0"/>
              <w:jc w:val="center"/>
              <w:rPr>
                <w:lang w:val="en-US"/>
              </w:rPr>
            </w:pPr>
            <w:r>
              <w:rPr>
                <w:lang w:val="en-US"/>
              </w:rPr>
              <w:t>9</w:t>
            </w:r>
          </w:p>
        </w:tc>
        <w:tc>
          <w:tcPr>
            <w:tcW w:w="3283" w:type="dxa"/>
          </w:tcPr>
          <w:p w14:paraId="52833AEB" w14:textId="25E33F63" w:rsidR="009F6FA6" w:rsidRDefault="009F6FA6" w:rsidP="009F6FA6">
            <w:pPr>
              <w:ind w:firstLine="0"/>
              <w:rPr>
                <w:lang w:val="en-US"/>
              </w:rPr>
            </w:pPr>
            <w:proofErr w:type="spellStart"/>
            <w:r>
              <w:rPr>
                <w:lang w:val="en-US"/>
              </w:rPr>
              <w:t>get_non_sales_</w:t>
            </w:r>
            <w:proofErr w:type="gramStart"/>
            <w:r>
              <w:rPr>
                <w:lang w:val="en-US"/>
              </w:rPr>
              <w:t>book</w:t>
            </w:r>
            <w:proofErr w:type="spellEnd"/>
            <w:r>
              <w:rPr>
                <w:lang w:val="en-US"/>
              </w:rPr>
              <w:t>(</w:t>
            </w:r>
            <w:proofErr w:type="gramEnd"/>
            <w:r>
              <w:rPr>
                <w:lang w:val="en-US"/>
              </w:rPr>
              <w:t>)</w:t>
            </w:r>
          </w:p>
        </w:tc>
        <w:tc>
          <w:tcPr>
            <w:tcW w:w="5597" w:type="dxa"/>
          </w:tcPr>
          <w:p w14:paraId="0F7830C7" w14:textId="4AED3B37" w:rsidR="009F6FA6" w:rsidRDefault="008A75D8" w:rsidP="009F6FA6">
            <w:pPr>
              <w:ind w:firstLine="0"/>
              <w:rPr>
                <w:lang w:val="en-US"/>
              </w:rPr>
            </w:pPr>
            <w:proofErr w:type="spellStart"/>
            <w:r>
              <w:rPr>
                <w:lang w:val="en-US"/>
              </w:rPr>
              <w:t>Mengambil</w:t>
            </w:r>
            <w:proofErr w:type="spellEnd"/>
            <w:r>
              <w:rPr>
                <w:lang w:val="en-US"/>
              </w:rPr>
              <w:t xml:space="preserve"> data </w:t>
            </w:r>
            <w:proofErr w:type="spellStart"/>
            <w:r>
              <w:rPr>
                <w:lang w:val="en-US"/>
              </w:rPr>
              <w:t>jumlah</w:t>
            </w:r>
            <w:proofErr w:type="spellEnd"/>
            <w:r>
              <w:rPr>
                <w:lang w:val="en-US"/>
              </w:rPr>
              <w:t xml:space="preserve"> </w:t>
            </w:r>
            <w:proofErr w:type="spellStart"/>
            <w:r>
              <w:rPr>
                <w:lang w:val="en-US"/>
              </w:rPr>
              <w:t>stok</w:t>
            </w:r>
            <w:proofErr w:type="spellEnd"/>
            <w:r>
              <w:rPr>
                <w:lang w:val="en-US"/>
              </w:rPr>
              <w:t xml:space="preserve"> </w:t>
            </w:r>
            <w:proofErr w:type="spellStart"/>
            <w:r>
              <w:rPr>
                <w:lang w:val="en-US"/>
              </w:rPr>
              <w:t>buku</w:t>
            </w:r>
            <w:proofErr w:type="spellEnd"/>
            <w:r>
              <w:rPr>
                <w:lang w:val="en-US"/>
              </w:rPr>
              <w:t xml:space="preserve"> yang </w:t>
            </w:r>
            <w:proofErr w:type="spellStart"/>
            <w:r>
              <w:rPr>
                <w:lang w:val="en-US"/>
              </w:rPr>
              <w:t>berkurang</w:t>
            </w:r>
            <w:proofErr w:type="spellEnd"/>
            <w:r>
              <w:rPr>
                <w:lang w:val="en-US"/>
              </w:rPr>
              <w:t xml:space="preserve"> </w:t>
            </w:r>
            <w:proofErr w:type="spellStart"/>
            <w:r>
              <w:rPr>
                <w:lang w:val="en-US"/>
              </w:rPr>
              <w:t>karena</w:t>
            </w:r>
            <w:proofErr w:type="spellEnd"/>
            <w:r>
              <w:rPr>
                <w:lang w:val="en-US"/>
              </w:rPr>
              <w:t xml:space="preserve"> non </w:t>
            </w:r>
            <w:proofErr w:type="spellStart"/>
            <w:r>
              <w:rPr>
                <w:lang w:val="en-US"/>
              </w:rPr>
              <w:t>penjualan</w:t>
            </w:r>
            <w:proofErr w:type="spellEnd"/>
            <w:r>
              <w:rPr>
                <w:lang w:val="en-US"/>
              </w:rPr>
              <w:t xml:space="preserve"> pada </w:t>
            </w:r>
            <w:proofErr w:type="spellStart"/>
            <w:r>
              <w:rPr>
                <w:lang w:val="en-US"/>
              </w:rPr>
              <w:t>periode</w:t>
            </w:r>
            <w:proofErr w:type="spellEnd"/>
            <w:r>
              <w:rPr>
                <w:lang w:val="en-US"/>
              </w:rPr>
              <w:t xml:space="preserve"> </w:t>
            </w:r>
            <w:proofErr w:type="spellStart"/>
            <w:r>
              <w:rPr>
                <w:lang w:val="en-US"/>
              </w:rPr>
              <w:t>ternteu</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perhitungan</w:t>
            </w:r>
            <w:proofErr w:type="spellEnd"/>
            <w:r>
              <w:rPr>
                <w:lang w:val="en-US"/>
              </w:rPr>
              <w:t xml:space="preserve"> pada PDF </w:t>
            </w:r>
            <w:proofErr w:type="spellStart"/>
            <w:r>
              <w:rPr>
                <w:lang w:val="en-US"/>
              </w:rPr>
              <w:t>royalti</w:t>
            </w:r>
            <w:proofErr w:type="spellEnd"/>
            <w:r>
              <w:rPr>
                <w:lang w:val="en-US"/>
              </w:rPr>
              <w:t>.</w:t>
            </w:r>
          </w:p>
        </w:tc>
      </w:tr>
    </w:tbl>
    <w:p w14:paraId="1DDDD79E" w14:textId="5A6ED379" w:rsidR="00A73865" w:rsidRDefault="00A73865" w:rsidP="00A73865">
      <w:pPr>
        <w:ind w:firstLine="0"/>
        <w:rPr>
          <w:lang w:val="en-US"/>
        </w:rPr>
      </w:pPr>
    </w:p>
    <w:p w14:paraId="5C3F36C6" w14:textId="77777777" w:rsidR="00AA227D" w:rsidRDefault="00425617">
      <w:pPr>
        <w:keepNext/>
        <w:jc w:val="center"/>
        <w:rPr>
          <w:b/>
        </w:rPr>
      </w:pPr>
      <w:r>
        <w:rPr>
          <w:b/>
        </w:rPr>
        <w:lastRenderedPageBreak/>
        <w:t>BAB II</w:t>
      </w:r>
    </w:p>
    <w:p w14:paraId="0025202D" w14:textId="3593B903" w:rsidR="00AA227D" w:rsidRDefault="00425617" w:rsidP="004F06EF">
      <w:pPr>
        <w:pStyle w:val="Heading1"/>
      </w:pPr>
      <w:bookmarkStart w:id="1037" w:name="_Toc75886889"/>
      <w:r>
        <w:t>PERUBAHAN PADA PROSES DESAIN DAN IMPLEMENTASI</w:t>
      </w:r>
      <w:bookmarkEnd w:id="1037"/>
    </w:p>
    <w:p w14:paraId="2B501473" w14:textId="77777777" w:rsidR="00AA227D" w:rsidRDefault="00AA227D">
      <w:pPr>
        <w:keepNext/>
        <w:jc w:val="center"/>
        <w:rPr>
          <w:b/>
        </w:rPr>
      </w:pPr>
    </w:p>
    <w:p w14:paraId="5CF50E95" w14:textId="77777777" w:rsidR="00C37027" w:rsidRPr="00C37027" w:rsidRDefault="00C37027" w:rsidP="00C37027">
      <w:pPr>
        <w:pStyle w:val="ListParagraph"/>
        <w:keepNext/>
        <w:numPr>
          <w:ilvl w:val="0"/>
          <w:numId w:val="11"/>
        </w:numPr>
        <w:contextualSpacing w:val="0"/>
        <w:outlineLvl w:val="1"/>
        <w:rPr>
          <w:b/>
          <w:i/>
          <w:iCs/>
          <w:vanish/>
          <w:lang w:val="en-US" w:eastAsia="zh-CN"/>
        </w:rPr>
      </w:pPr>
      <w:bookmarkStart w:id="1038" w:name="_Toc75881068"/>
      <w:bookmarkStart w:id="1039" w:name="_Toc75881249"/>
      <w:bookmarkStart w:id="1040" w:name="_Toc75881296"/>
      <w:bookmarkStart w:id="1041" w:name="_Toc75886463"/>
      <w:bookmarkStart w:id="1042" w:name="_Toc75886890"/>
      <w:bookmarkEnd w:id="1038"/>
      <w:bookmarkEnd w:id="1039"/>
      <w:bookmarkEnd w:id="1040"/>
      <w:bookmarkEnd w:id="1041"/>
      <w:bookmarkEnd w:id="1042"/>
    </w:p>
    <w:p w14:paraId="64BDAE26" w14:textId="67615F52" w:rsidR="00AA5525" w:rsidRPr="0058768A" w:rsidRDefault="00AA5525">
      <w:pPr>
        <w:pStyle w:val="Heading2"/>
        <w:rPr>
          <w:ins w:id="1043" w:author="Andrew Mulya" w:date="2021-06-27T19:24:00Z"/>
          <w:lang w:val="en-US" w:eastAsia="zh-CN"/>
        </w:rPr>
        <w:pPrChange w:id="1044" w:author="Andrew Mulya" w:date="2021-06-27T19:25:00Z">
          <w:pPr>
            <w:spacing w:line="240" w:lineRule="auto"/>
            <w:ind w:firstLine="0"/>
          </w:pPr>
        </w:pPrChange>
      </w:pPr>
      <w:bookmarkStart w:id="1045" w:name="_Toc75886891"/>
      <w:ins w:id="1046" w:author="Andrew Mulya" w:date="2021-06-27T19:24:00Z">
        <w:r w:rsidRPr="00AA5525">
          <w:rPr>
            <w:i/>
            <w:iCs/>
            <w:lang w:val="en-US" w:eastAsia="zh-CN"/>
          </w:rPr>
          <w:t xml:space="preserve">Requirements </w:t>
        </w:r>
        <w:proofErr w:type="spellStart"/>
        <w:r w:rsidRPr="00AA5525">
          <w:rPr>
            <w:lang w:val="en-US" w:eastAsia="zh-CN"/>
          </w:rPr>
          <w:t>Proyek</w:t>
        </w:r>
        <w:proofErr w:type="spellEnd"/>
        <w:r w:rsidRPr="00AA5525">
          <w:rPr>
            <w:lang w:val="en-US" w:eastAsia="zh-CN"/>
          </w:rPr>
          <w:t xml:space="preserve"> Capstone</w:t>
        </w:r>
        <w:bookmarkEnd w:id="1045"/>
      </w:ins>
    </w:p>
    <w:p w14:paraId="5BCED952" w14:textId="77777777" w:rsidR="00AA5525" w:rsidRPr="00AA5525" w:rsidRDefault="00AA5525">
      <w:pPr>
        <w:ind w:left="360"/>
        <w:rPr>
          <w:ins w:id="1047" w:author="Andrew Mulya" w:date="2021-06-27T19:24:00Z"/>
          <w:lang w:val="en-US" w:eastAsia="zh-CN"/>
        </w:rPr>
        <w:pPrChange w:id="1048" w:author="Andrew Mulya" w:date="2021-06-27T19:26:00Z">
          <w:pPr>
            <w:spacing w:line="240" w:lineRule="auto"/>
            <w:ind w:firstLine="720"/>
          </w:pPr>
        </w:pPrChange>
      </w:pPr>
      <w:ins w:id="1049" w:author="Andrew Mulya" w:date="2021-06-27T19:24:00Z">
        <w:r w:rsidRPr="00AA5525">
          <w:rPr>
            <w:lang w:val="en-US" w:eastAsia="zh-CN"/>
          </w:rPr>
          <w:t xml:space="preserve">Proses </w:t>
        </w:r>
        <w:proofErr w:type="spellStart"/>
        <w:r w:rsidRPr="00AA5525">
          <w:rPr>
            <w:lang w:val="en-US" w:eastAsia="zh-CN"/>
          </w:rPr>
          <w:t>implementasi</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capstone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berjalan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perencanaan</w:t>
        </w:r>
        <w:proofErr w:type="spellEnd"/>
        <w:r w:rsidRPr="00AA5525">
          <w:rPr>
            <w:lang w:val="en-US" w:eastAsia="zh-CN"/>
          </w:rPr>
          <w:t xml:space="preserve"> dan </w:t>
        </w:r>
        <w:proofErr w:type="spellStart"/>
        <w:r w:rsidRPr="00AA5525">
          <w:rPr>
            <w:lang w:val="en-US" w:eastAsia="zh-CN"/>
          </w:rPr>
          <w:t>desain</w:t>
        </w:r>
        <w:proofErr w:type="spellEnd"/>
        <w:r w:rsidRPr="00AA5525">
          <w:rPr>
            <w:lang w:val="en-US" w:eastAsia="zh-CN"/>
          </w:rPr>
          <w:t xml:space="preserve"> pada </w:t>
        </w:r>
        <w:proofErr w:type="spellStart"/>
        <w:r w:rsidRPr="00AA5525">
          <w:rPr>
            <w:lang w:val="en-US" w:eastAsia="zh-CN"/>
          </w:rPr>
          <w:t>dokumen</w:t>
        </w:r>
        <w:proofErr w:type="spellEnd"/>
        <w:r w:rsidRPr="00AA5525">
          <w:rPr>
            <w:lang w:val="en-US" w:eastAsia="zh-CN"/>
          </w:rPr>
          <w:t xml:space="preserve"> C250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perubahan</w:t>
        </w:r>
        <w:proofErr w:type="spellEnd"/>
        <w:r w:rsidRPr="00AA5525">
          <w:rPr>
            <w:lang w:val="en-US" w:eastAsia="zh-CN"/>
          </w:rPr>
          <w:t xml:space="preserve"> dan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 xml:space="preserve"> </w:t>
        </w:r>
        <w:proofErr w:type="spellStart"/>
        <w:r w:rsidRPr="00AA5525">
          <w:rPr>
            <w:lang w:val="en-US" w:eastAsia="zh-CN"/>
          </w:rPr>
          <w:t>merupakan</w:t>
        </w:r>
        <w:proofErr w:type="spellEnd"/>
        <w:r w:rsidRPr="00AA5525">
          <w:rPr>
            <w:lang w:val="en-US" w:eastAsia="zh-CN"/>
          </w:rPr>
          <w:t xml:space="preserve"> </w:t>
        </w:r>
        <w:proofErr w:type="spellStart"/>
        <w:r w:rsidRPr="00AA5525">
          <w:rPr>
            <w:lang w:val="en-US" w:eastAsia="zh-CN"/>
          </w:rPr>
          <w:t>rincian</w:t>
        </w:r>
        <w:proofErr w:type="spellEnd"/>
        <w:r w:rsidRPr="00AA5525">
          <w:rPr>
            <w:lang w:val="en-US" w:eastAsia="zh-CN"/>
          </w:rPr>
          <w:t xml:space="preserve"> </w:t>
        </w:r>
        <w:proofErr w:type="spellStart"/>
        <w:r w:rsidRPr="00AA5525">
          <w:rPr>
            <w:lang w:val="en-US" w:eastAsia="zh-CN"/>
          </w:rPr>
          <w:t>mengenai</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memenuhi</w:t>
        </w:r>
        <w:proofErr w:type="spellEnd"/>
        <w:r w:rsidRPr="00AA5525">
          <w:rPr>
            <w:lang w:val="en-US" w:eastAsia="zh-CN"/>
          </w:rPr>
          <w:t xml:space="preserve"> </w:t>
        </w:r>
        <w:proofErr w:type="spellStart"/>
        <w:r w:rsidRPr="00AA5525">
          <w:rPr>
            <w:lang w:val="en-US" w:eastAsia="zh-CN"/>
          </w:rPr>
          <w:t>kebutuhan</w:t>
        </w:r>
        <w:proofErr w:type="spellEnd"/>
        <w:r w:rsidRPr="00AA5525">
          <w:rPr>
            <w:lang w:val="en-US" w:eastAsia="zh-CN"/>
          </w:rPr>
          <w:t xml:space="preserve"> yang </w:t>
        </w:r>
        <w:proofErr w:type="spellStart"/>
        <w:r w:rsidRPr="00AA5525">
          <w:rPr>
            <w:lang w:val="en-US" w:eastAsia="zh-CN"/>
          </w:rPr>
          <w:t>didefinisikan</w:t>
        </w:r>
        <w:proofErr w:type="spellEnd"/>
        <w:r w:rsidRPr="00AA5525">
          <w:rPr>
            <w:lang w:val="en-US" w:eastAsia="zh-CN"/>
          </w:rPr>
          <w:t xml:space="preserve"> dan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dari</w:t>
        </w:r>
        <w:proofErr w:type="spellEnd"/>
        <w:r w:rsidRPr="00AA5525">
          <w:rPr>
            <w:lang w:val="en-US" w:eastAsia="zh-CN"/>
          </w:rPr>
          <w:t xml:space="preserve"> </w:t>
        </w:r>
        <w:proofErr w:type="spellStart"/>
        <w:r w:rsidRPr="00AA5525">
          <w:rPr>
            <w:lang w:val="en-US" w:eastAsia="zh-CN"/>
          </w:rPr>
          <w:t>klien</w:t>
        </w:r>
        <w:proofErr w:type="spellEnd"/>
        <w:r w:rsidRPr="00AA5525">
          <w:rPr>
            <w:lang w:val="en-US" w:eastAsia="zh-CN"/>
          </w:rPr>
          <w:t>.</w:t>
        </w:r>
      </w:ins>
    </w:p>
    <w:p w14:paraId="2973FFBF" w14:textId="77777777" w:rsidR="00AA5525" w:rsidRPr="00AA5525" w:rsidRDefault="00AA5525" w:rsidP="00AA5525">
      <w:pPr>
        <w:spacing w:line="240" w:lineRule="auto"/>
        <w:ind w:firstLine="0"/>
        <w:jc w:val="left"/>
        <w:rPr>
          <w:ins w:id="1050" w:author="Andrew Mulya" w:date="2021-06-27T19:24:00Z"/>
          <w:lang w:val="en-US" w:eastAsia="zh-CN"/>
        </w:rPr>
      </w:pPr>
    </w:p>
    <w:p w14:paraId="75FCA2FF" w14:textId="77777777" w:rsidR="00C37027" w:rsidRPr="00C37027" w:rsidRDefault="00C37027" w:rsidP="00C37027">
      <w:pPr>
        <w:pStyle w:val="ListParagraph"/>
        <w:keepNext/>
        <w:numPr>
          <w:ilvl w:val="0"/>
          <w:numId w:val="38"/>
        </w:numPr>
        <w:contextualSpacing w:val="0"/>
        <w:outlineLvl w:val="2"/>
        <w:rPr>
          <w:b/>
          <w:i/>
          <w:iCs/>
          <w:vanish/>
          <w:lang w:val="en-US" w:eastAsia="zh-CN"/>
        </w:rPr>
      </w:pPr>
      <w:bookmarkStart w:id="1051" w:name="_Toc75881070"/>
      <w:bookmarkStart w:id="1052" w:name="_Toc75881251"/>
      <w:bookmarkStart w:id="1053" w:name="_Toc75881298"/>
      <w:bookmarkStart w:id="1054" w:name="_Toc75886465"/>
      <w:bookmarkStart w:id="1055" w:name="_Toc75886892"/>
      <w:bookmarkEnd w:id="1051"/>
      <w:bookmarkEnd w:id="1052"/>
      <w:bookmarkEnd w:id="1053"/>
      <w:bookmarkEnd w:id="1054"/>
      <w:bookmarkEnd w:id="1055"/>
    </w:p>
    <w:p w14:paraId="17A4C930" w14:textId="77777777" w:rsidR="00C37027" w:rsidRPr="00C37027" w:rsidRDefault="00C37027" w:rsidP="00C37027">
      <w:pPr>
        <w:pStyle w:val="ListParagraph"/>
        <w:keepNext/>
        <w:numPr>
          <w:ilvl w:val="1"/>
          <w:numId w:val="38"/>
        </w:numPr>
        <w:contextualSpacing w:val="0"/>
        <w:outlineLvl w:val="2"/>
        <w:rPr>
          <w:b/>
          <w:i/>
          <w:iCs/>
          <w:vanish/>
          <w:lang w:val="en-US" w:eastAsia="zh-CN"/>
        </w:rPr>
      </w:pPr>
      <w:bookmarkStart w:id="1056" w:name="_Toc75881071"/>
      <w:bookmarkStart w:id="1057" w:name="_Toc75881252"/>
      <w:bookmarkStart w:id="1058" w:name="_Toc75881299"/>
      <w:bookmarkStart w:id="1059" w:name="_Toc75886466"/>
      <w:bookmarkStart w:id="1060" w:name="_Toc75886893"/>
      <w:bookmarkEnd w:id="1056"/>
      <w:bookmarkEnd w:id="1057"/>
      <w:bookmarkEnd w:id="1058"/>
      <w:bookmarkEnd w:id="1059"/>
      <w:bookmarkEnd w:id="1060"/>
    </w:p>
    <w:p w14:paraId="62271DDF" w14:textId="547A6845" w:rsidR="00AA5525" w:rsidRPr="00AA5525" w:rsidRDefault="00AA5525">
      <w:pPr>
        <w:pStyle w:val="Heading3"/>
        <w:rPr>
          <w:ins w:id="1061" w:author="Andrew Mulya" w:date="2021-06-27T19:24:00Z"/>
          <w:lang w:val="en-US" w:eastAsia="zh-CN"/>
        </w:rPr>
        <w:pPrChange w:id="1062" w:author="Andrew Mulya" w:date="2021-06-27T19:26:00Z">
          <w:pPr>
            <w:spacing w:line="240" w:lineRule="auto"/>
            <w:ind w:firstLine="720"/>
          </w:pPr>
        </w:pPrChange>
      </w:pPr>
      <w:bookmarkStart w:id="1063" w:name="_Toc75886894"/>
      <w:ins w:id="1064" w:author="Andrew Mulya" w:date="2021-06-27T19:24:00Z">
        <w:r w:rsidRPr="00AA5525">
          <w:rPr>
            <w:lang w:val="en-US" w:eastAsia="zh-CN"/>
          </w:rPr>
          <w:t>Requirements Awal</w:t>
        </w:r>
        <w:bookmarkEnd w:id="1063"/>
      </w:ins>
    </w:p>
    <w:p w14:paraId="11B1EBE6" w14:textId="272AD34D" w:rsidR="00AA5525" w:rsidRPr="00AA5525" w:rsidRDefault="00AA5525">
      <w:pPr>
        <w:ind w:left="1440"/>
        <w:rPr>
          <w:ins w:id="1065" w:author="Andrew Mulya" w:date="2021-06-27T19:24:00Z"/>
          <w:lang w:val="en-US" w:eastAsia="zh-CN"/>
        </w:rPr>
        <w:pPrChange w:id="1066" w:author="Andrew Mulya" w:date="2021-06-27T19:26:00Z">
          <w:pPr>
            <w:spacing w:line="240" w:lineRule="auto"/>
            <w:ind w:left="720" w:firstLine="0"/>
          </w:pPr>
        </w:pPrChange>
      </w:pPr>
      <w:proofErr w:type="gramStart"/>
      <w:ins w:id="1067" w:author="Andrew Mulya" w:date="2021-06-27T19:24:00Z">
        <w:r w:rsidRPr="00AA5525">
          <w:rPr>
            <w:i/>
            <w:iCs/>
            <w:lang w:val="en-US" w:eastAsia="zh-CN"/>
          </w:rPr>
          <w:t>Requirements</w:t>
        </w:r>
        <w:proofErr w:type="gramEnd"/>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didefinisikan</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tahapan</w:t>
        </w:r>
        <w:proofErr w:type="spellEnd"/>
        <w:r w:rsidRPr="00AA5525">
          <w:rPr>
            <w:lang w:val="en-US" w:eastAsia="zh-CN"/>
          </w:rPr>
          <w:t xml:space="preserve"> </w:t>
        </w:r>
        <w:proofErr w:type="spellStart"/>
        <w:r w:rsidRPr="00AA5525">
          <w:rPr>
            <w:lang w:val="en-US" w:eastAsia="zh-CN"/>
          </w:rPr>
          <w:t>perancangan</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capstone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Saat</w:t>
        </w:r>
        <w:proofErr w:type="spellEnd"/>
        <w:r w:rsidRPr="00AA5525">
          <w:rPr>
            <w:lang w:val="en-US" w:eastAsia="zh-CN"/>
          </w:rPr>
          <w:t xml:space="preserve"> C250)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71B3A201" w14:textId="77777777" w:rsidR="00AA5525" w:rsidRPr="002B1B69" w:rsidRDefault="00AA5525">
      <w:pPr>
        <w:pStyle w:val="ListParagraph"/>
        <w:numPr>
          <w:ilvl w:val="0"/>
          <w:numId w:val="34"/>
        </w:numPr>
        <w:ind w:left="1980"/>
        <w:rPr>
          <w:ins w:id="1068" w:author="Andrew Mulya" w:date="2021-06-27T19:24:00Z"/>
          <w:lang w:val="en-US" w:eastAsia="zh-CN"/>
        </w:rPr>
        <w:pPrChange w:id="1069" w:author="Andrew Mulya" w:date="2021-06-27T19:27:00Z">
          <w:pPr>
            <w:numPr>
              <w:numId w:val="26"/>
            </w:numPr>
            <w:tabs>
              <w:tab w:val="num" w:pos="720"/>
            </w:tabs>
            <w:spacing w:line="240" w:lineRule="auto"/>
            <w:ind w:left="1440" w:hanging="360"/>
            <w:textAlignment w:val="baseline"/>
          </w:pPr>
        </w:pPrChange>
      </w:pPr>
      <w:proofErr w:type="spellStart"/>
      <w:ins w:id="1070"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membuat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ada</w:t>
        </w:r>
        <w:proofErr w:type="spellEnd"/>
        <w:r w:rsidRPr="002B1B69">
          <w:rPr>
            <w:lang w:val="en-US" w:eastAsia="zh-CN"/>
          </w:rPr>
          <w:t xml:space="preserve"> di UGM Press</w:t>
        </w:r>
      </w:ins>
    </w:p>
    <w:p w14:paraId="135AFD32" w14:textId="77777777" w:rsidR="00AA5525" w:rsidRPr="002B1B69" w:rsidRDefault="00AA5525">
      <w:pPr>
        <w:pStyle w:val="ListParagraph"/>
        <w:numPr>
          <w:ilvl w:val="0"/>
          <w:numId w:val="34"/>
        </w:numPr>
        <w:ind w:left="1980"/>
        <w:rPr>
          <w:ins w:id="1071" w:author="Andrew Mulya" w:date="2021-06-27T19:24:00Z"/>
          <w:lang w:val="en-US" w:eastAsia="zh-CN"/>
        </w:rPr>
        <w:pPrChange w:id="1072" w:author="Andrew Mulya" w:date="2021-06-27T19:27:00Z">
          <w:pPr>
            <w:numPr>
              <w:numId w:val="26"/>
            </w:numPr>
            <w:tabs>
              <w:tab w:val="num" w:pos="720"/>
            </w:tabs>
            <w:spacing w:line="240" w:lineRule="auto"/>
            <w:ind w:left="1440" w:hanging="360"/>
            <w:textAlignment w:val="baseline"/>
          </w:pPr>
        </w:pPrChange>
      </w:pPr>
      <w:proofErr w:type="spellStart"/>
      <w:ins w:id="1073"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rekapan</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dibuat</w:t>
        </w:r>
        <w:proofErr w:type="spellEnd"/>
        <w:r w:rsidRPr="002B1B69">
          <w:rPr>
            <w:lang w:val="en-US" w:eastAsia="zh-CN"/>
          </w:rPr>
          <w:t xml:space="preserve"> </w:t>
        </w:r>
        <w:proofErr w:type="spellStart"/>
        <w:r w:rsidRPr="002B1B69">
          <w:rPr>
            <w:lang w:val="en-US" w:eastAsia="zh-CN"/>
          </w:rPr>
          <w:t>sebelumnya</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24B03252" w14:textId="77777777" w:rsidR="00AA5525" w:rsidRPr="002B1B69" w:rsidRDefault="00AA5525">
      <w:pPr>
        <w:pStyle w:val="ListParagraph"/>
        <w:numPr>
          <w:ilvl w:val="0"/>
          <w:numId w:val="34"/>
        </w:numPr>
        <w:ind w:left="1980"/>
        <w:rPr>
          <w:ins w:id="1074" w:author="Andrew Mulya" w:date="2021-06-27T19:24:00Z"/>
          <w:lang w:val="en-US" w:eastAsia="zh-CN"/>
        </w:rPr>
        <w:pPrChange w:id="1075" w:author="Andrew Mulya" w:date="2021-06-27T19:27:00Z">
          <w:pPr>
            <w:numPr>
              <w:numId w:val="26"/>
            </w:numPr>
            <w:tabs>
              <w:tab w:val="num" w:pos="720"/>
            </w:tabs>
            <w:spacing w:line="240" w:lineRule="auto"/>
            <w:ind w:left="1440" w:hanging="360"/>
            <w:textAlignment w:val="baseline"/>
          </w:pPr>
        </w:pPrChange>
      </w:pPr>
      <w:proofErr w:type="spellStart"/>
      <w:ins w:id="1076" w:author="Andrew Mulya" w:date="2021-06-27T19:24:00Z">
        <w:r w:rsidRPr="002B1B69">
          <w:rPr>
            <w:lang w:val="en-US" w:eastAsia="zh-CN"/>
          </w:rPr>
          <w:t>Mengubah</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pada </w:t>
        </w:r>
        <w:r w:rsidRPr="002B1B69">
          <w:rPr>
            <w:i/>
            <w:iCs/>
            <w:lang w:val="en-US" w:eastAsia="zh-CN"/>
          </w:rPr>
          <w:t>website</w:t>
        </w:r>
        <w:r w:rsidRPr="002B1B69">
          <w:rPr>
            <w:lang w:val="en-US" w:eastAsia="zh-CN"/>
          </w:rPr>
          <w:t xml:space="preserve"> </w:t>
        </w:r>
        <w:proofErr w:type="spellStart"/>
        <w:r w:rsidRPr="002B1B69">
          <w:rPr>
            <w:lang w:val="en-US" w:eastAsia="zh-CN"/>
          </w:rPr>
          <w:t>ke</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r w:rsidRPr="002B1B69">
          <w:rPr>
            <w:lang w:val="en-US" w:eastAsia="zh-CN"/>
          </w:rPr>
          <w:t xml:space="preserve"> dan </w:t>
        </w: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diunduh</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pemasaran</w:t>
        </w:r>
        <w:proofErr w:type="spellEnd"/>
        <w:r w:rsidRPr="002B1B69">
          <w:rPr>
            <w:lang w:val="en-US" w:eastAsia="zh-CN"/>
          </w:rPr>
          <w:t xml:space="preserve"> </w:t>
        </w:r>
        <w:proofErr w:type="spellStart"/>
        <w:r w:rsidRPr="002B1B69">
          <w:rPr>
            <w:lang w:val="en-US" w:eastAsia="zh-CN"/>
          </w:rPr>
          <w:t>atau</w:t>
        </w:r>
        <w:proofErr w:type="spellEnd"/>
        <w:r w:rsidRPr="002B1B69">
          <w:rPr>
            <w:lang w:val="en-US" w:eastAsia="zh-CN"/>
          </w:rPr>
          <w:t xml:space="preserve"> </w:t>
        </w:r>
        <w:proofErr w:type="spellStart"/>
        <w:r w:rsidRPr="002B1B69">
          <w:rPr>
            <w:lang w:val="en-US" w:eastAsia="zh-CN"/>
          </w:rPr>
          <w:t>lainnya</w:t>
        </w:r>
        <w:proofErr w:type="spellEnd"/>
      </w:ins>
    </w:p>
    <w:p w14:paraId="16872E63" w14:textId="77777777" w:rsidR="00AA5525" w:rsidRPr="002B1B69" w:rsidRDefault="00AA5525">
      <w:pPr>
        <w:pStyle w:val="ListParagraph"/>
        <w:numPr>
          <w:ilvl w:val="0"/>
          <w:numId w:val="34"/>
        </w:numPr>
        <w:ind w:left="1980"/>
        <w:rPr>
          <w:ins w:id="1077" w:author="Andrew Mulya" w:date="2021-06-27T19:24:00Z"/>
          <w:lang w:val="en-US" w:eastAsia="zh-CN"/>
        </w:rPr>
        <w:pPrChange w:id="1078" w:author="Andrew Mulya" w:date="2021-06-27T19:27:00Z">
          <w:pPr>
            <w:numPr>
              <w:numId w:val="26"/>
            </w:numPr>
            <w:tabs>
              <w:tab w:val="num" w:pos="720"/>
            </w:tabs>
            <w:spacing w:line="240" w:lineRule="auto"/>
            <w:ind w:left="1440" w:hanging="360"/>
            <w:textAlignment w:val="baseline"/>
          </w:pPr>
        </w:pPrChange>
      </w:pPr>
      <w:proofErr w:type="spellStart"/>
      <w:ins w:id="1079"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yang </w:t>
        </w:r>
        <w:proofErr w:type="spellStart"/>
        <w:r w:rsidRPr="002B1B69">
          <w:rPr>
            <w:lang w:val="en-US" w:eastAsia="zh-CN"/>
          </w:rPr>
          <w:t>belum</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oleh UGM Press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5B0B4116" w14:textId="77777777" w:rsidR="00AA5525" w:rsidRPr="002B1B69" w:rsidRDefault="00AA5525">
      <w:pPr>
        <w:pStyle w:val="ListParagraph"/>
        <w:numPr>
          <w:ilvl w:val="0"/>
          <w:numId w:val="34"/>
        </w:numPr>
        <w:ind w:left="1980"/>
        <w:rPr>
          <w:ins w:id="1080" w:author="Andrew Mulya" w:date="2021-06-27T19:24:00Z"/>
          <w:lang w:val="en-US" w:eastAsia="zh-CN"/>
        </w:rPr>
        <w:pPrChange w:id="1081" w:author="Andrew Mulya" w:date="2021-06-27T19:27:00Z">
          <w:pPr>
            <w:numPr>
              <w:numId w:val="26"/>
            </w:numPr>
            <w:tabs>
              <w:tab w:val="num" w:pos="720"/>
            </w:tabs>
            <w:spacing w:line="240" w:lineRule="auto"/>
            <w:ind w:left="1440" w:hanging="360"/>
            <w:textAlignment w:val="baseline"/>
          </w:pPr>
        </w:pPrChange>
      </w:pPr>
      <w:proofErr w:type="spellStart"/>
      <w:ins w:id="1082"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melakukan</w:t>
        </w:r>
        <w:proofErr w:type="spellEnd"/>
        <w:r w:rsidRPr="002B1B69">
          <w:rPr>
            <w:lang w:val="en-US" w:eastAsia="zh-CN"/>
          </w:rPr>
          <w:t xml:space="preserve"> </w:t>
        </w:r>
        <w:proofErr w:type="spellStart"/>
        <w:r w:rsidRPr="002B1B69">
          <w:rPr>
            <w:lang w:val="en-US" w:eastAsia="zh-CN"/>
          </w:rPr>
          <w:t>perubahan</w:t>
        </w:r>
        <w:proofErr w:type="spellEnd"/>
        <w:r w:rsidRPr="002B1B69">
          <w:rPr>
            <w:lang w:val="en-US" w:eastAsia="zh-CN"/>
          </w:rPr>
          <w:t xml:space="preserve"> status </w:t>
        </w:r>
        <w:proofErr w:type="spellStart"/>
        <w:r w:rsidRPr="002B1B69">
          <w:rPr>
            <w:lang w:val="en-US" w:eastAsia="zh-CN"/>
          </w:rPr>
          <w:t>penerimaan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(Status “</w:t>
        </w:r>
        <w:proofErr w:type="spellStart"/>
        <w:r w:rsidRPr="002B1B69">
          <w:rPr>
            <w:lang w:val="en-US" w:eastAsia="zh-CN"/>
          </w:rPr>
          <w:t>Diajukan</w:t>
        </w:r>
        <w:proofErr w:type="spellEnd"/>
        <w:r w:rsidRPr="002B1B69">
          <w:rPr>
            <w:lang w:val="en-US" w:eastAsia="zh-CN"/>
          </w:rPr>
          <w:t>” dan status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rekap</w:t>
        </w:r>
        <w:proofErr w:type="spellEnd"/>
        <w:r w:rsidRPr="002B1B69">
          <w:rPr>
            <w:lang w:val="en-US" w:eastAsia="zh-CN"/>
          </w:rPr>
          <w:t xml:space="preserve"> data</w:t>
        </w:r>
      </w:ins>
    </w:p>
    <w:p w14:paraId="59CCE0E0" w14:textId="77777777" w:rsidR="00AA5525" w:rsidRPr="002B1B69" w:rsidRDefault="00AA5525">
      <w:pPr>
        <w:pStyle w:val="ListParagraph"/>
        <w:numPr>
          <w:ilvl w:val="0"/>
          <w:numId w:val="34"/>
        </w:numPr>
        <w:ind w:left="1980"/>
        <w:rPr>
          <w:ins w:id="1083" w:author="Andrew Mulya" w:date="2021-06-27T19:24:00Z"/>
          <w:lang w:val="en-US" w:eastAsia="zh-CN"/>
        </w:rPr>
        <w:pPrChange w:id="1084" w:author="Andrew Mulya" w:date="2021-06-27T19:27:00Z">
          <w:pPr>
            <w:numPr>
              <w:numId w:val="26"/>
            </w:numPr>
            <w:tabs>
              <w:tab w:val="num" w:pos="720"/>
            </w:tabs>
            <w:spacing w:line="240" w:lineRule="auto"/>
            <w:ind w:left="1440" w:hanging="360"/>
            <w:textAlignment w:val="baseline"/>
          </w:pPr>
        </w:pPrChange>
      </w:pPr>
      <w:proofErr w:type="spellStart"/>
      <w:ins w:id="1085"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semua</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23DBE331" w14:textId="77777777" w:rsidR="00AA5525" w:rsidRPr="002B1B69" w:rsidRDefault="00AA5525">
      <w:pPr>
        <w:pStyle w:val="ListParagraph"/>
        <w:numPr>
          <w:ilvl w:val="0"/>
          <w:numId w:val="34"/>
        </w:numPr>
        <w:ind w:left="1980"/>
        <w:rPr>
          <w:ins w:id="1086" w:author="Andrew Mulya" w:date="2021-06-27T19:24:00Z"/>
          <w:lang w:val="en-US" w:eastAsia="zh-CN"/>
        </w:rPr>
        <w:pPrChange w:id="1087" w:author="Andrew Mulya" w:date="2021-06-27T19:27:00Z">
          <w:pPr>
            <w:numPr>
              <w:numId w:val="26"/>
            </w:numPr>
            <w:tabs>
              <w:tab w:val="num" w:pos="720"/>
            </w:tabs>
            <w:spacing w:line="240" w:lineRule="auto"/>
            <w:ind w:left="1440" w:hanging="360"/>
            <w:textAlignment w:val="baseline"/>
          </w:pPr>
        </w:pPrChange>
      </w:pPr>
      <w:proofErr w:type="spellStart"/>
      <w:ins w:id="1088"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tertentu</w:t>
        </w:r>
        <w:proofErr w:type="spellEnd"/>
      </w:ins>
    </w:p>
    <w:p w14:paraId="45A7A545" w14:textId="77777777" w:rsidR="00AA5525" w:rsidRPr="002B1B69" w:rsidRDefault="00AA5525">
      <w:pPr>
        <w:pStyle w:val="ListParagraph"/>
        <w:numPr>
          <w:ilvl w:val="0"/>
          <w:numId w:val="34"/>
        </w:numPr>
        <w:ind w:left="1980"/>
        <w:rPr>
          <w:ins w:id="1089" w:author="Andrew Mulya" w:date="2021-06-27T19:24:00Z"/>
          <w:lang w:val="en-US" w:eastAsia="zh-CN"/>
        </w:rPr>
        <w:pPrChange w:id="1090" w:author="Andrew Mulya" w:date="2021-06-27T19:27:00Z">
          <w:pPr>
            <w:numPr>
              <w:numId w:val="26"/>
            </w:numPr>
            <w:tabs>
              <w:tab w:val="num" w:pos="720"/>
            </w:tabs>
            <w:spacing w:line="240" w:lineRule="auto"/>
            <w:ind w:left="1440" w:hanging="360"/>
            <w:textAlignment w:val="baseline"/>
          </w:pPr>
        </w:pPrChange>
      </w:pPr>
      <w:proofErr w:type="spellStart"/>
      <w:ins w:id="1091" w:author="Andrew Mulya" w:date="2021-06-27T19:24:00Z">
        <w:r w:rsidRPr="002B1B69">
          <w:rPr>
            <w:lang w:val="en-US" w:eastAsia="zh-CN"/>
          </w:rPr>
          <w:t>Besar</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ditentukan</w:t>
        </w:r>
        <w:proofErr w:type="spellEnd"/>
        <w:r w:rsidRPr="002B1B69">
          <w:rPr>
            <w:lang w:val="en-US" w:eastAsia="zh-CN"/>
          </w:rPr>
          <w:t xml:space="preserve"> </w:t>
        </w:r>
        <w:proofErr w:type="spellStart"/>
        <w:r w:rsidRPr="002B1B69">
          <w:rPr>
            <w:lang w:val="en-US" w:eastAsia="zh-CN"/>
          </w:rPr>
          <w:t>secara</w:t>
        </w:r>
        <w:proofErr w:type="spellEnd"/>
        <w:r w:rsidRPr="002B1B69">
          <w:rPr>
            <w:lang w:val="en-US" w:eastAsia="zh-CN"/>
          </w:rPr>
          <w:t xml:space="preserve"> </w:t>
        </w:r>
        <w:proofErr w:type="spellStart"/>
        <w:r w:rsidRPr="002B1B69">
          <w:rPr>
            <w:lang w:val="en-US" w:eastAsia="zh-CN"/>
          </w:rPr>
          <w:t>otomatis</w:t>
        </w:r>
        <w:proofErr w:type="spellEnd"/>
        <w:r w:rsidRPr="002B1B69">
          <w:rPr>
            <w:lang w:val="en-US" w:eastAsia="zh-CN"/>
          </w:rPr>
          <w:t xml:space="preserve"> oleh </w:t>
        </w:r>
        <w:proofErr w:type="spellStart"/>
        <w:r w:rsidRPr="002B1B69">
          <w:rPr>
            <w:lang w:val="en-US" w:eastAsia="zh-CN"/>
          </w:rPr>
          <w:t>sistem</w:t>
        </w:r>
        <w:proofErr w:type="spellEnd"/>
        <w:r w:rsidRPr="002B1B69">
          <w:rPr>
            <w:lang w:val="en-US" w:eastAsia="zh-CN"/>
          </w:rPr>
          <w:t xml:space="preserve"> </w:t>
        </w:r>
        <w:proofErr w:type="spellStart"/>
        <w:r w:rsidRPr="002B1B69">
          <w:rPr>
            <w:lang w:val="en-US" w:eastAsia="zh-CN"/>
          </w:rPr>
          <w:t>berdasarkan</w:t>
        </w:r>
        <w:proofErr w:type="spellEnd"/>
        <w:r w:rsidRPr="002B1B69">
          <w:rPr>
            <w:lang w:val="en-US" w:eastAsia="zh-CN"/>
          </w:rPr>
          <w:t xml:space="preserve"> </w:t>
        </w:r>
        <w:proofErr w:type="spellStart"/>
        <w:r w:rsidRPr="002B1B69">
          <w:rPr>
            <w:lang w:val="en-US" w:eastAsia="zh-CN"/>
          </w:rPr>
          <w:t>jumlah</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penjualan</w:t>
        </w:r>
        <w:proofErr w:type="spellEnd"/>
        <w:r w:rsidRPr="002B1B69">
          <w:rPr>
            <w:lang w:val="en-US" w:eastAsia="zh-CN"/>
          </w:rPr>
          <w:t xml:space="preserve"> </w:t>
        </w:r>
        <w:proofErr w:type="spellStart"/>
        <w:r w:rsidRPr="002B1B69">
          <w:rPr>
            <w:lang w:val="en-US" w:eastAsia="zh-CN"/>
          </w:rPr>
          <w:t>buku</w:t>
        </w:r>
        <w:proofErr w:type="spellEnd"/>
        <w:r w:rsidRPr="002B1B69">
          <w:rPr>
            <w:lang w:val="en-US" w:eastAsia="zh-CN"/>
          </w:rPr>
          <w:t xml:space="preserve"> yang </w:t>
        </w:r>
        <w:proofErr w:type="spellStart"/>
        <w:r w:rsidRPr="002B1B69">
          <w:rPr>
            <w:lang w:val="en-US" w:eastAsia="zh-CN"/>
          </w:rPr>
          <w:t>ditulis</w:t>
        </w:r>
        <w:proofErr w:type="spellEnd"/>
        <w:r w:rsidRPr="002B1B69">
          <w:rPr>
            <w:lang w:val="en-US" w:eastAsia="zh-CN"/>
          </w:rPr>
          <w:t xml:space="preserve"> oleh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dari</w:t>
        </w:r>
        <w:proofErr w:type="spellEnd"/>
        <w:r w:rsidRPr="002B1B69">
          <w:rPr>
            <w:lang w:val="en-US" w:eastAsia="zh-CN"/>
          </w:rPr>
          <w:t xml:space="preserve"> </w:t>
        </w:r>
        <w:proofErr w:type="spellStart"/>
        <w:r w:rsidRPr="002B1B69">
          <w:rPr>
            <w:lang w:val="en-US" w:eastAsia="zh-CN"/>
          </w:rPr>
          <w:t>keseluruhan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dibuat</w:t>
        </w:r>
        <w:proofErr w:type="spellEnd"/>
      </w:ins>
    </w:p>
    <w:p w14:paraId="4B7C1312" w14:textId="77777777" w:rsidR="00AA5525" w:rsidRPr="002B1B69" w:rsidRDefault="00AA5525">
      <w:pPr>
        <w:pStyle w:val="ListParagraph"/>
        <w:numPr>
          <w:ilvl w:val="0"/>
          <w:numId w:val="34"/>
        </w:numPr>
        <w:ind w:left="1980"/>
        <w:rPr>
          <w:ins w:id="1092" w:author="Andrew Mulya" w:date="2021-06-27T19:24:00Z"/>
          <w:lang w:val="en-US" w:eastAsia="zh-CN"/>
        </w:rPr>
        <w:pPrChange w:id="1093" w:author="Andrew Mulya" w:date="2021-06-27T19:27:00Z">
          <w:pPr>
            <w:numPr>
              <w:numId w:val="26"/>
            </w:numPr>
            <w:tabs>
              <w:tab w:val="num" w:pos="720"/>
            </w:tabs>
            <w:spacing w:line="240" w:lineRule="auto"/>
            <w:ind w:left="1440" w:hanging="360"/>
            <w:textAlignment w:val="baseline"/>
          </w:pPr>
        </w:pPrChange>
      </w:pPr>
      <w:proofErr w:type="spellStart"/>
      <w:ins w:id="1094"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mengunduh</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ins>
    </w:p>
    <w:p w14:paraId="71F46C8F" w14:textId="77777777" w:rsidR="00AA5525" w:rsidRPr="00AA5525" w:rsidRDefault="00AA5525" w:rsidP="00AA5525">
      <w:pPr>
        <w:spacing w:line="240" w:lineRule="auto"/>
        <w:ind w:firstLine="0"/>
        <w:jc w:val="left"/>
        <w:rPr>
          <w:ins w:id="1095" w:author="Andrew Mulya" w:date="2021-06-27T19:24:00Z"/>
          <w:lang w:val="en-US" w:eastAsia="zh-CN"/>
        </w:rPr>
      </w:pPr>
    </w:p>
    <w:p w14:paraId="48F58DAE" w14:textId="76A78AB3" w:rsidR="00AA5525" w:rsidRPr="00AA5525" w:rsidRDefault="00AA5525">
      <w:pPr>
        <w:pStyle w:val="Heading3"/>
        <w:rPr>
          <w:ins w:id="1096" w:author="Andrew Mulya" w:date="2021-06-27T19:24:00Z"/>
          <w:lang w:val="en-US" w:eastAsia="zh-CN"/>
        </w:rPr>
        <w:pPrChange w:id="1097" w:author="Andrew Mulya" w:date="2021-06-27T19:28:00Z">
          <w:pPr>
            <w:spacing w:line="240" w:lineRule="auto"/>
            <w:ind w:firstLine="720"/>
          </w:pPr>
        </w:pPrChange>
      </w:pPr>
      <w:bookmarkStart w:id="1098" w:name="_Toc75886895"/>
      <w:ins w:id="1099" w:author="Andrew Mulya" w:date="2021-06-27T19:24:00Z">
        <w:r w:rsidRPr="00AA5525">
          <w:rPr>
            <w:i/>
            <w:iCs/>
            <w:lang w:val="en-US" w:eastAsia="zh-CN"/>
          </w:rPr>
          <w:lastRenderedPageBreak/>
          <w:t xml:space="preserve">Requirements </w:t>
        </w:r>
        <w:proofErr w:type="spellStart"/>
        <w:r w:rsidRPr="00AA5525">
          <w:rPr>
            <w:lang w:val="en-US" w:eastAsia="zh-CN"/>
          </w:rPr>
          <w:t>Tambahan</w:t>
        </w:r>
        <w:bookmarkEnd w:id="1098"/>
        <w:proofErr w:type="spellEnd"/>
      </w:ins>
    </w:p>
    <w:p w14:paraId="0F491D10" w14:textId="77777777" w:rsidR="00AA5525" w:rsidRPr="00AA5525" w:rsidRDefault="00AA5525">
      <w:pPr>
        <w:ind w:left="1440"/>
        <w:rPr>
          <w:ins w:id="1100" w:author="Andrew Mulya" w:date="2021-06-27T19:24:00Z"/>
          <w:lang w:val="en-US" w:eastAsia="zh-CN"/>
        </w:rPr>
        <w:pPrChange w:id="1101" w:author="Andrew Mulya" w:date="2021-06-27T19:28:00Z">
          <w:pPr>
            <w:spacing w:line="240" w:lineRule="auto"/>
            <w:ind w:left="720" w:firstLine="720"/>
          </w:pPr>
        </w:pPrChange>
      </w:pPr>
      <w:ins w:id="1102" w:author="Andrew Mulya" w:date="2021-06-27T19:24:00Z">
        <w:r w:rsidRPr="00AA5525">
          <w:rPr>
            <w:lang w:val="en-US" w:eastAsia="zh-CN"/>
          </w:rPr>
          <w:t xml:space="preserve">Pada </w:t>
        </w:r>
        <w:proofErr w:type="spellStart"/>
        <w:r w:rsidRPr="00AA5525">
          <w:rPr>
            <w:lang w:val="en-US" w:eastAsia="zh-CN"/>
          </w:rPr>
          <w:t>saat</w:t>
        </w:r>
        <w:proofErr w:type="spellEnd"/>
        <w:r w:rsidRPr="00AA5525">
          <w:rPr>
            <w:lang w:val="en-US" w:eastAsia="zh-CN"/>
          </w:rPr>
          <w:t xml:space="preserve"> proses </w:t>
        </w:r>
        <w:proofErr w:type="spellStart"/>
        <w:r w:rsidRPr="00AA5525">
          <w:rPr>
            <w:lang w:val="en-US" w:eastAsia="zh-CN"/>
          </w:rPr>
          <w:t>pengembangan</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terdapat</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mempermudah</w:t>
        </w:r>
        <w:proofErr w:type="spellEnd"/>
        <w:r w:rsidRPr="00AA5525">
          <w:rPr>
            <w:lang w:val="en-US" w:eastAsia="zh-CN"/>
          </w:rPr>
          <w:t xml:space="preserve"> </w:t>
        </w:r>
        <w:proofErr w:type="spellStart"/>
        <w:r w:rsidRPr="00AA5525">
          <w:rPr>
            <w:lang w:val="en-US" w:eastAsia="zh-CN"/>
          </w:rPr>
          <w:t>pekerjaan</w:t>
        </w:r>
        <w:proofErr w:type="spellEnd"/>
        <w:r w:rsidRPr="00AA5525">
          <w:rPr>
            <w:lang w:val="en-US" w:eastAsia="zh-CN"/>
          </w:rPr>
          <w:t xml:space="preserve"> dan </w:t>
        </w:r>
        <w:proofErr w:type="spellStart"/>
        <w:r w:rsidRPr="00AA5525">
          <w:rPr>
            <w:lang w:val="en-US" w:eastAsia="zh-CN"/>
          </w:rPr>
          <w:t>menambah</w:t>
        </w:r>
        <w:proofErr w:type="spellEnd"/>
        <w:r w:rsidRPr="00AA5525">
          <w:rPr>
            <w:lang w:val="en-US" w:eastAsia="zh-CN"/>
          </w:rPr>
          <w:t xml:space="preserve"> </w:t>
        </w:r>
        <w:proofErr w:type="spellStart"/>
        <w:r w:rsidRPr="00AA5525">
          <w:rPr>
            <w:lang w:val="en-US" w:eastAsia="zh-CN"/>
          </w:rPr>
          <w:t>efektivitas</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tersebut</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02ECA1EB" w14:textId="77777777" w:rsidR="00AA5525" w:rsidRPr="002B1B69" w:rsidRDefault="00AA5525">
      <w:pPr>
        <w:pStyle w:val="ListParagraph"/>
        <w:numPr>
          <w:ilvl w:val="0"/>
          <w:numId w:val="35"/>
        </w:numPr>
        <w:ind w:left="1980"/>
        <w:rPr>
          <w:ins w:id="1103" w:author="Andrew Mulya" w:date="2021-06-27T19:24:00Z"/>
          <w:lang w:val="en-US" w:eastAsia="zh-CN"/>
        </w:rPr>
        <w:pPrChange w:id="1104" w:author="Andrew Mulya" w:date="2021-06-27T19:28:00Z">
          <w:pPr>
            <w:numPr>
              <w:numId w:val="27"/>
            </w:numPr>
            <w:tabs>
              <w:tab w:val="num" w:pos="720"/>
            </w:tabs>
            <w:spacing w:line="240" w:lineRule="auto"/>
            <w:ind w:left="1440" w:hanging="360"/>
            <w:textAlignment w:val="baseline"/>
          </w:pPr>
        </w:pPrChange>
      </w:pPr>
      <w:ins w:id="1105" w:author="Andrew Mulya" w:date="2021-06-27T19:24:00Z">
        <w:r w:rsidRPr="002B1B69">
          <w:rPr>
            <w:lang w:val="en-US" w:eastAsia="zh-CN"/>
          </w:rPr>
          <w:t>Proforma</w:t>
        </w:r>
      </w:ins>
    </w:p>
    <w:p w14:paraId="4B0C6333" w14:textId="77777777" w:rsidR="00AA5525" w:rsidRPr="00AA5525" w:rsidRDefault="00AA5525">
      <w:pPr>
        <w:ind w:left="1980"/>
        <w:rPr>
          <w:ins w:id="1106" w:author="Andrew Mulya" w:date="2021-06-27T19:24:00Z"/>
          <w:lang w:val="en-US" w:eastAsia="zh-CN"/>
        </w:rPr>
        <w:pPrChange w:id="1107" w:author="Andrew Mulya" w:date="2021-06-27T19:28:00Z">
          <w:pPr>
            <w:spacing w:line="240" w:lineRule="auto"/>
            <w:ind w:left="1440" w:firstLine="0"/>
          </w:pPr>
        </w:pPrChange>
      </w:pPr>
      <w:ins w:id="1108" w:author="Andrew Mulya" w:date="2021-06-27T19:24:00Z">
        <w:r w:rsidRPr="00AA5525">
          <w:rPr>
            <w:lang w:val="en-US" w:eastAsia="zh-CN"/>
          </w:rPr>
          <w:t xml:space="preserve">Proforma </w:t>
        </w:r>
        <w:proofErr w:type="spellStart"/>
        <w:r w:rsidRPr="00AA5525">
          <w:rPr>
            <w:lang w:val="en-US" w:eastAsia="zh-CN"/>
          </w:rPr>
          <w:t>merupakan</w:t>
        </w:r>
        <w:proofErr w:type="spellEnd"/>
        <w:r w:rsidRPr="00AA5525">
          <w:rPr>
            <w:lang w:val="en-US" w:eastAsia="zh-CN"/>
          </w:rPr>
          <w:t xml:space="preserve"> </w:t>
        </w:r>
        <w:r w:rsidRPr="00AA5525">
          <w:rPr>
            <w:i/>
            <w:iCs/>
            <w:lang w:val="en-US" w:eastAsia="zh-CN"/>
          </w:rPr>
          <w:t>requirement</w:t>
        </w:r>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yang </w:t>
        </w:r>
        <w:proofErr w:type="spellStart"/>
        <w:r w:rsidRPr="00AA5525">
          <w:rPr>
            <w:lang w:val="en-US" w:eastAsia="zh-CN"/>
          </w:rPr>
          <w:t>berfungsi</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simulasi</w:t>
        </w:r>
        <w:proofErr w:type="spellEnd"/>
        <w:r w:rsidRPr="00AA5525">
          <w:rPr>
            <w:lang w:val="en-US" w:eastAsia="zh-CN"/>
          </w:rPr>
          <w:t xml:space="preserve"> dan </w:t>
        </w:r>
        <w:proofErr w:type="spellStart"/>
        <w:r w:rsidRPr="00AA5525">
          <w:rPr>
            <w:lang w:val="en-US" w:eastAsia="zh-CN"/>
          </w:rPr>
          <w:t>penawaran</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calon</w:t>
        </w:r>
        <w:proofErr w:type="spellEnd"/>
        <w:r w:rsidRPr="00AA5525">
          <w:rPr>
            <w:lang w:val="en-US" w:eastAsia="zh-CN"/>
          </w:rPr>
          <w:t xml:space="preserve"> </w:t>
        </w:r>
        <w:r w:rsidRPr="00AA5525">
          <w:rPr>
            <w:i/>
            <w:iCs/>
            <w:lang w:val="en-US" w:eastAsia="zh-CN"/>
          </w:rPr>
          <w:t>customer</w:t>
        </w:r>
        <w:r w:rsidRPr="00AA5525">
          <w:rPr>
            <w:lang w:val="en-US" w:eastAsia="zh-CN"/>
          </w:rPr>
          <w:t xml:space="preserve"> UGM Press. </w:t>
        </w:r>
        <w:proofErr w:type="spellStart"/>
        <w:r w:rsidRPr="00AA5525">
          <w:rPr>
            <w:lang w:val="en-US" w:eastAsia="zh-CN"/>
          </w:rPr>
          <w:t>Buku</w:t>
        </w:r>
        <w:proofErr w:type="spellEnd"/>
        <w:r w:rsidRPr="00AA5525">
          <w:rPr>
            <w:lang w:val="en-US" w:eastAsia="zh-CN"/>
          </w:rPr>
          <w:t xml:space="preserve"> yang </w:t>
        </w:r>
        <w:proofErr w:type="spellStart"/>
        <w:r w:rsidRPr="00AA5525">
          <w:rPr>
            <w:lang w:val="en-US" w:eastAsia="zh-CN"/>
          </w:rPr>
          <w:t>dimasukkan</w:t>
        </w:r>
        <w:proofErr w:type="spellEnd"/>
        <w:r w:rsidRPr="00AA5525">
          <w:rPr>
            <w:lang w:val="en-US" w:eastAsia="zh-CN"/>
          </w:rPr>
          <w:t xml:space="preserve"> </w:t>
        </w:r>
        <w:proofErr w:type="spellStart"/>
        <w:r w:rsidRPr="00AA5525">
          <w:rPr>
            <w:lang w:val="en-US" w:eastAsia="zh-CN"/>
          </w:rPr>
          <w:t>ke</w:t>
        </w:r>
        <w:proofErr w:type="spellEnd"/>
        <w:r w:rsidRPr="00AA5525">
          <w:rPr>
            <w:lang w:val="en-US" w:eastAsia="zh-CN"/>
          </w:rPr>
          <w:t xml:space="preserve"> </w:t>
        </w:r>
        <w:proofErr w:type="spellStart"/>
        <w:r w:rsidRPr="00AA5525">
          <w:rPr>
            <w:lang w:val="en-US" w:eastAsia="zh-CN"/>
          </w:rPr>
          <w:t>dalam</w:t>
        </w:r>
        <w:proofErr w:type="spellEnd"/>
        <w:r w:rsidRPr="00AA5525">
          <w:rPr>
            <w:lang w:val="en-US" w:eastAsia="zh-CN"/>
          </w:rPr>
          <w:t xml:space="preserve"> proforma </w:t>
        </w:r>
        <w:proofErr w:type="spellStart"/>
        <w:r w:rsidRPr="00AA5525">
          <w:rPr>
            <w:lang w:val="en-US" w:eastAsia="zh-CN"/>
          </w:rPr>
          <w:t>tidak</w:t>
        </w:r>
        <w:proofErr w:type="spellEnd"/>
        <w:r w:rsidRPr="00AA5525">
          <w:rPr>
            <w:lang w:val="en-US" w:eastAsia="zh-CN"/>
          </w:rPr>
          <w:t xml:space="preserve"> </w:t>
        </w:r>
        <w:proofErr w:type="spellStart"/>
        <w:r w:rsidRPr="00AA5525">
          <w:rPr>
            <w:lang w:val="en-US" w:eastAsia="zh-CN"/>
          </w:rPr>
          <w:t>mengurangi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tetapi</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proforma </w:t>
        </w:r>
        <w:proofErr w:type="spellStart"/>
        <w:r w:rsidRPr="00AA5525">
          <w:rPr>
            <w:lang w:val="en-US" w:eastAsia="zh-CN"/>
          </w:rPr>
          <w:t>harus</w:t>
        </w:r>
        <w:proofErr w:type="spellEnd"/>
        <w:r w:rsidRPr="00AA5525">
          <w:rPr>
            <w:lang w:val="en-US" w:eastAsia="zh-CN"/>
          </w:rPr>
          <w:t xml:space="preserve"> </w:t>
        </w:r>
        <w:proofErr w:type="spellStart"/>
        <w:r w:rsidRPr="00AA5525">
          <w:rPr>
            <w:lang w:val="en-US" w:eastAsia="zh-CN"/>
          </w:rPr>
          <w:t>mengacu</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jumlah</w:t>
        </w:r>
        <w:proofErr w:type="spellEnd"/>
        <w:r w:rsidRPr="00AA5525">
          <w:rPr>
            <w:lang w:val="en-US" w:eastAsia="zh-CN"/>
          </w:rPr>
          <w:t xml:space="preserve"> </w:t>
        </w:r>
        <w:proofErr w:type="spellStart"/>
        <w:r w:rsidRPr="00AA5525">
          <w:rPr>
            <w:lang w:val="en-US" w:eastAsia="zh-CN"/>
          </w:rPr>
          <w:t>buku</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itu</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proforma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35468987" w14:textId="77777777" w:rsidR="00AA5525" w:rsidRPr="00576DB4" w:rsidRDefault="00AA5525">
      <w:pPr>
        <w:pStyle w:val="ListParagraph"/>
        <w:numPr>
          <w:ilvl w:val="0"/>
          <w:numId w:val="39"/>
        </w:numPr>
        <w:ind w:left="2610"/>
        <w:rPr>
          <w:ins w:id="1109" w:author="Andrew Mulya" w:date="2021-06-27T19:24:00Z"/>
          <w:lang w:val="en-US" w:eastAsia="zh-CN"/>
        </w:rPr>
        <w:pPrChange w:id="1110" w:author="Andrew Mulya" w:date="2021-06-27T19:28:00Z">
          <w:pPr>
            <w:numPr>
              <w:numId w:val="28"/>
            </w:numPr>
            <w:tabs>
              <w:tab w:val="num" w:pos="720"/>
            </w:tabs>
            <w:spacing w:line="240" w:lineRule="auto"/>
            <w:ind w:left="2160" w:hanging="360"/>
            <w:textAlignment w:val="baseline"/>
          </w:pPr>
        </w:pPrChange>
      </w:pPr>
      <w:proofErr w:type="spellStart"/>
      <w:ins w:id="1111"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membuat</w:t>
        </w:r>
        <w:proofErr w:type="spellEnd"/>
        <w:r w:rsidRPr="00576DB4">
          <w:rPr>
            <w:lang w:val="en-US" w:eastAsia="zh-CN"/>
          </w:rPr>
          <w:t xml:space="preserve"> proforma </w:t>
        </w:r>
        <w:proofErr w:type="spellStart"/>
        <w:r w:rsidRPr="00576DB4">
          <w:rPr>
            <w:lang w:val="en-US" w:eastAsia="zh-CN"/>
          </w:rPr>
          <w:t>baru</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buku</w:t>
        </w:r>
        <w:proofErr w:type="spellEnd"/>
        <w:r w:rsidRPr="00576DB4">
          <w:rPr>
            <w:lang w:val="en-US" w:eastAsia="zh-CN"/>
          </w:rPr>
          <w:t xml:space="preserve"> yang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ketersediaan</w:t>
        </w:r>
        <w:proofErr w:type="spellEnd"/>
        <w:r w:rsidRPr="00576DB4">
          <w:rPr>
            <w:lang w:val="en-US" w:eastAsia="zh-CN"/>
          </w:rPr>
          <w:t xml:space="preserve"> </w:t>
        </w:r>
        <w:proofErr w:type="spellStart"/>
        <w:r w:rsidRPr="00576DB4">
          <w:rPr>
            <w:lang w:val="en-US" w:eastAsia="zh-CN"/>
          </w:rPr>
          <w:t>stok</w:t>
        </w:r>
        <w:proofErr w:type="spellEnd"/>
        <w:r w:rsidRPr="00576DB4">
          <w:rPr>
            <w:lang w:val="en-US" w:eastAsia="zh-CN"/>
          </w:rPr>
          <w:t xml:space="preserve"> </w:t>
        </w:r>
        <w:proofErr w:type="spellStart"/>
        <w:r w:rsidRPr="00576DB4">
          <w:rPr>
            <w:lang w:val="en-US" w:eastAsia="zh-CN"/>
          </w:rPr>
          <w:t>saat</w:t>
        </w:r>
        <w:proofErr w:type="spellEnd"/>
        <w:r w:rsidRPr="00576DB4">
          <w:rPr>
            <w:lang w:val="en-US" w:eastAsia="zh-CN"/>
          </w:rPr>
          <w:t xml:space="preserve"> proforma </w:t>
        </w:r>
        <w:proofErr w:type="spellStart"/>
        <w:r w:rsidRPr="00576DB4">
          <w:rPr>
            <w:lang w:val="en-US" w:eastAsia="zh-CN"/>
          </w:rPr>
          <w:t>dibuat</w:t>
        </w:r>
        <w:proofErr w:type="spellEnd"/>
      </w:ins>
    </w:p>
    <w:p w14:paraId="6E16BD08" w14:textId="77777777" w:rsidR="00AA5525" w:rsidRPr="00576DB4" w:rsidRDefault="00AA5525">
      <w:pPr>
        <w:pStyle w:val="ListParagraph"/>
        <w:numPr>
          <w:ilvl w:val="0"/>
          <w:numId w:val="39"/>
        </w:numPr>
        <w:ind w:left="2610"/>
        <w:rPr>
          <w:ins w:id="1112" w:author="Andrew Mulya" w:date="2021-06-27T19:24:00Z"/>
          <w:lang w:val="en-US" w:eastAsia="zh-CN"/>
        </w:rPr>
        <w:pPrChange w:id="1113" w:author="Andrew Mulya" w:date="2021-06-27T19:28:00Z">
          <w:pPr>
            <w:numPr>
              <w:numId w:val="28"/>
            </w:numPr>
            <w:tabs>
              <w:tab w:val="num" w:pos="720"/>
            </w:tabs>
            <w:spacing w:line="240" w:lineRule="auto"/>
            <w:ind w:left="2160" w:hanging="360"/>
            <w:textAlignment w:val="baseline"/>
          </w:pPr>
        </w:pPrChange>
      </w:pPr>
      <w:proofErr w:type="spellStart"/>
      <w:ins w:id="1114" w:author="Andrew Mulya" w:date="2021-06-27T19:24:00Z">
        <w:r w:rsidRPr="00576DB4">
          <w:rPr>
            <w:lang w:val="en-US" w:eastAsia="zh-CN"/>
          </w:rPr>
          <w:t>Mengunduh</w:t>
        </w:r>
        <w:proofErr w:type="spellEnd"/>
        <w:r w:rsidRPr="00576DB4">
          <w:rPr>
            <w:lang w:val="en-US" w:eastAsia="zh-CN"/>
          </w:rPr>
          <w:t xml:space="preserve"> proforma </w:t>
        </w:r>
        <w:proofErr w:type="spellStart"/>
        <w:r w:rsidRPr="00576DB4">
          <w:rPr>
            <w:lang w:val="en-US" w:eastAsia="zh-CN"/>
          </w:rPr>
          <w:t>dalam</w:t>
        </w:r>
        <w:proofErr w:type="spellEnd"/>
        <w:r w:rsidRPr="00576DB4">
          <w:rPr>
            <w:lang w:val="en-US" w:eastAsia="zh-CN"/>
          </w:rPr>
          <w:t xml:space="preserve"> format PDF agar </w:t>
        </w: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dikirim</w:t>
        </w:r>
        <w:proofErr w:type="spellEnd"/>
        <w:r w:rsidRPr="00576DB4">
          <w:rPr>
            <w:lang w:val="en-US" w:eastAsia="zh-CN"/>
          </w:rPr>
          <w:t xml:space="preserve"> </w:t>
        </w:r>
        <w:proofErr w:type="spellStart"/>
        <w:r w:rsidRPr="00576DB4">
          <w:rPr>
            <w:lang w:val="en-US" w:eastAsia="zh-CN"/>
          </w:rPr>
          <w:t>kepada</w:t>
        </w:r>
        <w:proofErr w:type="spellEnd"/>
        <w:r w:rsidRPr="00576DB4">
          <w:rPr>
            <w:lang w:val="en-US" w:eastAsia="zh-CN"/>
          </w:rPr>
          <w:t xml:space="preserve"> </w:t>
        </w:r>
        <w:proofErr w:type="spellStart"/>
        <w:r w:rsidRPr="00576DB4">
          <w:rPr>
            <w:lang w:val="en-US" w:eastAsia="zh-CN"/>
          </w:rPr>
          <w:t>calon</w:t>
        </w:r>
        <w:proofErr w:type="spellEnd"/>
        <w:r w:rsidRPr="00576DB4">
          <w:rPr>
            <w:lang w:val="en-US" w:eastAsia="zh-CN"/>
          </w:rPr>
          <w:t xml:space="preserve"> </w:t>
        </w:r>
        <w:r w:rsidRPr="00576DB4">
          <w:rPr>
            <w:i/>
            <w:iCs/>
            <w:lang w:val="en-US" w:eastAsia="zh-CN"/>
          </w:rPr>
          <w:t>customer</w:t>
        </w:r>
      </w:ins>
    </w:p>
    <w:p w14:paraId="795ED690" w14:textId="77777777" w:rsidR="00AA5525" w:rsidRPr="00576DB4" w:rsidRDefault="00AA5525">
      <w:pPr>
        <w:pStyle w:val="ListParagraph"/>
        <w:numPr>
          <w:ilvl w:val="0"/>
          <w:numId w:val="39"/>
        </w:numPr>
        <w:ind w:left="2610"/>
        <w:rPr>
          <w:ins w:id="1115" w:author="Andrew Mulya" w:date="2021-06-27T19:24:00Z"/>
          <w:lang w:val="en-US" w:eastAsia="zh-CN"/>
        </w:rPr>
        <w:pPrChange w:id="1116" w:author="Andrew Mulya" w:date="2021-06-27T19:28:00Z">
          <w:pPr>
            <w:numPr>
              <w:numId w:val="28"/>
            </w:numPr>
            <w:tabs>
              <w:tab w:val="num" w:pos="720"/>
            </w:tabs>
            <w:spacing w:line="240" w:lineRule="auto"/>
            <w:ind w:left="2160" w:hanging="360"/>
            <w:textAlignment w:val="baseline"/>
          </w:pPr>
        </w:pPrChange>
      </w:pPr>
      <w:proofErr w:type="spellStart"/>
      <w:ins w:id="1117"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mengubah</w:t>
        </w:r>
        <w:proofErr w:type="spellEnd"/>
        <w:r w:rsidRPr="00576DB4">
          <w:rPr>
            <w:lang w:val="en-US" w:eastAsia="zh-CN"/>
          </w:rPr>
          <w:t xml:space="preserve"> proforma </w:t>
        </w:r>
        <w:proofErr w:type="spellStart"/>
        <w:r w:rsidRPr="00576DB4">
          <w:rPr>
            <w:lang w:val="en-US" w:eastAsia="zh-CN"/>
          </w:rPr>
          <w:t>menjadi</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tunai</w:t>
        </w:r>
        <w:proofErr w:type="spellEnd"/>
        <w:r w:rsidRPr="00576DB4">
          <w:rPr>
            <w:lang w:val="en-US" w:eastAsia="zh-CN"/>
          </w:rPr>
          <w:t xml:space="preserve"> </w:t>
        </w:r>
        <w:proofErr w:type="spellStart"/>
        <w:r w:rsidRPr="00576DB4">
          <w:rPr>
            <w:lang w:val="en-US" w:eastAsia="zh-CN"/>
          </w:rPr>
          <w:t>ketika</w:t>
        </w:r>
        <w:proofErr w:type="spellEnd"/>
        <w:r w:rsidRPr="00576DB4">
          <w:rPr>
            <w:lang w:val="en-US" w:eastAsia="zh-CN"/>
          </w:rPr>
          <w:t xml:space="preserve"> </w:t>
        </w:r>
        <w:r w:rsidRPr="00576DB4">
          <w:rPr>
            <w:i/>
            <w:iCs/>
            <w:lang w:val="en-US" w:eastAsia="zh-CN"/>
          </w:rPr>
          <w:t>customer</w:t>
        </w:r>
        <w:r w:rsidRPr="00576DB4">
          <w:rPr>
            <w:lang w:val="en-US" w:eastAsia="zh-CN"/>
          </w:rPr>
          <w:t xml:space="preserve"> </w:t>
        </w:r>
        <w:proofErr w:type="spellStart"/>
        <w:r w:rsidRPr="00576DB4">
          <w:rPr>
            <w:lang w:val="en-US" w:eastAsia="zh-CN"/>
          </w:rPr>
          <w:t>menyetujui</w:t>
        </w:r>
        <w:proofErr w:type="spellEnd"/>
        <w:r w:rsidRPr="00576DB4">
          <w:rPr>
            <w:lang w:val="en-US" w:eastAsia="zh-CN"/>
          </w:rPr>
          <w:t xml:space="preserve"> </w:t>
        </w:r>
        <w:proofErr w:type="spellStart"/>
        <w:r w:rsidRPr="00576DB4">
          <w:rPr>
            <w:lang w:val="en-US" w:eastAsia="zh-CN"/>
          </w:rPr>
          <w:t>penawaran</w:t>
        </w:r>
        <w:proofErr w:type="spellEnd"/>
        <w:r w:rsidRPr="00576DB4">
          <w:rPr>
            <w:lang w:val="en-US" w:eastAsia="zh-CN"/>
          </w:rPr>
          <w:t xml:space="preserve"> dan </w:t>
        </w:r>
        <w:proofErr w:type="spellStart"/>
        <w:r w:rsidRPr="00576DB4">
          <w:rPr>
            <w:lang w:val="en-US" w:eastAsia="zh-CN"/>
          </w:rPr>
          <w:t>melakukan</w:t>
        </w:r>
        <w:proofErr w:type="spellEnd"/>
        <w:r w:rsidRPr="00576DB4">
          <w:rPr>
            <w:lang w:val="en-US" w:eastAsia="zh-CN"/>
          </w:rPr>
          <w:t xml:space="preserve"> </w:t>
        </w:r>
        <w:proofErr w:type="spellStart"/>
        <w:r w:rsidRPr="00576DB4">
          <w:rPr>
            <w:lang w:val="en-US" w:eastAsia="zh-CN"/>
          </w:rPr>
          <w:t>pembayaran</w:t>
        </w:r>
        <w:proofErr w:type="spellEnd"/>
        <w:r w:rsidRPr="00576DB4">
          <w:rPr>
            <w:lang w:val="en-US" w:eastAsia="zh-CN"/>
          </w:rPr>
          <w:t xml:space="preserve">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pesanan</w:t>
        </w:r>
        <w:proofErr w:type="spellEnd"/>
        <w:r w:rsidRPr="00576DB4">
          <w:rPr>
            <w:lang w:val="en-US" w:eastAsia="zh-CN"/>
          </w:rPr>
          <w:t xml:space="preserve"> yang </w:t>
        </w:r>
        <w:proofErr w:type="spellStart"/>
        <w:r w:rsidRPr="00576DB4">
          <w:rPr>
            <w:lang w:val="en-US" w:eastAsia="zh-CN"/>
          </w:rPr>
          <w:t>ada</w:t>
        </w:r>
        <w:proofErr w:type="spellEnd"/>
        <w:r w:rsidRPr="00576DB4">
          <w:rPr>
            <w:lang w:val="en-US" w:eastAsia="zh-CN"/>
          </w:rPr>
          <w:t xml:space="preserve"> di proforma</w:t>
        </w:r>
      </w:ins>
    </w:p>
    <w:p w14:paraId="465A397D" w14:textId="093EFC36" w:rsidR="00AA5525" w:rsidRPr="00AA5525" w:rsidRDefault="00AA5525">
      <w:pPr>
        <w:rPr>
          <w:ins w:id="1118" w:author="Andrew Mulya" w:date="2021-06-27T19:24:00Z"/>
          <w:lang w:val="en-US" w:eastAsia="zh-CN"/>
        </w:rPr>
        <w:pPrChange w:id="1119" w:author="Andrew Mulya" w:date="2021-06-27T19:28:00Z">
          <w:pPr>
            <w:spacing w:line="240" w:lineRule="auto"/>
            <w:ind w:firstLine="0"/>
            <w:jc w:val="left"/>
          </w:pPr>
        </w:pPrChange>
      </w:pPr>
    </w:p>
    <w:p w14:paraId="0E5C4EE6" w14:textId="77777777" w:rsidR="00AA5525" w:rsidRPr="002B1B69" w:rsidRDefault="00AA5525">
      <w:pPr>
        <w:pStyle w:val="ListParagraph"/>
        <w:numPr>
          <w:ilvl w:val="0"/>
          <w:numId w:val="35"/>
        </w:numPr>
        <w:ind w:left="1980"/>
        <w:rPr>
          <w:ins w:id="1120" w:author="Andrew Mulya" w:date="2021-06-27T19:24:00Z"/>
          <w:lang w:val="en-US" w:eastAsia="zh-CN"/>
        </w:rPr>
        <w:pPrChange w:id="1121" w:author="Andrew Mulya" w:date="2021-06-27T19:28:00Z">
          <w:pPr>
            <w:numPr>
              <w:numId w:val="29"/>
            </w:numPr>
            <w:spacing w:line="240" w:lineRule="auto"/>
            <w:ind w:left="1440" w:firstLine="0"/>
            <w:textAlignment w:val="baseline"/>
          </w:pPr>
        </w:pPrChange>
      </w:pPr>
      <w:proofErr w:type="spellStart"/>
      <w:ins w:id="1122" w:author="Andrew Mulya" w:date="2021-06-27T19:24:00Z">
        <w:r w:rsidRPr="002B1B69">
          <w:rPr>
            <w:lang w:val="en-US" w:eastAsia="zh-CN"/>
          </w:rPr>
          <w:t>Pendapatan</w:t>
        </w:r>
        <w:proofErr w:type="spellEnd"/>
      </w:ins>
    </w:p>
    <w:p w14:paraId="064B82E8" w14:textId="77777777" w:rsidR="00AA5525" w:rsidRPr="00AA5525" w:rsidRDefault="00AA5525">
      <w:pPr>
        <w:ind w:left="1980"/>
        <w:rPr>
          <w:ins w:id="1123" w:author="Andrew Mulya" w:date="2021-06-27T19:24:00Z"/>
          <w:lang w:val="en-US" w:eastAsia="zh-CN"/>
        </w:rPr>
        <w:pPrChange w:id="1124" w:author="Andrew Mulya" w:date="2021-06-27T19:28:00Z">
          <w:pPr>
            <w:spacing w:line="240" w:lineRule="auto"/>
            <w:ind w:left="1440" w:firstLine="0"/>
          </w:pPr>
        </w:pPrChange>
      </w:pPr>
      <w:ins w:id="1125" w:author="Andrew Mulya" w:date="2021-06-27T19:24:00Z">
        <w:r w:rsidRPr="00AA5525">
          <w:rPr>
            <w:lang w:val="en-US" w:eastAsia="zh-CN"/>
          </w:rPr>
          <w:t xml:space="preserve">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berguna</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menampilkan</w:t>
        </w:r>
        <w:proofErr w:type="spellEnd"/>
        <w:r w:rsidRPr="00AA5525">
          <w:rPr>
            <w:lang w:val="en-US" w:eastAsia="zh-CN"/>
          </w:rPr>
          <w:t xml:space="preserve"> </w:t>
        </w:r>
        <w:proofErr w:type="spellStart"/>
        <w:r w:rsidRPr="00AA5525">
          <w:rPr>
            <w:lang w:val="en-US" w:eastAsia="zh-CN"/>
          </w:rPr>
          <w:t>pendapatan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pada </w:t>
        </w:r>
        <w:proofErr w:type="spellStart"/>
        <w:r w:rsidRPr="00AA5525">
          <w:rPr>
            <w:lang w:val="en-US" w:eastAsia="zh-CN"/>
          </w:rPr>
          <w:t>periode</w:t>
        </w:r>
        <w:proofErr w:type="spellEnd"/>
        <w:r w:rsidRPr="00AA5525">
          <w:rPr>
            <w:lang w:val="en-US" w:eastAsia="zh-CN"/>
          </w:rPr>
          <w:t xml:space="preserve"> </w:t>
        </w:r>
        <w:proofErr w:type="spellStart"/>
        <w:r w:rsidRPr="00AA5525">
          <w:rPr>
            <w:lang w:val="en-US" w:eastAsia="zh-CN"/>
          </w:rPr>
          <w:t>tertentu</w:t>
        </w:r>
        <w:proofErr w:type="spellEnd"/>
        <w:r w:rsidRPr="00AA5525">
          <w:rPr>
            <w:lang w:val="en-US" w:eastAsia="zh-CN"/>
          </w:rPr>
          <w:t xml:space="preserve">. 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diminta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1070C7">
          <w:rPr>
            <w:lang w:val="en-US" w:eastAsia="zh-CN"/>
          </w:rPr>
          <w:t>penting</w:t>
        </w:r>
        <w:proofErr w:type="spellEnd"/>
        <w:r w:rsidRPr="001070C7">
          <w:rPr>
            <w:lang w:val="en-US" w:eastAsia="zh-CN"/>
          </w:rPr>
          <w:t xml:space="preserve"> </w:t>
        </w:r>
        <w:proofErr w:type="spellStart"/>
        <w:r w:rsidRPr="001070C7">
          <w:rPr>
            <w:lang w:val="en-US" w:eastAsia="zh-CN"/>
          </w:rPr>
          <w:t>untuk</w:t>
        </w:r>
        <w:proofErr w:type="spellEnd"/>
        <w:r w:rsidRPr="001070C7">
          <w:rPr>
            <w:lang w:val="en-US" w:eastAsia="zh-CN"/>
          </w:rPr>
          <w:t xml:space="preserve"> </w:t>
        </w:r>
        <w:proofErr w:type="spellStart"/>
        <w:r w:rsidRPr="00AA5525">
          <w:rPr>
            <w:lang w:val="en-US" w:eastAsia="zh-CN"/>
          </w:rPr>
          <w:t>keperluan</w:t>
        </w:r>
        <w:proofErr w:type="spellEnd"/>
        <w:r w:rsidRPr="00AA5525">
          <w:rPr>
            <w:lang w:val="en-US" w:eastAsia="zh-CN"/>
          </w:rPr>
          <w:t xml:space="preserve"> </w:t>
        </w:r>
        <w:proofErr w:type="spellStart"/>
        <w:r w:rsidRPr="00AA5525">
          <w:rPr>
            <w:lang w:val="en-US" w:eastAsia="zh-CN"/>
          </w:rPr>
          <w:t>bisnis</w:t>
        </w:r>
        <w:proofErr w:type="spellEnd"/>
        <w:r w:rsidRPr="00AA5525">
          <w:rPr>
            <w:lang w:val="en-US" w:eastAsia="zh-CN"/>
          </w:rPr>
          <w:t xml:space="preserve"> UGM Press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kedepannya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diharapkan</w:t>
        </w:r>
        <w:proofErr w:type="spellEnd"/>
        <w:r w:rsidRPr="00AA5525">
          <w:rPr>
            <w:lang w:val="en-US" w:eastAsia="zh-CN"/>
          </w:rPr>
          <w:t xml:space="preserve"> </w:t>
        </w:r>
        <w:proofErr w:type="spellStart"/>
        <w:r w:rsidRPr="00AA5525">
          <w:rPr>
            <w:lang w:val="en-US" w:eastAsia="zh-CN"/>
          </w:rPr>
          <w:t>dapat</w:t>
        </w:r>
        <w:proofErr w:type="spellEnd"/>
        <w:r w:rsidRPr="00AA5525">
          <w:rPr>
            <w:lang w:val="en-US" w:eastAsia="zh-CN"/>
          </w:rPr>
          <w:t xml:space="preserve"> </w:t>
        </w:r>
        <w:proofErr w:type="spellStart"/>
        <w:r w:rsidRPr="00AA5525">
          <w:rPr>
            <w:lang w:val="en-US" w:eastAsia="zh-CN"/>
          </w:rPr>
          <w:t>dijadikan</w:t>
        </w:r>
        <w:proofErr w:type="spellEnd"/>
        <w:r w:rsidRPr="00AA5525">
          <w:rPr>
            <w:lang w:val="en-US" w:eastAsia="zh-CN"/>
          </w:rPr>
          <w:t xml:space="preserve"> </w:t>
        </w:r>
        <w:proofErr w:type="spellStart"/>
        <w:r w:rsidRPr="00AA5525">
          <w:rPr>
            <w:lang w:val="en-US" w:eastAsia="zh-CN"/>
          </w:rPr>
          <w:t>acuan</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pertimbangan</w:t>
        </w:r>
        <w:proofErr w:type="spellEnd"/>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kebijakan</w:t>
        </w:r>
        <w:proofErr w:type="spellEnd"/>
        <w:r w:rsidRPr="00AA5525">
          <w:rPr>
            <w:lang w:val="en-US" w:eastAsia="zh-CN"/>
          </w:rPr>
          <w:t xml:space="preserve"> UGM Press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pemasaran</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19E9BE59" w14:textId="77777777" w:rsidR="00AA5525" w:rsidRPr="00576DB4" w:rsidRDefault="00AA5525">
      <w:pPr>
        <w:pStyle w:val="ListParagraph"/>
        <w:numPr>
          <w:ilvl w:val="0"/>
          <w:numId w:val="40"/>
        </w:numPr>
        <w:ind w:left="2610"/>
        <w:rPr>
          <w:ins w:id="1126" w:author="Andrew Mulya" w:date="2021-06-27T19:24:00Z"/>
          <w:lang w:val="en-US" w:eastAsia="zh-CN"/>
        </w:rPr>
        <w:pPrChange w:id="1127" w:author="Andrew Mulya" w:date="2021-06-27T19:28:00Z">
          <w:pPr>
            <w:numPr>
              <w:numId w:val="30"/>
            </w:numPr>
            <w:tabs>
              <w:tab w:val="num" w:pos="720"/>
            </w:tabs>
            <w:spacing w:line="240" w:lineRule="auto"/>
            <w:ind w:left="2160" w:hanging="360"/>
            <w:textAlignment w:val="baseline"/>
          </w:pPr>
        </w:pPrChange>
      </w:pPr>
      <w:proofErr w:type="spellStart"/>
      <w:ins w:id="1128"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grafik</w:t>
        </w:r>
        <w:proofErr w:type="spellEnd"/>
      </w:ins>
    </w:p>
    <w:p w14:paraId="37381B6C" w14:textId="77777777" w:rsidR="00AA5525" w:rsidRPr="00576DB4" w:rsidRDefault="00AA5525">
      <w:pPr>
        <w:pStyle w:val="ListParagraph"/>
        <w:numPr>
          <w:ilvl w:val="0"/>
          <w:numId w:val="40"/>
        </w:numPr>
        <w:ind w:left="2610"/>
        <w:rPr>
          <w:ins w:id="1129" w:author="Andrew Mulya" w:date="2021-06-27T19:24:00Z"/>
          <w:lang w:val="en-US" w:eastAsia="zh-CN"/>
        </w:rPr>
        <w:pPrChange w:id="1130" w:author="Andrew Mulya" w:date="2021-06-27T19:28:00Z">
          <w:pPr>
            <w:numPr>
              <w:numId w:val="30"/>
            </w:numPr>
            <w:tabs>
              <w:tab w:val="num" w:pos="720"/>
            </w:tabs>
            <w:spacing w:line="240" w:lineRule="auto"/>
            <w:ind w:left="2160" w:hanging="360"/>
            <w:textAlignment w:val="baseline"/>
          </w:pPr>
        </w:pPrChange>
      </w:pPr>
      <w:proofErr w:type="spellStart"/>
      <w:ins w:id="1131"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faktur</w:t>
        </w:r>
        <w:proofErr w:type="spellEnd"/>
        <w:r w:rsidRPr="00576DB4">
          <w:rPr>
            <w:lang w:val="en-US" w:eastAsia="zh-CN"/>
          </w:rPr>
          <w:t xml:space="preserve"> pada </w:t>
        </w:r>
        <w:proofErr w:type="spellStart"/>
        <w:r w:rsidRPr="00576DB4">
          <w:rPr>
            <w:lang w:val="en-US" w:eastAsia="zh-CN"/>
          </w:rPr>
          <w:t>satu</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tertentu</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tabel</w:t>
        </w:r>
        <w:proofErr w:type="spellEnd"/>
      </w:ins>
    </w:p>
    <w:p w14:paraId="7E80D5D2" w14:textId="77777777" w:rsidR="00AA5525" w:rsidRPr="00576DB4" w:rsidRDefault="00AA5525">
      <w:pPr>
        <w:pStyle w:val="ListParagraph"/>
        <w:numPr>
          <w:ilvl w:val="0"/>
          <w:numId w:val="40"/>
        </w:numPr>
        <w:ind w:left="2610"/>
        <w:rPr>
          <w:ins w:id="1132" w:author="Andrew Mulya" w:date="2021-06-27T19:24:00Z"/>
          <w:lang w:val="en-US" w:eastAsia="zh-CN"/>
        </w:rPr>
        <w:pPrChange w:id="1133" w:author="Andrew Mulya" w:date="2021-06-27T19:28:00Z">
          <w:pPr>
            <w:numPr>
              <w:numId w:val="30"/>
            </w:numPr>
            <w:tabs>
              <w:tab w:val="num" w:pos="720"/>
            </w:tabs>
            <w:spacing w:line="240" w:lineRule="auto"/>
            <w:ind w:left="2160" w:hanging="360"/>
            <w:textAlignment w:val="baseline"/>
          </w:pPr>
        </w:pPrChange>
      </w:pPr>
      <w:proofErr w:type="spellStart"/>
      <w:ins w:id="1134" w:author="Andrew Mulya" w:date="2021-06-27T19:24:00Z">
        <w:r w:rsidRPr="00576DB4">
          <w:rPr>
            <w:lang w:val="en-US" w:eastAsia="zh-CN"/>
          </w:rPr>
          <w:t>Mengunduh</w:t>
        </w:r>
        <w:proofErr w:type="spellEnd"/>
        <w:r w:rsidRPr="00576DB4">
          <w:rPr>
            <w:lang w:val="en-US" w:eastAsia="zh-CN"/>
          </w:rPr>
          <w:t xml:space="preserve"> </w:t>
        </w:r>
        <w:proofErr w:type="spellStart"/>
        <w:r w:rsidRPr="00576DB4">
          <w:rPr>
            <w:lang w:val="en-US" w:eastAsia="zh-CN"/>
          </w:rPr>
          <w:t>tabel</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Excel</w:t>
        </w:r>
      </w:ins>
    </w:p>
    <w:p w14:paraId="7170D212" w14:textId="4304834C" w:rsidR="00AA5525" w:rsidRPr="00576DB4" w:rsidRDefault="00AA5525">
      <w:pPr>
        <w:pStyle w:val="ListParagraph"/>
        <w:numPr>
          <w:ilvl w:val="0"/>
          <w:numId w:val="40"/>
        </w:numPr>
        <w:ind w:left="2610"/>
        <w:rPr>
          <w:ins w:id="1135" w:author="Andrew Mulya" w:date="2021-06-27T19:24:00Z"/>
          <w:lang w:val="en-US" w:eastAsia="zh-CN"/>
        </w:rPr>
        <w:pPrChange w:id="1136" w:author="Andrew Mulya" w:date="2021-06-27T19:29:00Z">
          <w:pPr>
            <w:spacing w:line="240" w:lineRule="auto"/>
            <w:ind w:firstLine="0"/>
            <w:jc w:val="left"/>
          </w:pPr>
        </w:pPrChange>
      </w:pPr>
      <w:proofErr w:type="spellStart"/>
      <w:ins w:id="1137" w:author="Andrew Mulya" w:date="2021-06-27T19:24:00Z">
        <w:r w:rsidRPr="00576DB4">
          <w:rPr>
            <w:lang w:val="en-US" w:eastAsia="zh-CN"/>
          </w:rPr>
          <w:lastRenderedPageBreak/>
          <w:t>Melihat</w:t>
        </w:r>
        <w:proofErr w:type="spellEnd"/>
        <w:r w:rsidRPr="00576DB4">
          <w:rPr>
            <w:lang w:val="en-US" w:eastAsia="zh-CN"/>
          </w:rPr>
          <w:t xml:space="preserve"> </w:t>
        </w:r>
        <w:proofErr w:type="spellStart"/>
        <w:r w:rsidRPr="00576DB4">
          <w:rPr>
            <w:lang w:val="en-US" w:eastAsia="zh-CN"/>
          </w:rPr>
          <w:t>perbandingan</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seluruh</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ins>
      <w:r w:rsidR="00576DB4">
        <w:rPr>
          <w:lang w:val="en-US" w:eastAsia="zh-CN"/>
        </w:rPr>
        <w:t xml:space="preserve">diagram </w:t>
      </w:r>
      <w:proofErr w:type="spellStart"/>
      <w:r w:rsidR="00576DB4">
        <w:rPr>
          <w:lang w:val="en-US" w:eastAsia="zh-CN"/>
        </w:rPr>
        <w:t>lingkaran</w:t>
      </w:r>
      <w:proofErr w:type="spellEnd"/>
    </w:p>
    <w:p w14:paraId="1037E5E4" w14:textId="77777777" w:rsidR="00AA5525" w:rsidRPr="002B1B69" w:rsidRDefault="00AA5525">
      <w:pPr>
        <w:pStyle w:val="ListParagraph"/>
        <w:numPr>
          <w:ilvl w:val="0"/>
          <w:numId w:val="35"/>
        </w:numPr>
        <w:spacing w:line="240" w:lineRule="auto"/>
        <w:textAlignment w:val="baseline"/>
        <w:rPr>
          <w:ins w:id="1138" w:author="Andrew Mulya" w:date="2021-06-27T19:24:00Z"/>
          <w:color w:val="000000"/>
          <w:lang w:val="en-US" w:eastAsia="zh-CN"/>
          <w:rPrChange w:id="1139" w:author="Andrew Mulya" w:date="2021-06-27T19:29:00Z">
            <w:rPr>
              <w:ins w:id="1140" w:author="Andrew Mulya" w:date="2021-06-27T19:24:00Z"/>
              <w:lang w:val="en-US" w:eastAsia="zh-CN"/>
            </w:rPr>
          </w:rPrChange>
        </w:rPr>
        <w:pPrChange w:id="1141" w:author="Andrew Mulya" w:date="2021-06-27T19:29:00Z">
          <w:pPr>
            <w:numPr>
              <w:numId w:val="31"/>
            </w:numPr>
            <w:spacing w:line="240" w:lineRule="auto"/>
            <w:ind w:firstLine="0"/>
            <w:textAlignment w:val="baseline"/>
          </w:pPr>
        </w:pPrChange>
      </w:pPr>
      <w:ins w:id="1142" w:author="Andrew Mulya" w:date="2021-06-27T19:24:00Z">
        <w:r w:rsidRPr="002B1B69">
          <w:rPr>
            <w:i/>
            <w:iCs/>
            <w:color w:val="000000"/>
            <w:lang w:val="en-US" w:eastAsia="zh-CN"/>
            <w:rPrChange w:id="1143" w:author="Andrew Mulya" w:date="2021-06-27T19:29:00Z">
              <w:rPr>
                <w:lang w:val="en-US" w:eastAsia="zh-CN"/>
              </w:rPr>
            </w:rPrChange>
          </w:rPr>
          <w:t>Customer</w:t>
        </w:r>
      </w:ins>
    </w:p>
    <w:p w14:paraId="4B7B1E4A" w14:textId="77777777" w:rsidR="00AA5525" w:rsidRPr="00AA5525" w:rsidRDefault="00AA5525">
      <w:pPr>
        <w:rPr>
          <w:ins w:id="1144" w:author="Andrew Mulya" w:date="2021-06-27T19:24:00Z"/>
          <w:lang w:val="en-US" w:eastAsia="zh-CN"/>
        </w:rPr>
        <w:pPrChange w:id="1145" w:author="Andrew Mulya" w:date="2021-06-27T19:29:00Z">
          <w:pPr>
            <w:spacing w:line="240" w:lineRule="auto"/>
            <w:ind w:left="1440" w:firstLine="0"/>
          </w:pPr>
        </w:pPrChange>
      </w:pPr>
      <w:ins w:id="1146" w:author="Andrew Mulya" w:date="2021-06-27T19:24:00Z">
        <w:r w:rsidRPr="00AA5525">
          <w:rPr>
            <w:lang w:val="en-US" w:eastAsia="zh-CN"/>
          </w:rPr>
          <w:t xml:space="preserve">Fitur </w:t>
        </w:r>
        <w:r w:rsidRPr="00AA5525">
          <w:rPr>
            <w:i/>
            <w:iCs/>
            <w:lang w:val="en-US" w:eastAsia="zh-CN"/>
          </w:rPr>
          <w:t>customer</w:t>
        </w:r>
        <w:r w:rsidRPr="00AA5525">
          <w:rPr>
            <w:lang w:val="en-US" w:eastAsia="zh-CN"/>
          </w:rPr>
          <w:t xml:space="preserve"> </w:t>
        </w:r>
        <w:proofErr w:type="spellStart"/>
        <w:r w:rsidRPr="00AA5525">
          <w:rPr>
            <w:lang w:val="en-US" w:eastAsia="zh-CN"/>
          </w:rPr>
          <w:t>dibutuhkan</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mengisi</w:t>
        </w:r>
        <w:proofErr w:type="spellEnd"/>
        <w:r w:rsidRPr="00AA5525">
          <w:rPr>
            <w:lang w:val="en-US" w:eastAsia="zh-CN"/>
          </w:rPr>
          <w:t xml:space="preserve"> data </w:t>
        </w:r>
        <w:proofErr w:type="spellStart"/>
        <w:r w:rsidRPr="00AA5525">
          <w:rPr>
            <w:lang w:val="en-US" w:eastAsia="zh-CN"/>
          </w:rPr>
          <w:t>pelanggan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lebih</w:t>
        </w:r>
        <w:proofErr w:type="spellEnd"/>
        <w:r w:rsidRPr="00AA5525">
          <w:rPr>
            <w:lang w:val="en-US" w:eastAsia="zh-CN"/>
          </w:rPr>
          <w:t xml:space="preserve"> </w:t>
        </w:r>
        <w:proofErr w:type="spellStart"/>
        <w:r w:rsidRPr="00AA5525">
          <w:rPr>
            <w:lang w:val="en-US" w:eastAsia="zh-CN"/>
          </w:rPr>
          <w:t>cepat</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proforma.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menyimpan</w:t>
        </w:r>
        <w:proofErr w:type="spellEnd"/>
        <w:r w:rsidRPr="00AA5525">
          <w:rPr>
            <w:lang w:val="en-US" w:eastAsia="zh-CN"/>
          </w:rPr>
          <w:t xml:space="preserve"> data </w:t>
        </w:r>
        <w:r w:rsidRPr="00AA5525">
          <w:rPr>
            <w:i/>
            <w:iCs/>
            <w:lang w:val="en-US" w:eastAsia="zh-CN"/>
          </w:rPr>
          <w:t>customer</w:t>
        </w:r>
        <w:r w:rsidRPr="00AA5525">
          <w:rPr>
            <w:lang w:val="en-US" w:eastAsia="zh-CN"/>
          </w:rPr>
          <w:t xml:space="preserve">, </w:t>
        </w:r>
        <w:proofErr w:type="spellStart"/>
        <w:r w:rsidRPr="00AA5525">
          <w:rPr>
            <w:lang w:val="en-US" w:eastAsia="zh-CN"/>
          </w:rPr>
          <w:t>memungkinkan</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menyortir</w:t>
        </w:r>
        <w:proofErr w:type="spellEnd"/>
        <w:r w:rsidRPr="00AA5525">
          <w:rPr>
            <w:lang w:val="en-US" w:eastAsia="zh-CN"/>
          </w:rPr>
          <w:t xml:space="preserve"> proforma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berdasarkan</w:t>
        </w:r>
        <w:proofErr w:type="spellEnd"/>
        <w:r w:rsidRPr="00AA5525">
          <w:rPr>
            <w:lang w:val="en-US" w:eastAsia="zh-CN"/>
          </w:rPr>
          <w:t xml:space="preserve"> </w:t>
        </w:r>
        <w:proofErr w:type="spellStart"/>
        <w:r w:rsidRPr="00AA5525">
          <w:rPr>
            <w:lang w:val="en-US" w:eastAsia="zh-CN"/>
          </w:rPr>
          <w:t>nama</w:t>
        </w:r>
        <w:proofErr w:type="spellEnd"/>
        <w:r w:rsidRPr="00AA5525">
          <w:rPr>
            <w:lang w:val="en-US" w:eastAsia="zh-CN"/>
          </w:rPr>
          <w:t xml:space="preserve"> </w:t>
        </w:r>
        <w:proofErr w:type="spellStart"/>
        <w:r w:rsidRPr="00AA5525">
          <w:rPr>
            <w:lang w:val="en-US" w:eastAsia="zh-CN"/>
          </w:rPr>
          <w:t>pelanggannya</w:t>
        </w:r>
        <w:proofErr w:type="spellEnd"/>
        <w:r w:rsidRPr="00AA5525">
          <w:rPr>
            <w:lang w:val="en-US" w:eastAsia="zh-CN"/>
          </w:rPr>
          <w:t xml:space="preserve">. Fitur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diajukan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4D45DB24" w14:textId="77777777" w:rsidR="00AA5525" w:rsidRPr="002B1B69" w:rsidRDefault="00AA5525">
      <w:pPr>
        <w:pStyle w:val="ListParagraph"/>
        <w:numPr>
          <w:ilvl w:val="0"/>
          <w:numId w:val="36"/>
        </w:numPr>
        <w:rPr>
          <w:ins w:id="1147" w:author="Andrew Mulya" w:date="2021-06-27T19:24:00Z"/>
          <w:lang w:val="en-US" w:eastAsia="zh-CN"/>
        </w:rPr>
        <w:pPrChange w:id="1148" w:author="Andrew Mulya" w:date="2021-06-27T19:29:00Z">
          <w:pPr>
            <w:numPr>
              <w:numId w:val="32"/>
            </w:numPr>
            <w:tabs>
              <w:tab w:val="num" w:pos="720"/>
            </w:tabs>
            <w:spacing w:line="240" w:lineRule="auto"/>
            <w:ind w:left="2160" w:hanging="360"/>
            <w:textAlignment w:val="baseline"/>
          </w:pPr>
        </w:pPrChange>
      </w:pPr>
      <w:proofErr w:type="spellStart"/>
      <w:ins w:id="1149" w:author="Andrew Mulya" w:date="2021-06-27T19:24:00Z">
        <w:r w:rsidRPr="002B1B69">
          <w:rPr>
            <w:lang w:val="en-US" w:eastAsia="zh-CN"/>
          </w:rPr>
          <w:t>Menambah</w:t>
        </w:r>
        <w:proofErr w:type="spellEnd"/>
        <w:r w:rsidRPr="002B1B69">
          <w:rPr>
            <w:lang w:val="en-US" w:eastAsia="zh-CN"/>
          </w:rPr>
          <w:t xml:space="preserve"> dan </w:t>
        </w:r>
        <w:proofErr w:type="spellStart"/>
        <w:r w:rsidRPr="002B1B69">
          <w:rPr>
            <w:lang w:val="en-US" w:eastAsia="zh-CN"/>
          </w:rPr>
          <w:t>mengedit</w:t>
        </w:r>
        <w:proofErr w:type="spellEnd"/>
        <w:r w:rsidRPr="002B1B69">
          <w:rPr>
            <w:lang w:val="en-US" w:eastAsia="zh-CN"/>
          </w:rPr>
          <w:t xml:space="preserve"> data </w:t>
        </w:r>
        <w:r w:rsidRPr="002B1B69">
          <w:rPr>
            <w:i/>
            <w:iCs/>
            <w:lang w:val="en-US" w:eastAsia="zh-CN"/>
          </w:rPr>
          <w:t>customer</w:t>
        </w:r>
      </w:ins>
    </w:p>
    <w:p w14:paraId="0BF4E141" w14:textId="77777777" w:rsidR="00AA5525" w:rsidRPr="002B1B69" w:rsidRDefault="00AA5525">
      <w:pPr>
        <w:pStyle w:val="ListParagraph"/>
        <w:numPr>
          <w:ilvl w:val="0"/>
          <w:numId w:val="36"/>
        </w:numPr>
        <w:rPr>
          <w:ins w:id="1150" w:author="Andrew Mulya" w:date="2021-06-27T19:24:00Z"/>
          <w:lang w:val="en-US" w:eastAsia="zh-CN"/>
        </w:rPr>
        <w:pPrChange w:id="1151" w:author="Andrew Mulya" w:date="2021-06-27T19:29:00Z">
          <w:pPr>
            <w:numPr>
              <w:numId w:val="32"/>
            </w:numPr>
            <w:tabs>
              <w:tab w:val="num" w:pos="720"/>
            </w:tabs>
            <w:spacing w:line="240" w:lineRule="auto"/>
            <w:ind w:left="2160" w:hanging="360"/>
            <w:textAlignment w:val="baseline"/>
          </w:pPr>
        </w:pPrChange>
      </w:pPr>
      <w:proofErr w:type="spellStart"/>
      <w:ins w:id="1152"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data </w:t>
        </w:r>
        <w:r w:rsidRPr="002B1B69">
          <w:rPr>
            <w:i/>
            <w:iCs/>
            <w:lang w:val="en-US" w:eastAsia="zh-CN"/>
          </w:rPr>
          <w:t>customer</w:t>
        </w:r>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4C7220AD" w14:textId="77777777" w:rsidR="00AA5525" w:rsidRPr="002B1B69" w:rsidRDefault="00AA5525">
      <w:pPr>
        <w:pStyle w:val="ListParagraph"/>
        <w:numPr>
          <w:ilvl w:val="0"/>
          <w:numId w:val="36"/>
        </w:numPr>
        <w:rPr>
          <w:ins w:id="1153" w:author="Andrew Mulya" w:date="2021-06-27T19:24:00Z"/>
          <w:lang w:val="en-US" w:eastAsia="zh-CN"/>
        </w:rPr>
        <w:pPrChange w:id="1154" w:author="Andrew Mulya" w:date="2021-06-27T19:29:00Z">
          <w:pPr>
            <w:numPr>
              <w:numId w:val="32"/>
            </w:numPr>
            <w:tabs>
              <w:tab w:val="num" w:pos="720"/>
            </w:tabs>
            <w:spacing w:line="240" w:lineRule="auto"/>
            <w:ind w:left="2160" w:hanging="360"/>
            <w:textAlignment w:val="baseline"/>
          </w:pPr>
        </w:pPrChange>
      </w:pPr>
      <w:proofErr w:type="spellStart"/>
      <w:ins w:id="1155" w:author="Andrew Mulya" w:date="2021-06-27T19:24:00Z">
        <w:r w:rsidRPr="002B1B69">
          <w:rPr>
            <w:lang w:val="en-US" w:eastAsia="zh-CN"/>
          </w:rPr>
          <w:t>Mengubah</w:t>
        </w:r>
        <w:proofErr w:type="spellEnd"/>
        <w:r w:rsidRPr="002B1B69">
          <w:rPr>
            <w:lang w:val="en-US" w:eastAsia="zh-CN"/>
          </w:rPr>
          <w:t xml:space="preserve"> </w:t>
        </w:r>
        <w:proofErr w:type="spellStart"/>
        <w:r w:rsidRPr="002B1B69">
          <w:rPr>
            <w:lang w:val="en-US" w:eastAsia="zh-CN"/>
          </w:rPr>
          <w:t>besarnya</w:t>
        </w:r>
        <w:proofErr w:type="spellEnd"/>
        <w:r w:rsidRPr="002B1B69">
          <w:rPr>
            <w:lang w:val="en-US" w:eastAsia="zh-CN"/>
          </w:rPr>
          <w:t xml:space="preserve"> </w:t>
        </w:r>
        <w:proofErr w:type="spellStart"/>
        <w:r w:rsidRPr="002B1B69">
          <w:rPr>
            <w:lang w:val="en-US" w:eastAsia="zh-CN"/>
          </w:rPr>
          <w:t>diskon</w:t>
        </w:r>
        <w:proofErr w:type="spellEnd"/>
        <w:r w:rsidRPr="002B1B69">
          <w:rPr>
            <w:lang w:val="en-US" w:eastAsia="zh-CN"/>
          </w:rPr>
          <w:t xml:space="preserve"> yang </w:t>
        </w:r>
        <w:proofErr w:type="spellStart"/>
        <w:r w:rsidRPr="002B1B69">
          <w:rPr>
            <w:lang w:val="en-US" w:eastAsia="zh-CN"/>
          </w:rPr>
          <w:t>didapatkan</w:t>
        </w:r>
        <w:proofErr w:type="spellEnd"/>
        <w:r w:rsidRPr="002B1B69">
          <w:rPr>
            <w:lang w:val="en-US" w:eastAsia="zh-CN"/>
          </w:rPr>
          <w:t xml:space="preserve"> </w:t>
        </w:r>
        <w:proofErr w:type="spellStart"/>
        <w:r w:rsidRPr="002B1B69">
          <w:rPr>
            <w:lang w:val="en-US" w:eastAsia="zh-CN"/>
          </w:rPr>
          <w:t>sesuai</w:t>
        </w:r>
        <w:proofErr w:type="spellEnd"/>
        <w:r w:rsidRPr="002B1B69">
          <w:rPr>
            <w:lang w:val="en-US" w:eastAsia="zh-CN"/>
          </w:rPr>
          <w:t xml:space="preserve"> </w:t>
        </w:r>
        <w:proofErr w:type="spellStart"/>
        <w:r w:rsidRPr="002B1B69">
          <w:rPr>
            <w:lang w:val="en-US" w:eastAsia="zh-CN"/>
          </w:rPr>
          <w:t>dengan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r w:rsidRPr="002B1B69">
          <w:rPr>
            <w:i/>
            <w:iCs/>
            <w:lang w:val="en-US" w:eastAsia="zh-CN"/>
          </w:rPr>
          <w:t>customer</w:t>
        </w:r>
      </w:ins>
    </w:p>
    <w:p w14:paraId="515C712D" w14:textId="77777777" w:rsidR="00AA5525" w:rsidRPr="00AA5525" w:rsidRDefault="00AA5525" w:rsidP="00AA5525">
      <w:pPr>
        <w:spacing w:line="240" w:lineRule="auto"/>
        <w:ind w:firstLine="0"/>
        <w:jc w:val="left"/>
        <w:rPr>
          <w:ins w:id="1156" w:author="Andrew Mulya" w:date="2021-06-27T19:24:00Z"/>
          <w:lang w:val="en-US" w:eastAsia="zh-CN"/>
        </w:rPr>
      </w:pPr>
    </w:p>
    <w:p w14:paraId="3A2D38CD" w14:textId="583566F5" w:rsidR="00AA227D" w:rsidDel="00AA5525" w:rsidRDefault="00425617" w:rsidP="00557D61">
      <w:pPr>
        <w:rPr>
          <w:del w:id="1157" w:author="Andrew Mulya" w:date="2021-06-27T19:24:00Z"/>
        </w:rPr>
      </w:pPr>
      <w:del w:id="1158" w:author="Andrew Mulya" w:date="2021-06-27T19:24:00Z">
        <w:r w:rsidDel="00AA5525">
          <w:delText xml:space="preserve">Proses implementasi proyek capstone ini berjalan sesuai dengan perencanaan dan desain pada dokumen C250 dengan beberapa perubahan dan tambahan. Terdapat tambahan fitur pendapatan untuk menampilkan rekap pendapatan dari faktur dan penambahan fitur proforma untuk simulasi harga sebelum faktur dibuat. </w:delText>
        </w:r>
      </w:del>
    </w:p>
    <w:p w14:paraId="73E8DB19" w14:textId="44935F59" w:rsidR="00AA227D" w:rsidDel="00AA5525" w:rsidRDefault="00425617" w:rsidP="00557D61">
      <w:pPr>
        <w:rPr>
          <w:del w:id="1159" w:author="Andrew Mulya" w:date="2021-06-27T19:24:00Z"/>
        </w:rPr>
      </w:pPr>
      <w:del w:id="1160" w:author="Andrew Mulya" w:date="2021-06-27T19:24:00Z">
        <w:r w:rsidDel="00AA5525">
          <w:tab/>
          <w:delText xml:space="preserve">Penambahan fitur pendapatan berupa halaman yang menampilkan rekap data hasil penjualan dalam bentuk grafik menggunakan chart.js. Sedangkan fitur proforma berupa halaman pembuatan faktur sama seperti fitur faktur tetapi hanya berupa simulasi dan tidak mengurangi stok. </w:delText>
        </w:r>
      </w:del>
    </w:p>
    <w:p w14:paraId="472A4AFD" w14:textId="77777777" w:rsidR="00AA227D" w:rsidRDefault="00425617">
      <w:pPr>
        <w:keepNext/>
        <w:ind w:firstLine="720"/>
        <w:rPr>
          <w:b/>
        </w:rPr>
      </w:pPr>
      <w:r>
        <w:br w:type="page"/>
      </w:r>
    </w:p>
    <w:p w14:paraId="3C8B9DF5" w14:textId="77777777" w:rsidR="00AA227D" w:rsidRDefault="00425617">
      <w:pPr>
        <w:keepNext/>
        <w:jc w:val="center"/>
        <w:rPr>
          <w:b/>
        </w:rPr>
      </w:pPr>
      <w:r>
        <w:rPr>
          <w:b/>
        </w:rPr>
        <w:lastRenderedPageBreak/>
        <w:t>BAB III</w:t>
      </w:r>
    </w:p>
    <w:p w14:paraId="533795DF" w14:textId="0F9C6B15" w:rsidR="00AA227D" w:rsidRDefault="00425617" w:rsidP="004F06EF">
      <w:pPr>
        <w:pStyle w:val="Heading1"/>
      </w:pPr>
      <w:bookmarkStart w:id="1161" w:name="_Toc75886896"/>
      <w:r>
        <w:t>PENGUJIAN DAN ANALISIS</w:t>
      </w:r>
      <w:bookmarkEnd w:id="1161"/>
    </w:p>
    <w:p w14:paraId="167D6BFF" w14:textId="77777777" w:rsidR="00AA227D" w:rsidRDefault="00AA227D">
      <w:pPr>
        <w:keepNext/>
        <w:jc w:val="center"/>
        <w:rPr>
          <w:b/>
        </w:rPr>
      </w:pPr>
    </w:p>
    <w:p w14:paraId="58046320" w14:textId="77777777" w:rsidR="00552D5F" w:rsidRPr="00552D5F" w:rsidRDefault="00552D5F" w:rsidP="00552D5F">
      <w:pPr>
        <w:pStyle w:val="ListParagraph"/>
        <w:keepNext/>
        <w:numPr>
          <w:ilvl w:val="0"/>
          <w:numId w:val="11"/>
        </w:numPr>
        <w:contextualSpacing w:val="0"/>
        <w:outlineLvl w:val="1"/>
        <w:rPr>
          <w:b/>
          <w:vanish/>
        </w:rPr>
      </w:pPr>
      <w:bookmarkStart w:id="1162" w:name="_Toc75881075"/>
      <w:bookmarkStart w:id="1163" w:name="_Toc75881256"/>
      <w:bookmarkStart w:id="1164" w:name="_Toc75881303"/>
      <w:bookmarkStart w:id="1165" w:name="_Toc75886470"/>
      <w:bookmarkStart w:id="1166" w:name="_Toc75886897"/>
      <w:bookmarkEnd w:id="1162"/>
      <w:bookmarkEnd w:id="1163"/>
      <w:bookmarkEnd w:id="1164"/>
      <w:bookmarkEnd w:id="1165"/>
      <w:bookmarkEnd w:id="1166"/>
    </w:p>
    <w:p w14:paraId="196C2914" w14:textId="4A9D81F8" w:rsidR="00552D5F" w:rsidRDefault="00425617" w:rsidP="00552D5F">
      <w:pPr>
        <w:pStyle w:val="Heading2"/>
      </w:pPr>
      <w:bookmarkStart w:id="1167" w:name="_Toc75886898"/>
      <w:r>
        <w:t>Metode Pengujia</w:t>
      </w:r>
      <w:r w:rsidR="00552D5F">
        <w:rPr>
          <w:lang w:val="en-US"/>
        </w:rPr>
        <w:t>n</w:t>
      </w:r>
      <w:bookmarkEnd w:id="1167"/>
    </w:p>
    <w:p w14:paraId="64EAFFFE" w14:textId="77777777" w:rsidR="00552D5F" w:rsidRPr="00552D5F" w:rsidRDefault="00552D5F" w:rsidP="00552D5F">
      <w:pPr>
        <w:pStyle w:val="ListParagraph"/>
        <w:keepNext/>
        <w:numPr>
          <w:ilvl w:val="0"/>
          <w:numId w:val="38"/>
        </w:numPr>
        <w:contextualSpacing w:val="0"/>
        <w:outlineLvl w:val="2"/>
        <w:rPr>
          <w:b/>
          <w:i/>
          <w:vanish/>
        </w:rPr>
      </w:pPr>
      <w:bookmarkStart w:id="1168" w:name="_Toc75881077"/>
      <w:bookmarkStart w:id="1169" w:name="_Toc75881258"/>
      <w:bookmarkStart w:id="1170" w:name="_Toc75881305"/>
      <w:bookmarkStart w:id="1171" w:name="_Toc75886472"/>
      <w:bookmarkStart w:id="1172" w:name="_Toc75886899"/>
      <w:bookmarkEnd w:id="1168"/>
      <w:bookmarkEnd w:id="1169"/>
      <w:bookmarkEnd w:id="1170"/>
      <w:bookmarkEnd w:id="1171"/>
      <w:bookmarkEnd w:id="1172"/>
    </w:p>
    <w:p w14:paraId="0B94EF39" w14:textId="77777777" w:rsidR="00552D5F" w:rsidRPr="00552D5F" w:rsidRDefault="00552D5F" w:rsidP="00552D5F">
      <w:pPr>
        <w:pStyle w:val="ListParagraph"/>
        <w:keepNext/>
        <w:numPr>
          <w:ilvl w:val="1"/>
          <w:numId w:val="38"/>
        </w:numPr>
        <w:contextualSpacing w:val="0"/>
        <w:outlineLvl w:val="2"/>
        <w:rPr>
          <w:b/>
          <w:i/>
          <w:vanish/>
        </w:rPr>
      </w:pPr>
      <w:bookmarkStart w:id="1173" w:name="_Toc75881078"/>
      <w:bookmarkStart w:id="1174" w:name="_Toc75881259"/>
      <w:bookmarkStart w:id="1175" w:name="_Toc75881306"/>
      <w:bookmarkStart w:id="1176" w:name="_Toc75886473"/>
      <w:bookmarkStart w:id="1177" w:name="_Toc75886900"/>
      <w:bookmarkEnd w:id="1173"/>
      <w:bookmarkEnd w:id="1174"/>
      <w:bookmarkEnd w:id="1175"/>
      <w:bookmarkEnd w:id="1176"/>
      <w:bookmarkEnd w:id="1177"/>
    </w:p>
    <w:p w14:paraId="24AF6213" w14:textId="0FE90DF2" w:rsidR="00AA227D" w:rsidRPr="00A73865" w:rsidRDefault="00425617" w:rsidP="00552D5F">
      <w:pPr>
        <w:pStyle w:val="Heading3"/>
        <w:rPr>
          <w:i/>
          <w:iCs/>
        </w:rPr>
      </w:pPr>
      <w:bookmarkStart w:id="1178" w:name="_Toc75886901"/>
      <w:r w:rsidRPr="00A73865">
        <w:rPr>
          <w:i/>
          <w:iCs/>
        </w:rPr>
        <w:t>Back-end</w:t>
      </w:r>
      <w:bookmarkEnd w:id="1178"/>
    </w:p>
    <w:p w14:paraId="7752397B" w14:textId="1E365CF5" w:rsidR="00AA227D" w:rsidRDefault="00425617" w:rsidP="004739B4">
      <w:pPr>
        <w:keepNext/>
        <w:ind w:left="1440"/>
      </w:pPr>
      <w:r>
        <w:t xml:space="preserve">Metode pengujian yang dilakukan untuk bagian </w:t>
      </w:r>
      <w:r>
        <w:rPr>
          <w:i/>
        </w:rPr>
        <w:t>back</w:t>
      </w:r>
      <w:r>
        <w:t>-</w:t>
      </w:r>
      <w:r>
        <w:rPr>
          <w:i/>
        </w:rPr>
        <w:t>end</w:t>
      </w:r>
      <w:r>
        <w:t xml:space="preserve"> adalah metode </w:t>
      </w:r>
      <w:r>
        <w:rPr>
          <w:i/>
        </w:rPr>
        <w:t>whitebox testing</w:t>
      </w:r>
      <w:r>
        <w:t xml:space="preserve">. Metode ini melakukan pengujian suatu sistem atau </w:t>
      </w:r>
      <w:r>
        <w:rPr>
          <w:i/>
        </w:rPr>
        <w:t>software</w:t>
      </w:r>
      <w:r>
        <w:t xml:space="preserve"> yang dilakukan oleh </w:t>
      </w:r>
      <w:r>
        <w:rPr>
          <w:i/>
        </w:rPr>
        <w:t>software developer</w:t>
      </w:r>
      <w:r>
        <w:t xml:space="preserve"> atau pengembang untuk memeriksa dan menganalisa kode program yang dibuat terdapat kesalahan atau tidak dan dapat berfungsi sesuai dengan yang diharapkan. Pengujian ini membutuhkan penguji yang mengetahui secara penuh mengenai cara kerja </w:t>
      </w:r>
      <w:r>
        <w:rPr>
          <w:i/>
        </w:rPr>
        <w:t>source code</w:t>
      </w:r>
      <w:r>
        <w:t xml:space="preserve"> program khususnya pada logika dan struktur kode. Pengujian ini berfokus pada </w:t>
      </w:r>
      <w:r>
        <w:rPr>
          <w:i/>
        </w:rPr>
        <w:t xml:space="preserve">source code </w:t>
      </w:r>
      <w:r>
        <w:t xml:space="preserve">program dan mengabaikan tampilan atau </w:t>
      </w:r>
      <w:r>
        <w:rPr>
          <w:i/>
        </w:rPr>
        <w:t>user interface</w:t>
      </w:r>
      <w:r>
        <w:t xml:space="preserve"> sistem.</w:t>
      </w:r>
    </w:p>
    <w:p w14:paraId="287427EF" w14:textId="77777777" w:rsidR="00AA227D" w:rsidRDefault="00AA227D">
      <w:pPr>
        <w:keepNext/>
        <w:ind w:left="720"/>
      </w:pPr>
    </w:p>
    <w:p w14:paraId="0B2CC63B" w14:textId="19E8F33C" w:rsidR="00AA227D" w:rsidRPr="00A73865" w:rsidRDefault="00425617" w:rsidP="00552D5F">
      <w:pPr>
        <w:pStyle w:val="Heading3"/>
        <w:rPr>
          <w:i/>
          <w:iCs/>
        </w:rPr>
      </w:pPr>
      <w:bookmarkStart w:id="1179" w:name="_Toc75886902"/>
      <w:r w:rsidRPr="00A73865">
        <w:rPr>
          <w:i/>
          <w:iCs/>
        </w:rPr>
        <w:t>Front-end</w:t>
      </w:r>
      <w:bookmarkEnd w:id="1179"/>
    </w:p>
    <w:p w14:paraId="4FBD8712" w14:textId="77777777" w:rsidR="00AA227D" w:rsidRDefault="00425617" w:rsidP="004739B4">
      <w:pPr>
        <w:keepNext/>
        <w:ind w:left="1440" w:firstLine="720"/>
      </w:pPr>
      <w:r>
        <w:t xml:space="preserve">Metode pengujian yang dilakukan untuk proyek capstone ini khususnya pada bagian </w:t>
      </w:r>
      <w:r>
        <w:rPr>
          <w:i/>
        </w:rPr>
        <w:t>front</w:t>
      </w:r>
      <w:r>
        <w:t>-</w:t>
      </w:r>
      <w:r>
        <w:rPr>
          <w:i/>
        </w:rPr>
        <w:t>end</w:t>
      </w:r>
      <w:r>
        <w:t xml:space="preserve"> adalah metode </w:t>
      </w:r>
      <w:r>
        <w:rPr>
          <w:i/>
        </w:rPr>
        <w:t>blackbox testing.</w:t>
      </w:r>
      <w:r>
        <w:t xml:space="preserve"> </w:t>
      </w:r>
      <w:r>
        <w:rPr>
          <w:i/>
        </w:rPr>
        <w:t xml:space="preserve">Blackbox testing </w:t>
      </w:r>
      <w:r>
        <w:t xml:space="preserve">adalah metode pengujian yang berfokus pada aspek fungsionalitas sistem dan kesesuaian dengan alur bisnis yang diinginkan oleh calon pengguna sistem. Pengujian ini tidak melihat dan menguji </w:t>
      </w:r>
      <w:r>
        <w:rPr>
          <w:i/>
        </w:rPr>
        <w:t xml:space="preserve">source code </w:t>
      </w:r>
      <w:r>
        <w:t>program dan berfokus pada tampilan luar (</w:t>
      </w:r>
      <w:r>
        <w:rPr>
          <w:i/>
        </w:rPr>
        <w:t>interface</w:t>
      </w:r>
      <w:r>
        <w:t>). Metode pengujian ini dilakukan dengan memberikan penguji serangkaian tugas dengan input dan alur yang sudah ditentukan. Penguji kemudian diminta untuk melaksanakan tugas dan melaporkan apakah hasil yang didapatkan sesuai dengan hasil yang diharapkan.</w:t>
      </w:r>
    </w:p>
    <w:p w14:paraId="34F39BE0" w14:textId="77777777" w:rsidR="00AA227D" w:rsidRDefault="00AA227D">
      <w:pPr>
        <w:keepNext/>
        <w:ind w:left="720"/>
      </w:pPr>
    </w:p>
    <w:p w14:paraId="00AFAE28" w14:textId="31801E18" w:rsidR="00AA227D" w:rsidRPr="00A73865" w:rsidRDefault="00425617" w:rsidP="00552D5F">
      <w:pPr>
        <w:pStyle w:val="Heading3"/>
        <w:rPr>
          <w:i/>
          <w:iCs/>
        </w:rPr>
      </w:pPr>
      <w:bookmarkStart w:id="1180" w:name="_Toc75886903"/>
      <w:r w:rsidRPr="00A73865">
        <w:rPr>
          <w:i/>
          <w:iCs/>
        </w:rPr>
        <w:t>User Experience</w:t>
      </w:r>
      <w:bookmarkEnd w:id="1180"/>
    </w:p>
    <w:p w14:paraId="6EB8D679" w14:textId="77777777" w:rsidR="00AA227D" w:rsidRDefault="00425617" w:rsidP="004E7671">
      <w:pPr>
        <w:keepNext/>
        <w:ind w:left="1418" w:firstLine="709"/>
      </w:pPr>
      <w:r>
        <w:t xml:space="preserve"> Metode pengujian untuk </w:t>
      </w:r>
      <w:r>
        <w:rPr>
          <w:i/>
        </w:rPr>
        <w:t>user experience</w:t>
      </w:r>
      <w:r>
        <w:t xml:space="preserve"> menggunakan evaluasi SUS (</w:t>
      </w:r>
      <w:r>
        <w:rPr>
          <w:i/>
        </w:rPr>
        <w:t>System Usability Scale</w:t>
      </w:r>
      <w:r>
        <w:t xml:space="preserve">) untuk melakukan </w:t>
      </w:r>
      <w:r>
        <w:rPr>
          <w:i/>
        </w:rPr>
        <w:t>usability testing</w:t>
      </w:r>
      <w:r>
        <w:t xml:space="preserve">. SUS merupakan salah satu alat pengujian </w:t>
      </w:r>
      <w:r>
        <w:rPr>
          <w:i/>
        </w:rPr>
        <w:t>usability</w:t>
      </w:r>
      <w:r>
        <w:t xml:space="preserve"> yang dikembangkann oleh John Brooke pada tahun 1986. SUS dapat digunakan untuk menilai kegunaan berbagai produk dan layanan. Penulis menggunakan SUS karena responden dapat dengan cepat dan mudah menjawab </w:t>
      </w:r>
      <w:r>
        <w:lastRenderedPageBreak/>
        <w:t>pertanyaan dan SUS dapat menjawab pertanyaan terkait kelayakan sistem pemasaran SIGAP yang dikembangkan.</w:t>
      </w:r>
    </w:p>
    <w:p w14:paraId="4408C4A9" w14:textId="77777777" w:rsidR="00AA227D" w:rsidRDefault="00AA227D">
      <w:pPr>
        <w:keepNext/>
        <w:ind w:left="720"/>
      </w:pPr>
    </w:p>
    <w:p w14:paraId="1F6D7192" w14:textId="625DE4C5" w:rsidR="00AA227D" w:rsidRDefault="00425617" w:rsidP="004E7671">
      <w:pPr>
        <w:pStyle w:val="Heading3"/>
      </w:pPr>
      <w:bookmarkStart w:id="1181" w:name="_Toc75886904"/>
      <w:r>
        <w:t>Pengujian Sistem Pemasaran SIGAP</w:t>
      </w:r>
      <w:bookmarkEnd w:id="1181"/>
    </w:p>
    <w:p w14:paraId="44AAB047" w14:textId="77777777" w:rsidR="00AA227D" w:rsidRDefault="00425617" w:rsidP="004E7671">
      <w:pPr>
        <w:keepNext/>
        <w:ind w:left="1418" w:firstLine="709"/>
      </w:pPr>
      <w:r>
        <w:t xml:space="preserve">Sistem pemasaran SIGAP merupakan pengembangan dari sistem informasi SIGAP sebelumnya dan berfungsi untuk mengotomasi pekerjaan bagian pemasaran UGM Press. Sistem SIGAP yang terbaru diujikan kepada karyawan bagian pemasaran UGM Press sebagai pengguna utama sistem SIGAP yang penulis kembangkan. Pengujian ini dimaksudkan untuk melihat perbandingan kinerja bagian pemasaran UGM Press dengan mengerjakan pekerjaannya saat ini dibandingkan dengan menggunakan sistem SIGAP. Pengujian dilakukan oleh karyawan UGM Press bagian pemasaran secara langsung di UGM Press, Jl. Sendok, Karanggayam, Sleman, Yogyakarta. Penulis memberikan beberapa skenario untuk dilakukan pengujian kepada pengguna kemudian setelah skenario selesai dijalankan, pengguna diminta untuk menulis pendapat atau </w:t>
      </w:r>
      <w:r>
        <w:rPr>
          <w:i/>
        </w:rPr>
        <w:t>feedback</w:t>
      </w:r>
      <w:r>
        <w:t xml:space="preserve"> terhadap sistem pemasaran SIGAP.</w:t>
      </w:r>
    </w:p>
    <w:p w14:paraId="63395D25" w14:textId="77777777" w:rsidR="00AA227D" w:rsidRDefault="00AA227D">
      <w:pPr>
        <w:keepNext/>
      </w:pPr>
    </w:p>
    <w:p w14:paraId="2AB74DFA" w14:textId="77777777" w:rsidR="00AA227D" w:rsidRDefault="00425617">
      <w:pPr>
        <w:keepNext/>
        <w:pBdr>
          <w:top w:val="nil"/>
          <w:left w:val="nil"/>
          <w:bottom w:val="nil"/>
          <w:right w:val="nil"/>
          <w:between w:val="nil"/>
        </w:pBdr>
        <w:spacing w:before="240" w:after="240"/>
        <w:jc w:val="left"/>
        <w:rPr>
          <w:b/>
        </w:rPr>
      </w:pPr>
      <w:r>
        <w:rPr>
          <w:b/>
        </w:rPr>
        <w:t>3.2. Proses Pengujian</w:t>
      </w:r>
    </w:p>
    <w:p w14:paraId="55373B1F" w14:textId="77777777" w:rsidR="00AA227D" w:rsidRDefault="00425617">
      <w:pPr>
        <w:keepNext/>
        <w:pBdr>
          <w:top w:val="nil"/>
          <w:left w:val="nil"/>
          <w:bottom w:val="nil"/>
          <w:right w:val="nil"/>
          <w:between w:val="nil"/>
        </w:pBdr>
        <w:spacing w:before="240" w:after="240"/>
        <w:ind w:firstLine="720"/>
        <w:jc w:val="left"/>
        <w:rPr>
          <w:b/>
          <w:i/>
        </w:rPr>
      </w:pPr>
      <w:r>
        <w:rPr>
          <w:b/>
        </w:rPr>
        <w:t xml:space="preserve">3.2.1. </w:t>
      </w:r>
      <w:r>
        <w:rPr>
          <w:b/>
          <w:i/>
        </w:rPr>
        <w:t>Back-end</w:t>
      </w:r>
    </w:p>
    <w:p w14:paraId="42E40328" w14:textId="77777777" w:rsidR="00AA227D" w:rsidRDefault="00425617">
      <w:pPr>
        <w:keepNext/>
        <w:pBdr>
          <w:top w:val="nil"/>
          <w:left w:val="nil"/>
          <w:bottom w:val="nil"/>
          <w:right w:val="nil"/>
          <w:between w:val="nil"/>
        </w:pBdr>
        <w:spacing w:before="240" w:after="240"/>
        <w:ind w:firstLine="720"/>
        <w:jc w:val="left"/>
        <w:rPr>
          <w:b/>
          <w:i/>
        </w:rPr>
      </w:pPr>
      <w:r>
        <w:rPr>
          <w:b/>
        </w:rPr>
        <w:t xml:space="preserve">3.2.2. </w:t>
      </w:r>
      <w:r>
        <w:rPr>
          <w:b/>
          <w:i/>
        </w:rPr>
        <w:t>Front-end</w:t>
      </w:r>
    </w:p>
    <w:p w14:paraId="4059E8C7" w14:textId="77777777" w:rsidR="00AA227D" w:rsidRDefault="00425617" w:rsidP="004E7671">
      <w:pPr>
        <w:keepNext/>
        <w:pBdr>
          <w:top w:val="nil"/>
          <w:left w:val="nil"/>
          <w:bottom w:val="nil"/>
          <w:right w:val="nil"/>
          <w:between w:val="nil"/>
        </w:pBdr>
        <w:spacing w:before="240" w:after="240"/>
        <w:ind w:left="1276" w:firstLine="851"/>
      </w:pPr>
      <w:r>
        <w:t xml:space="preserve">Pengujian untuk bagian </w:t>
      </w:r>
      <w:r>
        <w:rPr>
          <w:i/>
        </w:rPr>
        <w:t>front</w:t>
      </w:r>
      <w:r>
        <w:t>-</w:t>
      </w:r>
      <w:r>
        <w:rPr>
          <w:i/>
        </w:rPr>
        <w:t>end</w:t>
      </w:r>
      <w:r>
        <w:t xml:space="preserve"> dilakukan dengan menguji setiap fungsi yang ada pada tampilan (</w:t>
      </w:r>
      <w:r>
        <w:rPr>
          <w:i/>
        </w:rPr>
        <w:t>interface</w:t>
      </w:r>
      <w:r>
        <w:t xml:space="preserve">). Penguji diminta untuk melakukan setiap skenario yang mungkin terjadi dalam alur bisnis dan menguji apakah keluaran yang dihasilkan sesuai dengan keluaran yang diharapkan. Berikut merupakan </w:t>
      </w:r>
      <w:r>
        <w:rPr>
          <w:i/>
        </w:rPr>
        <w:t>test case</w:t>
      </w:r>
      <w:r>
        <w:t xml:space="preserve"> yang dilakukan :</w:t>
      </w:r>
    </w:p>
    <w:p w14:paraId="6E8E21EC" w14:textId="2A719714" w:rsidR="00D51E4A" w:rsidRPr="00D51E4A" w:rsidRDefault="00D51E4A" w:rsidP="00D51E4A">
      <w:pPr>
        <w:pStyle w:val="Caption"/>
        <w:keepNext/>
        <w:rPr>
          <w:lang w:val="en-ID"/>
        </w:rPr>
      </w:pPr>
      <w:bookmarkStart w:id="1182" w:name="_Toc75886327"/>
      <w:r>
        <w:t xml:space="preserve">Tabel 3. </w:t>
      </w:r>
      <w:r>
        <w:fldChar w:fldCharType="begin"/>
      </w:r>
      <w:r>
        <w:instrText xml:space="preserve"> SEQ Tabel_3. \* ARABIC </w:instrText>
      </w:r>
      <w:r>
        <w:fldChar w:fldCharType="separate"/>
      </w:r>
      <w:r w:rsidR="00895071">
        <w:rPr>
          <w:noProof/>
        </w:rPr>
        <w:t>1</w:t>
      </w:r>
      <w:r>
        <w:fldChar w:fldCharType="end"/>
      </w:r>
      <w:r>
        <w:rPr>
          <w:lang w:val="en-ID"/>
        </w:rPr>
        <w:t xml:space="preserve"> </w:t>
      </w:r>
      <w:r>
        <w:rPr>
          <w:i/>
        </w:rPr>
        <w:t xml:space="preserve">Test Case </w:t>
      </w:r>
      <w:r>
        <w:t xml:space="preserve">Halaman </w:t>
      </w:r>
      <w:r>
        <w:rPr>
          <w:i/>
        </w:rPr>
        <w:t xml:space="preserve">Index </w:t>
      </w:r>
      <w:r>
        <w:t>Proforma</w:t>
      </w:r>
      <w:bookmarkEnd w:id="1182"/>
    </w:p>
    <w:tbl>
      <w:tblPr>
        <w:tblStyle w:val="aa"/>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2098"/>
        <w:gridCol w:w="1778"/>
      </w:tblGrid>
      <w:tr w:rsidR="00AA227D" w14:paraId="69921A01" w14:textId="77777777" w:rsidTr="00E73D6A">
        <w:trPr>
          <w:jc w:val="center"/>
        </w:trPr>
        <w:tc>
          <w:tcPr>
            <w:tcW w:w="1937" w:type="dxa"/>
            <w:shd w:val="clear" w:color="auto" w:fill="auto"/>
            <w:tcMar>
              <w:top w:w="100" w:type="dxa"/>
              <w:left w:w="100" w:type="dxa"/>
              <w:bottom w:w="100" w:type="dxa"/>
              <w:right w:w="100" w:type="dxa"/>
            </w:tcMar>
          </w:tcPr>
          <w:p w14:paraId="4CD73B16" w14:textId="77777777" w:rsidR="00AA227D" w:rsidRDefault="00425617" w:rsidP="0058768A">
            <w:pPr>
              <w:pStyle w:val="TableHead"/>
            </w:pPr>
            <w:r>
              <w:t>Skenario</w:t>
            </w:r>
          </w:p>
        </w:tc>
        <w:tc>
          <w:tcPr>
            <w:tcW w:w="1937" w:type="dxa"/>
            <w:shd w:val="clear" w:color="auto" w:fill="auto"/>
            <w:tcMar>
              <w:top w:w="100" w:type="dxa"/>
              <w:left w:w="100" w:type="dxa"/>
              <w:bottom w:w="100" w:type="dxa"/>
              <w:right w:w="100" w:type="dxa"/>
            </w:tcMar>
          </w:tcPr>
          <w:p w14:paraId="78028E9C" w14:textId="77777777" w:rsidR="00AA227D" w:rsidRDefault="00425617" w:rsidP="0058768A">
            <w:pPr>
              <w:pStyle w:val="TableHead"/>
            </w:pPr>
            <w:r>
              <w:t>Masukkan</w:t>
            </w:r>
          </w:p>
        </w:tc>
        <w:tc>
          <w:tcPr>
            <w:tcW w:w="1938" w:type="dxa"/>
            <w:shd w:val="clear" w:color="auto" w:fill="auto"/>
            <w:tcMar>
              <w:top w:w="100" w:type="dxa"/>
              <w:left w:w="100" w:type="dxa"/>
              <w:bottom w:w="100" w:type="dxa"/>
              <w:right w:w="100" w:type="dxa"/>
            </w:tcMar>
          </w:tcPr>
          <w:p w14:paraId="1525EBCA" w14:textId="77777777" w:rsidR="00AA227D" w:rsidRDefault="00425617" w:rsidP="0058768A">
            <w:pPr>
              <w:pStyle w:val="TableHead"/>
            </w:pPr>
            <w:r>
              <w:t>Keluaran yang diharapkan</w:t>
            </w:r>
          </w:p>
        </w:tc>
        <w:tc>
          <w:tcPr>
            <w:tcW w:w="2098" w:type="dxa"/>
            <w:shd w:val="clear" w:color="auto" w:fill="auto"/>
            <w:tcMar>
              <w:top w:w="100" w:type="dxa"/>
              <w:left w:w="100" w:type="dxa"/>
              <w:bottom w:w="100" w:type="dxa"/>
              <w:right w:w="100" w:type="dxa"/>
            </w:tcMar>
          </w:tcPr>
          <w:p w14:paraId="6AD35442" w14:textId="77777777" w:rsidR="00AA227D" w:rsidRDefault="00425617" w:rsidP="0058768A">
            <w:pPr>
              <w:pStyle w:val="TableHead"/>
            </w:pPr>
            <w:r>
              <w:t>Keluaran sebenarnya</w:t>
            </w:r>
          </w:p>
        </w:tc>
        <w:tc>
          <w:tcPr>
            <w:tcW w:w="1778" w:type="dxa"/>
            <w:shd w:val="clear" w:color="auto" w:fill="auto"/>
            <w:tcMar>
              <w:top w:w="100" w:type="dxa"/>
              <w:left w:w="100" w:type="dxa"/>
              <w:bottom w:w="100" w:type="dxa"/>
              <w:right w:w="100" w:type="dxa"/>
            </w:tcMar>
          </w:tcPr>
          <w:p w14:paraId="48546ACD" w14:textId="77777777" w:rsidR="00AA227D" w:rsidRDefault="00425617" w:rsidP="0058768A">
            <w:pPr>
              <w:pStyle w:val="TableHead"/>
            </w:pPr>
            <w:r>
              <w:t>Hasil</w:t>
            </w:r>
          </w:p>
        </w:tc>
      </w:tr>
      <w:tr w:rsidR="00AA227D" w14:paraId="0353EFAC" w14:textId="77777777" w:rsidTr="00E73D6A">
        <w:trPr>
          <w:jc w:val="center"/>
        </w:trPr>
        <w:tc>
          <w:tcPr>
            <w:tcW w:w="1937" w:type="dxa"/>
            <w:shd w:val="clear" w:color="auto" w:fill="auto"/>
            <w:tcMar>
              <w:top w:w="100" w:type="dxa"/>
              <w:left w:w="100" w:type="dxa"/>
              <w:bottom w:w="100" w:type="dxa"/>
              <w:right w:w="100" w:type="dxa"/>
            </w:tcMar>
          </w:tcPr>
          <w:p w14:paraId="24FC88E8" w14:textId="77777777" w:rsidR="00AA227D" w:rsidRDefault="00425617" w:rsidP="0058768A">
            <w:pPr>
              <w:pStyle w:val="TableBody"/>
              <w:rPr>
                <w:i/>
              </w:rPr>
            </w:pPr>
            <w:r>
              <w:lastRenderedPageBreak/>
              <w:t xml:space="preserve">Menampilkan keseluruhan data proforma yang ada di </w:t>
            </w:r>
            <w:r>
              <w:rPr>
                <w:i/>
              </w:rPr>
              <w:t>database</w:t>
            </w:r>
          </w:p>
        </w:tc>
        <w:tc>
          <w:tcPr>
            <w:tcW w:w="1937" w:type="dxa"/>
            <w:shd w:val="clear" w:color="auto" w:fill="auto"/>
            <w:tcMar>
              <w:top w:w="100" w:type="dxa"/>
              <w:left w:w="100" w:type="dxa"/>
              <w:bottom w:w="100" w:type="dxa"/>
              <w:right w:w="100" w:type="dxa"/>
            </w:tcMar>
          </w:tcPr>
          <w:p w14:paraId="071CFF61" w14:textId="77777777" w:rsidR="00AA227D" w:rsidRDefault="00AA227D" w:rsidP="0058768A">
            <w:pPr>
              <w:pStyle w:val="TableBody"/>
            </w:pPr>
          </w:p>
        </w:tc>
        <w:tc>
          <w:tcPr>
            <w:tcW w:w="1938" w:type="dxa"/>
            <w:shd w:val="clear" w:color="auto" w:fill="auto"/>
            <w:tcMar>
              <w:top w:w="100" w:type="dxa"/>
              <w:left w:w="100" w:type="dxa"/>
              <w:bottom w:w="100" w:type="dxa"/>
              <w:right w:w="100" w:type="dxa"/>
            </w:tcMar>
          </w:tcPr>
          <w:p w14:paraId="7E7DF092" w14:textId="77777777" w:rsidR="00AA227D" w:rsidRDefault="00425617" w:rsidP="0058768A">
            <w:pPr>
              <w:pStyle w:val="TableBody"/>
            </w:pPr>
            <w:r>
              <w:t xml:space="preserve">Menampilkan nomor urut, nomor proforma, nama </w:t>
            </w:r>
            <w:r>
              <w:rPr>
                <w:i/>
              </w:rPr>
              <w:t>customer</w:t>
            </w:r>
            <w:r>
              <w:t xml:space="preserve">, jenis </w:t>
            </w:r>
            <w:r>
              <w:rPr>
                <w:i/>
              </w:rPr>
              <w:t>customer</w:t>
            </w:r>
            <w:r>
              <w:t>, tanggal dibuatnya proforma, dan jatuh tempo proforma</w:t>
            </w:r>
          </w:p>
        </w:tc>
        <w:tc>
          <w:tcPr>
            <w:tcW w:w="2098" w:type="dxa"/>
            <w:shd w:val="clear" w:color="auto" w:fill="auto"/>
            <w:tcMar>
              <w:top w:w="100" w:type="dxa"/>
              <w:left w:w="100" w:type="dxa"/>
              <w:bottom w:w="100" w:type="dxa"/>
              <w:right w:w="100" w:type="dxa"/>
            </w:tcMar>
          </w:tcPr>
          <w:p w14:paraId="4083040E" w14:textId="77777777" w:rsidR="00AA227D" w:rsidRDefault="00425617" w:rsidP="0058768A">
            <w:pPr>
              <w:pStyle w:val="TableBody"/>
            </w:pPr>
            <w:r>
              <w:t xml:space="preserve">Menampilkan nomor, nomor proforma, nama </w:t>
            </w:r>
            <w:r>
              <w:rPr>
                <w:i/>
              </w:rPr>
              <w:t>customer</w:t>
            </w:r>
            <w:r>
              <w:t xml:space="preserve">, jenis </w:t>
            </w:r>
            <w:r>
              <w:rPr>
                <w:i/>
              </w:rPr>
              <w:t>customer</w:t>
            </w:r>
            <w:r>
              <w:t>, tanggal dibuatnya proforma, dan jatuh tempo proforma</w:t>
            </w:r>
          </w:p>
        </w:tc>
        <w:tc>
          <w:tcPr>
            <w:tcW w:w="1778" w:type="dxa"/>
            <w:shd w:val="clear" w:color="auto" w:fill="auto"/>
            <w:tcMar>
              <w:top w:w="100" w:type="dxa"/>
              <w:left w:w="100" w:type="dxa"/>
              <w:bottom w:w="100" w:type="dxa"/>
              <w:right w:w="100" w:type="dxa"/>
            </w:tcMar>
          </w:tcPr>
          <w:p w14:paraId="7D3F6007" w14:textId="77777777" w:rsidR="00AA227D" w:rsidRDefault="00425617" w:rsidP="0058768A">
            <w:pPr>
              <w:pStyle w:val="TableBody"/>
            </w:pPr>
            <w:r>
              <w:t>Valid</w:t>
            </w:r>
          </w:p>
        </w:tc>
      </w:tr>
      <w:tr w:rsidR="00AA227D" w14:paraId="2637B77F" w14:textId="77777777" w:rsidTr="00E73D6A">
        <w:trPr>
          <w:jc w:val="center"/>
        </w:trPr>
        <w:tc>
          <w:tcPr>
            <w:tcW w:w="1937" w:type="dxa"/>
            <w:shd w:val="clear" w:color="auto" w:fill="auto"/>
            <w:tcMar>
              <w:top w:w="100" w:type="dxa"/>
              <w:left w:w="100" w:type="dxa"/>
              <w:bottom w:w="100" w:type="dxa"/>
              <w:right w:w="100" w:type="dxa"/>
            </w:tcMar>
          </w:tcPr>
          <w:p w14:paraId="461E482A" w14:textId="77777777" w:rsidR="00AA227D" w:rsidRDefault="00425617" w:rsidP="0058768A">
            <w:pPr>
              <w:pStyle w:val="TableBody"/>
            </w:pPr>
            <w:r>
              <w:t xml:space="preserve">Mengubah jumlah data yang ditampilkan pada halaman </w:t>
            </w:r>
            <w:r>
              <w:rPr>
                <w:i/>
              </w:rPr>
              <w:t>index</w:t>
            </w:r>
          </w:p>
        </w:tc>
        <w:tc>
          <w:tcPr>
            <w:tcW w:w="1937" w:type="dxa"/>
            <w:shd w:val="clear" w:color="auto" w:fill="auto"/>
            <w:tcMar>
              <w:top w:w="100" w:type="dxa"/>
              <w:left w:w="100" w:type="dxa"/>
              <w:bottom w:w="100" w:type="dxa"/>
              <w:right w:w="100" w:type="dxa"/>
            </w:tcMar>
          </w:tcPr>
          <w:p w14:paraId="12C35352" w14:textId="77777777" w:rsidR="00AA227D" w:rsidRDefault="00425617" w:rsidP="0058768A">
            <w:pPr>
              <w:pStyle w:val="TableBody"/>
            </w:pPr>
            <w:r>
              <w:t>10</w:t>
            </w:r>
          </w:p>
          <w:p w14:paraId="6A603605" w14:textId="77777777" w:rsidR="00AA227D" w:rsidRDefault="00425617" w:rsidP="0058768A">
            <w:pPr>
              <w:pStyle w:val="TableBody"/>
            </w:pPr>
            <w:r>
              <w:t>25</w:t>
            </w:r>
          </w:p>
          <w:p w14:paraId="080557BA" w14:textId="77777777" w:rsidR="00AA227D" w:rsidRDefault="00425617" w:rsidP="0058768A">
            <w:pPr>
              <w:pStyle w:val="TableBody"/>
            </w:pPr>
            <w:r>
              <w:t>50</w:t>
            </w:r>
          </w:p>
          <w:p w14:paraId="5003425A" w14:textId="77777777" w:rsidR="00AA227D" w:rsidRDefault="00425617" w:rsidP="0058768A">
            <w:pPr>
              <w:pStyle w:val="TableBody"/>
            </w:pPr>
            <w:r>
              <w:t>100</w:t>
            </w:r>
          </w:p>
        </w:tc>
        <w:tc>
          <w:tcPr>
            <w:tcW w:w="1938" w:type="dxa"/>
            <w:shd w:val="clear" w:color="auto" w:fill="auto"/>
            <w:tcMar>
              <w:top w:w="100" w:type="dxa"/>
              <w:left w:w="100" w:type="dxa"/>
              <w:bottom w:w="100" w:type="dxa"/>
              <w:right w:w="100" w:type="dxa"/>
            </w:tcMar>
          </w:tcPr>
          <w:p w14:paraId="281550FC" w14:textId="77777777" w:rsidR="00AA227D" w:rsidRDefault="00425617" w:rsidP="0058768A">
            <w:pPr>
              <w:pStyle w:val="TableBody"/>
            </w:pPr>
            <w:r>
              <w:t>Menunjukkan jumlah data pada halaman sesuai dengan masukkan</w:t>
            </w:r>
          </w:p>
        </w:tc>
        <w:tc>
          <w:tcPr>
            <w:tcW w:w="2098" w:type="dxa"/>
            <w:shd w:val="clear" w:color="auto" w:fill="auto"/>
            <w:tcMar>
              <w:top w:w="100" w:type="dxa"/>
              <w:left w:w="100" w:type="dxa"/>
              <w:bottom w:w="100" w:type="dxa"/>
              <w:right w:w="100" w:type="dxa"/>
            </w:tcMar>
          </w:tcPr>
          <w:p w14:paraId="54D0A8AA" w14:textId="77777777" w:rsidR="00AA227D" w:rsidRDefault="00425617" w:rsidP="0058768A">
            <w:pPr>
              <w:pStyle w:val="TableBody"/>
            </w:pPr>
            <w:r>
              <w:t>Menunjukkan jumlah data pada halaman sesuai dengan masukkan</w:t>
            </w:r>
          </w:p>
        </w:tc>
        <w:tc>
          <w:tcPr>
            <w:tcW w:w="1778" w:type="dxa"/>
            <w:shd w:val="clear" w:color="auto" w:fill="auto"/>
            <w:tcMar>
              <w:top w:w="100" w:type="dxa"/>
              <w:left w:w="100" w:type="dxa"/>
              <w:bottom w:w="100" w:type="dxa"/>
              <w:right w:w="100" w:type="dxa"/>
            </w:tcMar>
          </w:tcPr>
          <w:p w14:paraId="63E368C8" w14:textId="77777777" w:rsidR="00AA227D" w:rsidRDefault="00425617" w:rsidP="0058768A">
            <w:pPr>
              <w:pStyle w:val="TableBody"/>
            </w:pPr>
            <w:r>
              <w:t>Valid</w:t>
            </w:r>
          </w:p>
        </w:tc>
      </w:tr>
      <w:tr w:rsidR="00AA227D" w14:paraId="181FC34E" w14:textId="77777777" w:rsidTr="00E73D6A">
        <w:trPr>
          <w:jc w:val="center"/>
        </w:trPr>
        <w:tc>
          <w:tcPr>
            <w:tcW w:w="1937" w:type="dxa"/>
            <w:shd w:val="clear" w:color="auto" w:fill="auto"/>
            <w:tcMar>
              <w:top w:w="100" w:type="dxa"/>
              <w:left w:w="100" w:type="dxa"/>
              <w:bottom w:w="100" w:type="dxa"/>
              <w:right w:w="100" w:type="dxa"/>
            </w:tcMar>
          </w:tcPr>
          <w:p w14:paraId="428739C2" w14:textId="77777777" w:rsidR="00AA227D" w:rsidRDefault="00425617" w:rsidP="0058768A">
            <w:pPr>
              <w:pStyle w:val="TableBody"/>
            </w:pPr>
            <w:r>
              <w:t xml:space="preserve">Menyortir dan menampilkan jenis </w:t>
            </w:r>
            <w:r>
              <w:rPr>
                <w:i/>
              </w:rPr>
              <w:t xml:space="preserve">customer </w:t>
            </w:r>
            <w:r>
              <w:t>tertentu</w:t>
            </w:r>
          </w:p>
        </w:tc>
        <w:tc>
          <w:tcPr>
            <w:tcW w:w="1937" w:type="dxa"/>
            <w:shd w:val="clear" w:color="auto" w:fill="auto"/>
            <w:tcMar>
              <w:top w:w="100" w:type="dxa"/>
              <w:left w:w="100" w:type="dxa"/>
              <w:bottom w:w="100" w:type="dxa"/>
              <w:right w:w="100" w:type="dxa"/>
            </w:tcMar>
          </w:tcPr>
          <w:p w14:paraId="58BFB146" w14:textId="77777777" w:rsidR="00AA227D" w:rsidRDefault="00425617" w:rsidP="0058768A">
            <w:pPr>
              <w:pStyle w:val="TableBody"/>
            </w:pPr>
            <w:r>
              <w:t>Distributor</w:t>
            </w:r>
          </w:p>
          <w:p w14:paraId="4D00B68D" w14:textId="77777777" w:rsidR="00AA227D" w:rsidRDefault="00425617" w:rsidP="0058768A">
            <w:pPr>
              <w:pStyle w:val="TableBody"/>
            </w:pPr>
            <w:r>
              <w:t>Reseller</w:t>
            </w:r>
          </w:p>
          <w:p w14:paraId="2F681D2F" w14:textId="77777777" w:rsidR="00AA227D" w:rsidRDefault="00425617" w:rsidP="0058768A">
            <w:pPr>
              <w:pStyle w:val="TableBody"/>
            </w:pPr>
            <w:r>
              <w:t>Penulis</w:t>
            </w:r>
          </w:p>
          <w:p w14:paraId="4834655F" w14:textId="77777777" w:rsidR="00AA227D" w:rsidRDefault="00425617" w:rsidP="0058768A">
            <w:pPr>
              <w:pStyle w:val="TableBody"/>
            </w:pPr>
            <w:r>
              <w:t>Member</w:t>
            </w:r>
          </w:p>
          <w:p w14:paraId="1D21CA6D" w14:textId="77777777" w:rsidR="00AA227D" w:rsidRDefault="00425617" w:rsidP="0058768A">
            <w:pPr>
              <w:pStyle w:val="TableBody"/>
            </w:pPr>
            <w:r>
              <w:t>Umum</w:t>
            </w:r>
          </w:p>
        </w:tc>
        <w:tc>
          <w:tcPr>
            <w:tcW w:w="1938" w:type="dxa"/>
            <w:shd w:val="clear" w:color="auto" w:fill="auto"/>
            <w:tcMar>
              <w:top w:w="100" w:type="dxa"/>
              <w:left w:w="100" w:type="dxa"/>
              <w:bottom w:w="100" w:type="dxa"/>
              <w:right w:w="100" w:type="dxa"/>
            </w:tcMar>
          </w:tcPr>
          <w:p w14:paraId="345F7411" w14:textId="77777777" w:rsidR="00AA227D" w:rsidRDefault="00425617" w:rsidP="0058768A">
            <w:pPr>
              <w:pStyle w:val="TableBody"/>
            </w:pPr>
            <w:r>
              <w:t>Menunjukkan data yang dipilih sesuai dengan masukkan</w:t>
            </w:r>
          </w:p>
        </w:tc>
        <w:tc>
          <w:tcPr>
            <w:tcW w:w="2098" w:type="dxa"/>
            <w:shd w:val="clear" w:color="auto" w:fill="auto"/>
            <w:tcMar>
              <w:top w:w="100" w:type="dxa"/>
              <w:left w:w="100" w:type="dxa"/>
              <w:bottom w:w="100" w:type="dxa"/>
              <w:right w:w="100" w:type="dxa"/>
            </w:tcMar>
          </w:tcPr>
          <w:p w14:paraId="4CF47A0E" w14:textId="77777777" w:rsidR="00AA227D" w:rsidRDefault="00425617" w:rsidP="0058768A">
            <w:pPr>
              <w:pStyle w:val="TableBody"/>
            </w:pPr>
            <w:r>
              <w:t>Menunjukkan data yang dipilih sesuai dengan masukkan</w:t>
            </w:r>
          </w:p>
        </w:tc>
        <w:tc>
          <w:tcPr>
            <w:tcW w:w="1778" w:type="dxa"/>
            <w:shd w:val="clear" w:color="auto" w:fill="auto"/>
            <w:tcMar>
              <w:top w:w="100" w:type="dxa"/>
              <w:left w:w="100" w:type="dxa"/>
              <w:bottom w:w="100" w:type="dxa"/>
              <w:right w:w="100" w:type="dxa"/>
            </w:tcMar>
          </w:tcPr>
          <w:p w14:paraId="59FB48AC" w14:textId="77777777" w:rsidR="00AA227D" w:rsidRDefault="00425617" w:rsidP="0058768A">
            <w:pPr>
              <w:pStyle w:val="TableBody"/>
            </w:pPr>
            <w:r>
              <w:t>Valid</w:t>
            </w:r>
          </w:p>
        </w:tc>
      </w:tr>
      <w:tr w:rsidR="00AA227D" w14:paraId="48A827E5" w14:textId="77777777" w:rsidTr="00E73D6A">
        <w:trPr>
          <w:jc w:val="center"/>
        </w:trPr>
        <w:tc>
          <w:tcPr>
            <w:tcW w:w="1937" w:type="dxa"/>
            <w:shd w:val="clear" w:color="auto" w:fill="auto"/>
            <w:tcMar>
              <w:top w:w="100" w:type="dxa"/>
              <w:left w:w="100" w:type="dxa"/>
              <w:bottom w:w="100" w:type="dxa"/>
              <w:right w:w="100" w:type="dxa"/>
            </w:tcMar>
          </w:tcPr>
          <w:p w14:paraId="1594527E" w14:textId="77777777" w:rsidR="00AA227D" w:rsidRDefault="00425617" w:rsidP="0058768A">
            <w:pPr>
              <w:pStyle w:val="TableBody"/>
            </w:pPr>
            <w:r>
              <w:t>Melakukan pencarian data sesuai dengan masukkan pengguna</w:t>
            </w:r>
          </w:p>
        </w:tc>
        <w:tc>
          <w:tcPr>
            <w:tcW w:w="1937" w:type="dxa"/>
            <w:shd w:val="clear" w:color="auto" w:fill="auto"/>
            <w:tcMar>
              <w:top w:w="100" w:type="dxa"/>
              <w:left w:w="100" w:type="dxa"/>
              <w:bottom w:w="100" w:type="dxa"/>
              <w:right w:w="100" w:type="dxa"/>
            </w:tcMar>
          </w:tcPr>
          <w:p w14:paraId="762D665D" w14:textId="77777777" w:rsidR="00AA227D" w:rsidRDefault="00425617" w:rsidP="0058768A">
            <w:pPr>
              <w:pStyle w:val="TableBody"/>
            </w:pPr>
            <w:r>
              <w:t>Data berbentuk teks</w:t>
            </w:r>
          </w:p>
        </w:tc>
        <w:tc>
          <w:tcPr>
            <w:tcW w:w="1938" w:type="dxa"/>
            <w:shd w:val="clear" w:color="auto" w:fill="auto"/>
            <w:tcMar>
              <w:top w:w="100" w:type="dxa"/>
              <w:left w:w="100" w:type="dxa"/>
              <w:bottom w:w="100" w:type="dxa"/>
              <w:right w:w="100" w:type="dxa"/>
            </w:tcMar>
          </w:tcPr>
          <w:p w14:paraId="46BCFFA3" w14:textId="77777777" w:rsidR="00AA227D" w:rsidRDefault="00425617" w:rsidP="0058768A">
            <w:pPr>
              <w:pStyle w:val="TableBody"/>
            </w:pPr>
            <w:r>
              <w:t>Menunjukkan data sesuai dengan masukkan</w:t>
            </w:r>
          </w:p>
        </w:tc>
        <w:tc>
          <w:tcPr>
            <w:tcW w:w="2098" w:type="dxa"/>
            <w:shd w:val="clear" w:color="auto" w:fill="auto"/>
            <w:tcMar>
              <w:top w:w="100" w:type="dxa"/>
              <w:left w:w="100" w:type="dxa"/>
              <w:bottom w:w="100" w:type="dxa"/>
              <w:right w:w="100" w:type="dxa"/>
            </w:tcMar>
          </w:tcPr>
          <w:p w14:paraId="5BA7E1CF" w14:textId="77777777" w:rsidR="00AA227D" w:rsidRDefault="00425617" w:rsidP="0058768A">
            <w:pPr>
              <w:pStyle w:val="TableBody"/>
            </w:pPr>
            <w:r>
              <w:t>Menunjukkan data sesuai dengan masukkan</w:t>
            </w:r>
          </w:p>
        </w:tc>
        <w:tc>
          <w:tcPr>
            <w:tcW w:w="1778" w:type="dxa"/>
            <w:shd w:val="clear" w:color="auto" w:fill="auto"/>
            <w:tcMar>
              <w:top w:w="100" w:type="dxa"/>
              <w:left w:w="100" w:type="dxa"/>
              <w:bottom w:w="100" w:type="dxa"/>
              <w:right w:w="100" w:type="dxa"/>
            </w:tcMar>
          </w:tcPr>
          <w:p w14:paraId="528EBAFC" w14:textId="77777777" w:rsidR="00AA227D" w:rsidRDefault="00425617" w:rsidP="0058768A">
            <w:pPr>
              <w:pStyle w:val="TableBody"/>
            </w:pPr>
            <w:r>
              <w:t>Valid</w:t>
            </w:r>
          </w:p>
        </w:tc>
      </w:tr>
      <w:tr w:rsidR="00AA227D" w14:paraId="5C6059BE" w14:textId="77777777" w:rsidTr="00E73D6A">
        <w:trPr>
          <w:jc w:val="center"/>
        </w:trPr>
        <w:tc>
          <w:tcPr>
            <w:tcW w:w="1937" w:type="dxa"/>
            <w:shd w:val="clear" w:color="auto" w:fill="auto"/>
            <w:tcMar>
              <w:top w:w="100" w:type="dxa"/>
              <w:left w:w="100" w:type="dxa"/>
              <w:bottom w:w="100" w:type="dxa"/>
              <w:right w:w="100" w:type="dxa"/>
            </w:tcMar>
          </w:tcPr>
          <w:p w14:paraId="760F4791" w14:textId="77777777" w:rsidR="00AA227D" w:rsidRDefault="00425617" w:rsidP="0058768A">
            <w:pPr>
              <w:pStyle w:val="TableBody"/>
            </w:pPr>
            <w:r>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43397B8A" w14:textId="77777777" w:rsidR="00AA227D" w:rsidRDefault="00425617" w:rsidP="0058768A">
            <w:pPr>
              <w:pStyle w:val="TableBody"/>
            </w:pPr>
            <w:r>
              <w:t>Menekan tombol “Reset”</w:t>
            </w:r>
          </w:p>
        </w:tc>
        <w:tc>
          <w:tcPr>
            <w:tcW w:w="1938" w:type="dxa"/>
            <w:shd w:val="clear" w:color="auto" w:fill="auto"/>
            <w:tcMar>
              <w:top w:w="100" w:type="dxa"/>
              <w:left w:w="100" w:type="dxa"/>
              <w:bottom w:w="100" w:type="dxa"/>
              <w:right w:w="100" w:type="dxa"/>
            </w:tcMar>
          </w:tcPr>
          <w:p w14:paraId="0F452C56" w14:textId="77777777" w:rsidR="00AA227D" w:rsidRDefault="00425617" w:rsidP="0058768A">
            <w:pPr>
              <w:pStyle w:val="TableBody"/>
            </w:pPr>
            <w:r>
              <w:t xml:space="preserve">Menampilkan semua data yang ada di </w:t>
            </w:r>
            <w:r>
              <w:rPr>
                <w:i/>
              </w:rPr>
              <w:t>database</w:t>
            </w:r>
            <w:r>
              <w:t xml:space="preserve"> proforma</w:t>
            </w:r>
          </w:p>
        </w:tc>
        <w:tc>
          <w:tcPr>
            <w:tcW w:w="2098" w:type="dxa"/>
            <w:shd w:val="clear" w:color="auto" w:fill="auto"/>
            <w:tcMar>
              <w:top w:w="100" w:type="dxa"/>
              <w:left w:w="100" w:type="dxa"/>
              <w:bottom w:w="100" w:type="dxa"/>
              <w:right w:w="100" w:type="dxa"/>
            </w:tcMar>
          </w:tcPr>
          <w:p w14:paraId="6BC2927E" w14:textId="77777777" w:rsidR="00AA227D" w:rsidRDefault="00425617" w:rsidP="0058768A">
            <w:pPr>
              <w:pStyle w:val="TableBody"/>
            </w:pPr>
            <w:r>
              <w:t xml:space="preserve">Menampilkan semua data yang ada di </w:t>
            </w:r>
            <w:r>
              <w:rPr>
                <w:i/>
              </w:rPr>
              <w:t>database</w:t>
            </w:r>
            <w:r>
              <w:t xml:space="preserve"> proforma</w:t>
            </w:r>
          </w:p>
        </w:tc>
        <w:tc>
          <w:tcPr>
            <w:tcW w:w="1778" w:type="dxa"/>
            <w:shd w:val="clear" w:color="auto" w:fill="auto"/>
            <w:tcMar>
              <w:top w:w="100" w:type="dxa"/>
              <w:left w:w="100" w:type="dxa"/>
              <w:bottom w:w="100" w:type="dxa"/>
              <w:right w:w="100" w:type="dxa"/>
            </w:tcMar>
          </w:tcPr>
          <w:p w14:paraId="227ACEE8" w14:textId="77777777" w:rsidR="00AA227D" w:rsidRDefault="00425617" w:rsidP="0058768A">
            <w:pPr>
              <w:pStyle w:val="TableBody"/>
            </w:pPr>
            <w:r>
              <w:t>Valid</w:t>
            </w:r>
          </w:p>
        </w:tc>
      </w:tr>
      <w:tr w:rsidR="00AA227D" w14:paraId="5E76A91B" w14:textId="77777777" w:rsidTr="00E73D6A">
        <w:trPr>
          <w:jc w:val="center"/>
        </w:trPr>
        <w:tc>
          <w:tcPr>
            <w:tcW w:w="1937" w:type="dxa"/>
            <w:shd w:val="clear" w:color="auto" w:fill="auto"/>
            <w:tcMar>
              <w:top w:w="100" w:type="dxa"/>
              <w:left w:w="100" w:type="dxa"/>
              <w:bottom w:w="100" w:type="dxa"/>
              <w:right w:w="100" w:type="dxa"/>
            </w:tcMar>
          </w:tcPr>
          <w:p w14:paraId="775FC874" w14:textId="77777777" w:rsidR="00AA227D" w:rsidRDefault="00425617" w:rsidP="0058768A">
            <w:pPr>
              <w:pStyle w:val="TableBody"/>
            </w:pPr>
            <w:r>
              <w:t>Berpindah ke halaman detail proforma</w:t>
            </w:r>
          </w:p>
        </w:tc>
        <w:tc>
          <w:tcPr>
            <w:tcW w:w="1937" w:type="dxa"/>
            <w:shd w:val="clear" w:color="auto" w:fill="auto"/>
            <w:tcMar>
              <w:top w:w="100" w:type="dxa"/>
              <w:left w:w="100" w:type="dxa"/>
              <w:bottom w:w="100" w:type="dxa"/>
              <w:right w:w="100" w:type="dxa"/>
            </w:tcMar>
          </w:tcPr>
          <w:p w14:paraId="309A02B4" w14:textId="77777777" w:rsidR="00AA227D" w:rsidRDefault="00425617" w:rsidP="0058768A">
            <w:pPr>
              <w:pStyle w:val="TableBody"/>
            </w:pPr>
            <w:r>
              <w:t>Menekan nomor proforma pada tabel</w:t>
            </w:r>
          </w:p>
        </w:tc>
        <w:tc>
          <w:tcPr>
            <w:tcW w:w="1938" w:type="dxa"/>
            <w:shd w:val="clear" w:color="auto" w:fill="auto"/>
            <w:tcMar>
              <w:top w:w="100" w:type="dxa"/>
              <w:left w:w="100" w:type="dxa"/>
              <w:bottom w:w="100" w:type="dxa"/>
              <w:right w:w="100" w:type="dxa"/>
            </w:tcMar>
          </w:tcPr>
          <w:p w14:paraId="1F6670E9" w14:textId="77777777" w:rsidR="00AA227D" w:rsidRDefault="00425617" w:rsidP="0058768A">
            <w:pPr>
              <w:pStyle w:val="TableBody"/>
            </w:pPr>
            <w:r>
              <w:t>Menuju ke halaman detail proforma sesuai dengan nomor yang ditekan</w:t>
            </w:r>
          </w:p>
        </w:tc>
        <w:tc>
          <w:tcPr>
            <w:tcW w:w="2098" w:type="dxa"/>
            <w:shd w:val="clear" w:color="auto" w:fill="auto"/>
            <w:tcMar>
              <w:top w:w="100" w:type="dxa"/>
              <w:left w:w="100" w:type="dxa"/>
              <w:bottom w:w="100" w:type="dxa"/>
              <w:right w:w="100" w:type="dxa"/>
            </w:tcMar>
          </w:tcPr>
          <w:p w14:paraId="380652FE" w14:textId="77777777" w:rsidR="00AA227D" w:rsidRDefault="00425617" w:rsidP="0058768A">
            <w:pPr>
              <w:pStyle w:val="TableBody"/>
            </w:pPr>
            <w:r>
              <w:t>Menuju ke halaman detail proforma sesuai dengan nomor yang ditekan</w:t>
            </w:r>
          </w:p>
        </w:tc>
        <w:tc>
          <w:tcPr>
            <w:tcW w:w="1778" w:type="dxa"/>
            <w:shd w:val="clear" w:color="auto" w:fill="auto"/>
            <w:tcMar>
              <w:top w:w="100" w:type="dxa"/>
              <w:left w:w="100" w:type="dxa"/>
              <w:bottom w:w="100" w:type="dxa"/>
              <w:right w:w="100" w:type="dxa"/>
            </w:tcMar>
          </w:tcPr>
          <w:p w14:paraId="65AAA487" w14:textId="77777777" w:rsidR="00AA227D" w:rsidRDefault="00425617" w:rsidP="0058768A">
            <w:pPr>
              <w:pStyle w:val="TableBody"/>
            </w:pPr>
            <w:r>
              <w:t>Valid</w:t>
            </w:r>
          </w:p>
        </w:tc>
      </w:tr>
      <w:tr w:rsidR="00AA227D" w14:paraId="154966C8" w14:textId="77777777" w:rsidTr="00E73D6A">
        <w:trPr>
          <w:jc w:val="center"/>
        </w:trPr>
        <w:tc>
          <w:tcPr>
            <w:tcW w:w="1937" w:type="dxa"/>
            <w:shd w:val="clear" w:color="auto" w:fill="auto"/>
            <w:tcMar>
              <w:top w:w="100" w:type="dxa"/>
              <w:left w:w="100" w:type="dxa"/>
              <w:bottom w:w="100" w:type="dxa"/>
              <w:right w:w="100" w:type="dxa"/>
            </w:tcMar>
          </w:tcPr>
          <w:p w14:paraId="09425764" w14:textId="77777777" w:rsidR="00AA227D" w:rsidRDefault="00425617" w:rsidP="0058768A">
            <w:pPr>
              <w:pStyle w:val="TableBody"/>
            </w:pPr>
            <w:r>
              <w:t>Berpindah ke halaman tambah proforma</w:t>
            </w:r>
          </w:p>
        </w:tc>
        <w:tc>
          <w:tcPr>
            <w:tcW w:w="1937" w:type="dxa"/>
            <w:shd w:val="clear" w:color="auto" w:fill="auto"/>
            <w:tcMar>
              <w:top w:w="100" w:type="dxa"/>
              <w:left w:w="100" w:type="dxa"/>
              <w:bottom w:w="100" w:type="dxa"/>
              <w:right w:w="100" w:type="dxa"/>
            </w:tcMar>
          </w:tcPr>
          <w:p w14:paraId="511F3DFE" w14:textId="77777777" w:rsidR="00AA227D" w:rsidRDefault="00425617" w:rsidP="0058768A">
            <w:pPr>
              <w:pStyle w:val="TableBody"/>
            </w:pPr>
            <w:r>
              <w:t>Menekan tombol “Tambah”</w:t>
            </w:r>
          </w:p>
        </w:tc>
        <w:tc>
          <w:tcPr>
            <w:tcW w:w="1938" w:type="dxa"/>
            <w:shd w:val="clear" w:color="auto" w:fill="auto"/>
            <w:tcMar>
              <w:top w:w="100" w:type="dxa"/>
              <w:left w:w="100" w:type="dxa"/>
              <w:bottom w:w="100" w:type="dxa"/>
              <w:right w:w="100" w:type="dxa"/>
            </w:tcMar>
          </w:tcPr>
          <w:p w14:paraId="369A08A0" w14:textId="77777777" w:rsidR="00AA227D" w:rsidRDefault="00425617" w:rsidP="0058768A">
            <w:pPr>
              <w:pStyle w:val="TableBody"/>
            </w:pPr>
            <w:r>
              <w:t>Menuju ke halaman tambah proforma</w:t>
            </w:r>
          </w:p>
        </w:tc>
        <w:tc>
          <w:tcPr>
            <w:tcW w:w="2098" w:type="dxa"/>
            <w:shd w:val="clear" w:color="auto" w:fill="auto"/>
            <w:tcMar>
              <w:top w:w="100" w:type="dxa"/>
              <w:left w:w="100" w:type="dxa"/>
              <w:bottom w:w="100" w:type="dxa"/>
              <w:right w:w="100" w:type="dxa"/>
            </w:tcMar>
          </w:tcPr>
          <w:p w14:paraId="4E49A350" w14:textId="77777777" w:rsidR="00AA227D" w:rsidRDefault="00425617" w:rsidP="0058768A">
            <w:pPr>
              <w:pStyle w:val="TableBody"/>
            </w:pPr>
            <w:r>
              <w:t>Menuju ke halaman tambah proforma</w:t>
            </w:r>
          </w:p>
        </w:tc>
        <w:tc>
          <w:tcPr>
            <w:tcW w:w="1778" w:type="dxa"/>
            <w:shd w:val="clear" w:color="auto" w:fill="auto"/>
            <w:tcMar>
              <w:top w:w="100" w:type="dxa"/>
              <w:left w:w="100" w:type="dxa"/>
              <w:bottom w:w="100" w:type="dxa"/>
              <w:right w:w="100" w:type="dxa"/>
            </w:tcMar>
          </w:tcPr>
          <w:p w14:paraId="7A0B0EF3" w14:textId="77777777" w:rsidR="00AA227D" w:rsidRDefault="00425617" w:rsidP="0058768A">
            <w:pPr>
              <w:pStyle w:val="TableBody"/>
            </w:pPr>
            <w:r>
              <w:t>Valid</w:t>
            </w:r>
          </w:p>
        </w:tc>
      </w:tr>
      <w:tr w:rsidR="00AA227D" w14:paraId="537E0F47" w14:textId="77777777" w:rsidTr="00E73D6A">
        <w:trPr>
          <w:jc w:val="center"/>
        </w:trPr>
        <w:tc>
          <w:tcPr>
            <w:tcW w:w="1937" w:type="dxa"/>
            <w:shd w:val="clear" w:color="auto" w:fill="auto"/>
            <w:tcMar>
              <w:top w:w="100" w:type="dxa"/>
              <w:left w:w="100" w:type="dxa"/>
              <w:bottom w:w="100" w:type="dxa"/>
              <w:right w:w="100" w:type="dxa"/>
            </w:tcMar>
          </w:tcPr>
          <w:p w14:paraId="3BF8CCB7" w14:textId="77777777" w:rsidR="00AA227D" w:rsidRDefault="00425617" w:rsidP="0058768A">
            <w:pPr>
              <w:pStyle w:val="TableBody"/>
            </w:pPr>
            <w:r>
              <w:t>Mengubah proforma menjadi faktur tunai</w:t>
            </w:r>
          </w:p>
        </w:tc>
        <w:tc>
          <w:tcPr>
            <w:tcW w:w="1937" w:type="dxa"/>
            <w:shd w:val="clear" w:color="auto" w:fill="auto"/>
            <w:tcMar>
              <w:top w:w="100" w:type="dxa"/>
              <w:left w:w="100" w:type="dxa"/>
              <w:bottom w:w="100" w:type="dxa"/>
              <w:right w:w="100" w:type="dxa"/>
            </w:tcMar>
          </w:tcPr>
          <w:p w14:paraId="52D25BF3" w14:textId="77777777" w:rsidR="00AA227D" w:rsidRDefault="00425617" w:rsidP="0058768A">
            <w:pPr>
              <w:pStyle w:val="TableBody"/>
            </w:pPr>
            <w:r>
              <w:t>Menekan tombol “Aksi” kemudian pilih opsi “Buat Faktur”</w:t>
            </w:r>
          </w:p>
        </w:tc>
        <w:tc>
          <w:tcPr>
            <w:tcW w:w="1938" w:type="dxa"/>
            <w:shd w:val="clear" w:color="auto" w:fill="auto"/>
            <w:tcMar>
              <w:top w:w="100" w:type="dxa"/>
              <w:left w:w="100" w:type="dxa"/>
              <w:bottom w:w="100" w:type="dxa"/>
              <w:right w:w="100" w:type="dxa"/>
            </w:tcMar>
          </w:tcPr>
          <w:p w14:paraId="6B1E6074" w14:textId="77777777" w:rsidR="00AA227D" w:rsidRDefault="00425617" w:rsidP="0058768A">
            <w:pPr>
              <w:pStyle w:val="TableBody"/>
            </w:pPr>
            <w:r>
              <w:t>Menuju ke halaman detail faktur</w:t>
            </w:r>
          </w:p>
        </w:tc>
        <w:tc>
          <w:tcPr>
            <w:tcW w:w="2098" w:type="dxa"/>
            <w:shd w:val="clear" w:color="auto" w:fill="auto"/>
            <w:tcMar>
              <w:top w:w="100" w:type="dxa"/>
              <w:left w:w="100" w:type="dxa"/>
              <w:bottom w:w="100" w:type="dxa"/>
              <w:right w:w="100" w:type="dxa"/>
            </w:tcMar>
          </w:tcPr>
          <w:p w14:paraId="0767208E" w14:textId="77777777" w:rsidR="00AA227D" w:rsidRDefault="00425617" w:rsidP="0058768A">
            <w:pPr>
              <w:pStyle w:val="TableBody"/>
            </w:pPr>
            <w:r>
              <w:t>Menuju ke halaman detail faktur</w:t>
            </w:r>
          </w:p>
        </w:tc>
        <w:tc>
          <w:tcPr>
            <w:tcW w:w="1778" w:type="dxa"/>
            <w:shd w:val="clear" w:color="auto" w:fill="auto"/>
            <w:tcMar>
              <w:top w:w="100" w:type="dxa"/>
              <w:left w:w="100" w:type="dxa"/>
              <w:bottom w:w="100" w:type="dxa"/>
              <w:right w:w="100" w:type="dxa"/>
            </w:tcMar>
          </w:tcPr>
          <w:p w14:paraId="1A5895F8" w14:textId="77777777" w:rsidR="00AA227D" w:rsidRDefault="00425617" w:rsidP="0058768A">
            <w:pPr>
              <w:pStyle w:val="TableBody"/>
            </w:pPr>
            <w:r>
              <w:t>Valid</w:t>
            </w:r>
          </w:p>
        </w:tc>
      </w:tr>
      <w:tr w:rsidR="00AA227D" w14:paraId="02EAA6B1" w14:textId="77777777" w:rsidTr="00E73D6A">
        <w:trPr>
          <w:jc w:val="center"/>
        </w:trPr>
        <w:tc>
          <w:tcPr>
            <w:tcW w:w="1937" w:type="dxa"/>
            <w:shd w:val="clear" w:color="auto" w:fill="auto"/>
            <w:tcMar>
              <w:top w:w="100" w:type="dxa"/>
              <w:left w:w="100" w:type="dxa"/>
              <w:bottom w:w="100" w:type="dxa"/>
              <w:right w:w="100" w:type="dxa"/>
            </w:tcMar>
          </w:tcPr>
          <w:p w14:paraId="261CFBE0" w14:textId="77777777" w:rsidR="00AA227D" w:rsidRDefault="00425617" w:rsidP="0058768A">
            <w:pPr>
              <w:pStyle w:val="TableBody"/>
            </w:pPr>
            <w:r>
              <w:lastRenderedPageBreak/>
              <w:t>Menghapus proforma</w:t>
            </w:r>
          </w:p>
        </w:tc>
        <w:tc>
          <w:tcPr>
            <w:tcW w:w="1937" w:type="dxa"/>
            <w:shd w:val="clear" w:color="auto" w:fill="auto"/>
            <w:tcMar>
              <w:top w:w="100" w:type="dxa"/>
              <w:left w:w="100" w:type="dxa"/>
              <w:bottom w:w="100" w:type="dxa"/>
              <w:right w:w="100" w:type="dxa"/>
            </w:tcMar>
          </w:tcPr>
          <w:p w14:paraId="40F77520" w14:textId="77777777" w:rsidR="00AA227D" w:rsidRDefault="00425617" w:rsidP="0058768A">
            <w:pPr>
              <w:pStyle w:val="TableBody"/>
            </w:pPr>
            <w:r>
              <w:t>Menekan tombol “Aksi” kemudian pilih opsi “Hapus Proforma”</w:t>
            </w:r>
          </w:p>
        </w:tc>
        <w:tc>
          <w:tcPr>
            <w:tcW w:w="1938" w:type="dxa"/>
            <w:shd w:val="clear" w:color="auto" w:fill="auto"/>
            <w:tcMar>
              <w:top w:w="100" w:type="dxa"/>
              <w:left w:w="100" w:type="dxa"/>
              <w:bottom w:w="100" w:type="dxa"/>
              <w:right w:w="100" w:type="dxa"/>
            </w:tcMar>
          </w:tcPr>
          <w:p w14:paraId="705521AA" w14:textId="77777777" w:rsidR="00AA227D" w:rsidRDefault="00425617" w:rsidP="0058768A">
            <w:pPr>
              <w:pStyle w:val="TableBody"/>
              <w:rPr>
                <w:i/>
              </w:rPr>
            </w:pPr>
            <w:r>
              <w:t xml:space="preserve">Muncul peringatan sukses berbentuk </w:t>
            </w:r>
            <w:r>
              <w:rPr>
                <w:i/>
              </w:rPr>
              <w:t xml:space="preserve">toast </w:t>
            </w:r>
            <w:r>
              <w:t xml:space="preserve">dan proforma terhapus dari halaman </w:t>
            </w:r>
            <w:r>
              <w:rPr>
                <w:i/>
              </w:rPr>
              <w:t>index</w:t>
            </w:r>
          </w:p>
        </w:tc>
        <w:tc>
          <w:tcPr>
            <w:tcW w:w="2098" w:type="dxa"/>
            <w:shd w:val="clear" w:color="auto" w:fill="auto"/>
            <w:tcMar>
              <w:top w:w="100" w:type="dxa"/>
              <w:left w:w="100" w:type="dxa"/>
              <w:bottom w:w="100" w:type="dxa"/>
              <w:right w:w="100" w:type="dxa"/>
            </w:tcMar>
          </w:tcPr>
          <w:p w14:paraId="0CF97D2F" w14:textId="77777777" w:rsidR="00AA227D" w:rsidRDefault="00425617" w:rsidP="0058768A">
            <w:pPr>
              <w:pStyle w:val="TableBody"/>
            </w:pPr>
            <w:r>
              <w:t xml:space="preserve">Muncul peringatan sukses berbentuk </w:t>
            </w:r>
            <w:r>
              <w:rPr>
                <w:i/>
              </w:rPr>
              <w:t xml:space="preserve">toast </w:t>
            </w:r>
            <w:r>
              <w:t xml:space="preserve">dan proforma terhapus dari halaman </w:t>
            </w:r>
            <w:r>
              <w:rPr>
                <w:i/>
              </w:rPr>
              <w:t>index</w:t>
            </w:r>
          </w:p>
        </w:tc>
        <w:tc>
          <w:tcPr>
            <w:tcW w:w="1778" w:type="dxa"/>
            <w:shd w:val="clear" w:color="auto" w:fill="auto"/>
            <w:tcMar>
              <w:top w:w="100" w:type="dxa"/>
              <w:left w:w="100" w:type="dxa"/>
              <w:bottom w:w="100" w:type="dxa"/>
              <w:right w:w="100" w:type="dxa"/>
            </w:tcMar>
          </w:tcPr>
          <w:p w14:paraId="5A442274" w14:textId="77777777" w:rsidR="00AA227D" w:rsidRDefault="00425617" w:rsidP="0058768A">
            <w:pPr>
              <w:pStyle w:val="TableBody"/>
            </w:pPr>
            <w:r>
              <w:t>Valid</w:t>
            </w:r>
          </w:p>
        </w:tc>
      </w:tr>
      <w:tr w:rsidR="00AA227D" w14:paraId="2CE83E79" w14:textId="77777777" w:rsidTr="00E73D6A">
        <w:trPr>
          <w:jc w:val="center"/>
        </w:trPr>
        <w:tc>
          <w:tcPr>
            <w:tcW w:w="1937" w:type="dxa"/>
            <w:shd w:val="clear" w:color="auto" w:fill="auto"/>
            <w:tcMar>
              <w:top w:w="100" w:type="dxa"/>
              <w:left w:w="100" w:type="dxa"/>
              <w:bottom w:w="100" w:type="dxa"/>
              <w:right w:w="100" w:type="dxa"/>
            </w:tcMar>
          </w:tcPr>
          <w:p w14:paraId="7F099303" w14:textId="77777777" w:rsidR="00AA227D" w:rsidRDefault="00425617" w:rsidP="0058768A">
            <w:pPr>
              <w:pStyle w:val="TableBody"/>
            </w:pPr>
            <w:r>
              <w:t>Mengubah detail proforma</w:t>
            </w:r>
          </w:p>
        </w:tc>
        <w:tc>
          <w:tcPr>
            <w:tcW w:w="1937" w:type="dxa"/>
            <w:shd w:val="clear" w:color="auto" w:fill="auto"/>
            <w:tcMar>
              <w:top w:w="100" w:type="dxa"/>
              <w:left w:w="100" w:type="dxa"/>
              <w:bottom w:w="100" w:type="dxa"/>
              <w:right w:w="100" w:type="dxa"/>
            </w:tcMar>
          </w:tcPr>
          <w:p w14:paraId="2D59DB92" w14:textId="77777777" w:rsidR="00AA227D" w:rsidRDefault="00425617" w:rsidP="0058768A">
            <w:pPr>
              <w:pStyle w:val="TableBody"/>
            </w:pPr>
            <w:r>
              <w:t xml:space="preserve">Menekan tombol dengan </w:t>
            </w:r>
            <w:r>
              <w:rPr>
                <w:i/>
              </w:rPr>
              <w:t>icon</w:t>
            </w:r>
            <w:r>
              <w:t xml:space="preserve"> pensil</w:t>
            </w:r>
          </w:p>
        </w:tc>
        <w:tc>
          <w:tcPr>
            <w:tcW w:w="1938" w:type="dxa"/>
            <w:shd w:val="clear" w:color="auto" w:fill="auto"/>
            <w:tcMar>
              <w:top w:w="100" w:type="dxa"/>
              <w:left w:w="100" w:type="dxa"/>
              <w:bottom w:w="100" w:type="dxa"/>
              <w:right w:w="100" w:type="dxa"/>
            </w:tcMar>
          </w:tcPr>
          <w:p w14:paraId="6B4935CC" w14:textId="77777777" w:rsidR="00AA227D" w:rsidRDefault="00425617" w:rsidP="0058768A">
            <w:pPr>
              <w:pStyle w:val="TableBody"/>
            </w:pPr>
            <w:r>
              <w:t>Menuju ke halaman edit proforma</w:t>
            </w:r>
          </w:p>
        </w:tc>
        <w:tc>
          <w:tcPr>
            <w:tcW w:w="2098" w:type="dxa"/>
            <w:shd w:val="clear" w:color="auto" w:fill="auto"/>
            <w:tcMar>
              <w:top w:w="100" w:type="dxa"/>
              <w:left w:w="100" w:type="dxa"/>
              <w:bottom w:w="100" w:type="dxa"/>
              <w:right w:w="100" w:type="dxa"/>
            </w:tcMar>
          </w:tcPr>
          <w:p w14:paraId="72A1B111" w14:textId="77777777" w:rsidR="00AA227D" w:rsidRDefault="00425617" w:rsidP="0058768A">
            <w:pPr>
              <w:pStyle w:val="TableBody"/>
            </w:pPr>
            <w:r>
              <w:t>Menuju ke halaman edit proforma</w:t>
            </w:r>
          </w:p>
        </w:tc>
        <w:tc>
          <w:tcPr>
            <w:tcW w:w="1778" w:type="dxa"/>
            <w:shd w:val="clear" w:color="auto" w:fill="auto"/>
            <w:tcMar>
              <w:top w:w="100" w:type="dxa"/>
              <w:left w:w="100" w:type="dxa"/>
              <w:bottom w:w="100" w:type="dxa"/>
              <w:right w:w="100" w:type="dxa"/>
            </w:tcMar>
          </w:tcPr>
          <w:p w14:paraId="4012D0FD" w14:textId="77777777" w:rsidR="00AA227D" w:rsidRDefault="00425617" w:rsidP="0058768A">
            <w:pPr>
              <w:pStyle w:val="TableBody"/>
            </w:pPr>
            <w:r>
              <w:t>Valid</w:t>
            </w:r>
          </w:p>
        </w:tc>
      </w:tr>
    </w:tbl>
    <w:p w14:paraId="0B407BEE" w14:textId="77777777" w:rsidR="00D51E4A" w:rsidRDefault="00D51E4A" w:rsidP="00D51E4A">
      <w:pPr>
        <w:pStyle w:val="Caption"/>
        <w:keepNext/>
      </w:pPr>
    </w:p>
    <w:p w14:paraId="40F7F15E" w14:textId="1DBA0F35" w:rsidR="00D51E4A" w:rsidRPr="00D51E4A" w:rsidRDefault="00D51E4A" w:rsidP="00D51E4A">
      <w:pPr>
        <w:pStyle w:val="Caption"/>
        <w:keepNext/>
        <w:rPr>
          <w:lang w:val="en-ID"/>
        </w:rPr>
      </w:pPr>
      <w:bookmarkStart w:id="1183" w:name="_Toc75886328"/>
      <w:r>
        <w:t xml:space="preserve">Tabel 3. </w:t>
      </w:r>
      <w:r>
        <w:fldChar w:fldCharType="begin"/>
      </w:r>
      <w:r>
        <w:instrText xml:space="preserve"> SEQ Tabel_3. \* ARABIC </w:instrText>
      </w:r>
      <w:r>
        <w:fldChar w:fldCharType="separate"/>
      </w:r>
      <w:r w:rsidR="00895071">
        <w:rPr>
          <w:noProof/>
        </w:rPr>
        <w:t>2</w:t>
      </w:r>
      <w:r>
        <w:fldChar w:fldCharType="end"/>
      </w:r>
      <w:r>
        <w:rPr>
          <w:lang w:val="en-ID"/>
        </w:rPr>
        <w:t xml:space="preserve"> </w:t>
      </w:r>
      <w:r>
        <w:rPr>
          <w:i/>
        </w:rPr>
        <w:t xml:space="preserve">Test Case </w:t>
      </w:r>
      <w:r>
        <w:t>Halaman Tambah</w:t>
      </w:r>
      <w:r>
        <w:rPr>
          <w:i/>
        </w:rPr>
        <w:t xml:space="preserve"> </w:t>
      </w:r>
      <w:r>
        <w:t>Proforma</w:t>
      </w:r>
      <w:bookmarkEnd w:id="1183"/>
    </w:p>
    <w:tbl>
      <w:tblPr>
        <w:tblStyle w:val="ab"/>
        <w:tblW w:w="968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157375FF" w14:textId="77777777" w:rsidTr="00D51E4A">
        <w:tc>
          <w:tcPr>
            <w:tcW w:w="1937" w:type="dxa"/>
            <w:shd w:val="clear" w:color="auto" w:fill="auto"/>
            <w:tcMar>
              <w:top w:w="100" w:type="dxa"/>
              <w:left w:w="100" w:type="dxa"/>
              <w:bottom w:w="100" w:type="dxa"/>
              <w:right w:w="100" w:type="dxa"/>
            </w:tcMar>
          </w:tcPr>
          <w:p w14:paraId="043595AE" w14:textId="77777777" w:rsidR="00AA227D" w:rsidRDefault="00425617" w:rsidP="00552D5F">
            <w:pPr>
              <w:pStyle w:val="TableHead"/>
            </w:pPr>
            <w:r>
              <w:t>Skenario</w:t>
            </w:r>
          </w:p>
        </w:tc>
        <w:tc>
          <w:tcPr>
            <w:tcW w:w="1937" w:type="dxa"/>
            <w:shd w:val="clear" w:color="auto" w:fill="auto"/>
            <w:tcMar>
              <w:top w:w="100" w:type="dxa"/>
              <w:left w:w="100" w:type="dxa"/>
              <w:bottom w:w="100" w:type="dxa"/>
              <w:right w:w="100" w:type="dxa"/>
            </w:tcMar>
          </w:tcPr>
          <w:p w14:paraId="16BBE4C4" w14:textId="77777777" w:rsidR="00AA227D" w:rsidRDefault="00425617" w:rsidP="00552D5F">
            <w:pPr>
              <w:pStyle w:val="TableHead"/>
            </w:pPr>
            <w:r>
              <w:t>Masukkan</w:t>
            </w:r>
          </w:p>
        </w:tc>
        <w:tc>
          <w:tcPr>
            <w:tcW w:w="1938" w:type="dxa"/>
            <w:shd w:val="clear" w:color="auto" w:fill="auto"/>
            <w:tcMar>
              <w:top w:w="100" w:type="dxa"/>
              <w:left w:w="100" w:type="dxa"/>
              <w:bottom w:w="100" w:type="dxa"/>
              <w:right w:w="100" w:type="dxa"/>
            </w:tcMar>
          </w:tcPr>
          <w:p w14:paraId="414401A7" w14:textId="77777777" w:rsidR="00AA227D" w:rsidRDefault="00425617" w:rsidP="00552D5F">
            <w:pPr>
              <w:pStyle w:val="TableHead"/>
            </w:pPr>
            <w:r>
              <w:t>Keluaran yang diharapkan</w:t>
            </w:r>
          </w:p>
        </w:tc>
        <w:tc>
          <w:tcPr>
            <w:tcW w:w="1938" w:type="dxa"/>
            <w:shd w:val="clear" w:color="auto" w:fill="auto"/>
            <w:tcMar>
              <w:top w:w="100" w:type="dxa"/>
              <w:left w:w="100" w:type="dxa"/>
              <w:bottom w:w="100" w:type="dxa"/>
              <w:right w:w="100" w:type="dxa"/>
            </w:tcMar>
          </w:tcPr>
          <w:p w14:paraId="69004453" w14:textId="77777777" w:rsidR="00AA227D" w:rsidRDefault="00425617" w:rsidP="00552D5F">
            <w:pPr>
              <w:pStyle w:val="TableHead"/>
            </w:pPr>
            <w:r>
              <w:t>Keluaran sebenarnya</w:t>
            </w:r>
          </w:p>
        </w:tc>
        <w:tc>
          <w:tcPr>
            <w:tcW w:w="1938" w:type="dxa"/>
            <w:shd w:val="clear" w:color="auto" w:fill="auto"/>
            <w:tcMar>
              <w:top w:w="100" w:type="dxa"/>
              <w:left w:w="100" w:type="dxa"/>
              <w:bottom w:w="100" w:type="dxa"/>
              <w:right w:w="100" w:type="dxa"/>
            </w:tcMar>
          </w:tcPr>
          <w:p w14:paraId="4A4A0A21" w14:textId="77777777" w:rsidR="00AA227D" w:rsidRDefault="00425617" w:rsidP="00552D5F">
            <w:pPr>
              <w:pStyle w:val="TableHead"/>
            </w:pPr>
            <w:r>
              <w:t>Hasil</w:t>
            </w:r>
          </w:p>
        </w:tc>
      </w:tr>
      <w:tr w:rsidR="00AA227D" w14:paraId="11306617" w14:textId="77777777" w:rsidTr="00D51E4A">
        <w:tc>
          <w:tcPr>
            <w:tcW w:w="1937" w:type="dxa"/>
            <w:shd w:val="clear" w:color="auto" w:fill="auto"/>
            <w:tcMar>
              <w:top w:w="100" w:type="dxa"/>
              <w:left w:w="100" w:type="dxa"/>
              <w:bottom w:w="100" w:type="dxa"/>
              <w:right w:w="100" w:type="dxa"/>
            </w:tcMar>
          </w:tcPr>
          <w:p w14:paraId="09828198" w14:textId="77777777" w:rsidR="00AA227D" w:rsidRDefault="00425617" w:rsidP="00552D5F">
            <w:pPr>
              <w:pStyle w:val="TableBody"/>
              <w:rPr>
                <w:i/>
              </w:rPr>
            </w:pPr>
            <w:r>
              <w:t xml:space="preserve">Menambah proforma dengan memilih </w:t>
            </w:r>
            <w:r>
              <w:rPr>
                <w:i/>
              </w:rPr>
              <w:t>customer</w:t>
            </w:r>
            <w:r>
              <w:t xml:space="preserve"> dari </w:t>
            </w:r>
            <w:r>
              <w:rPr>
                <w:i/>
              </w:rPr>
              <w:t>database</w:t>
            </w:r>
          </w:p>
        </w:tc>
        <w:tc>
          <w:tcPr>
            <w:tcW w:w="1937" w:type="dxa"/>
            <w:shd w:val="clear" w:color="auto" w:fill="auto"/>
            <w:tcMar>
              <w:top w:w="100" w:type="dxa"/>
              <w:left w:w="100" w:type="dxa"/>
              <w:bottom w:w="100" w:type="dxa"/>
              <w:right w:w="100" w:type="dxa"/>
            </w:tcMar>
          </w:tcPr>
          <w:p w14:paraId="6EB26268" w14:textId="77777777" w:rsidR="00AA227D" w:rsidRDefault="00425617" w:rsidP="00552D5F">
            <w:pPr>
              <w:pStyle w:val="TableBody"/>
            </w:pPr>
            <w:r>
              <w:t>Tanggal jatuh tempo</w:t>
            </w:r>
          </w:p>
          <w:p w14:paraId="4C7626D8" w14:textId="77777777" w:rsidR="00AA227D" w:rsidRDefault="00425617" w:rsidP="00552D5F">
            <w:pPr>
              <w:pStyle w:val="TableBody"/>
              <w:rPr>
                <w:i/>
              </w:rPr>
            </w:pPr>
            <w:r>
              <w:rPr>
                <w:i/>
              </w:rPr>
              <w:t>Customer</w:t>
            </w:r>
          </w:p>
          <w:p w14:paraId="6BBCF812" w14:textId="77777777" w:rsidR="00AA227D" w:rsidRDefault="00425617" w:rsidP="00552D5F">
            <w:pPr>
              <w:pStyle w:val="TableBody"/>
            </w:pPr>
            <w:r>
              <w:t>Buku</w:t>
            </w:r>
          </w:p>
        </w:tc>
        <w:tc>
          <w:tcPr>
            <w:tcW w:w="1938" w:type="dxa"/>
            <w:shd w:val="clear" w:color="auto" w:fill="auto"/>
            <w:tcMar>
              <w:top w:w="100" w:type="dxa"/>
              <w:left w:w="100" w:type="dxa"/>
              <w:bottom w:w="100" w:type="dxa"/>
              <w:right w:w="100" w:type="dxa"/>
            </w:tcMar>
          </w:tcPr>
          <w:p w14:paraId="4B85AEF1"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938" w:type="dxa"/>
            <w:shd w:val="clear" w:color="auto" w:fill="auto"/>
            <w:tcMar>
              <w:top w:w="100" w:type="dxa"/>
              <w:left w:w="100" w:type="dxa"/>
              <w:bottom w:w="100" w:type="dxa"/>
              <w:right w:w="100" w:type="dxa"/>
            </w:tcMar>
          </w:tcPr>
          <w:p w14:paraId="62953CAC"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938" w:type="dxa"/>
            <w:shd w:val="clear" w:color="auto" w:fill="auto"/>
            <w:tcMar>
              <w:top w:w="100" w:type="dxa"/>
              <w:left w:w="100" w:type="dxa"/>
              <w:bottom w:w="100" w:type="dxa"/>
              <w:right w:w="100" w:type="dxa"/>
            </w:tcMar>
          </w:tcPr>
          <w:p w14:paraId="12458C9F" w14:textId="77777777" w:rsidR="00AA227D" w:rsidRDefault="00425617" w:rsidP="00552D5F">
            <w:pPr>
              <w:pStyle w:val="TableBody"/>
            </w:pPr>
            <w:r>
              <w:t>Valid</w:t>
            </w:r>
          </w:p>
        </w:tc>
      </w:tr>
      <w:tr w:rsidR="00AA227D" w14:paraId="2A914B98" w14:textId="77777777" w:rsidTr="00D51E4A">
        <w:tc>
          <w:tcPr>
            <w:tcW w:w="1937" w:type="dxa"/>
            <w:shd w:val="clear" w:color="auto" w:fill="auto"/>
            <w:tcMar>
              <w:top w:w="100" w:type="dxa"/>
              <w:left w:w="100" w:type="dxa"/>
              <w:bottom w:w="100" w:type="dxa"/>
              <w:right w:w="100" w:type="dxa"/>
            </w:tcMar>
          </w:tcPr>
          <w:p w14:paraId="08C927EC" w14:textId="77777777" w:rsidR="00AA227D" w:rsidRDefault="00425617" w:rsidP="00552D5F">
            <w:pPr>
              <w:pStyle w:val="TableBody"/>
            </w:pPr>
            <w:r>
              <w:t xml:space="preserve">Menambah proforma dengan </w:t>
            </w:r>
            <w:r>
              <w:rPr>
                <w:i/>
              </w:rPr>
              <w:t xml:space="preserve">customer </w:t>
            </w:r>
            <w:r>
              <w:t xml:space="preserve">baru/belum ada di </w:t>
            </w:r>
            <w:r>
              <w:rPr>
                <w:i/>
              </w:rPr>
              <w:t>database</w:t>
            </w:r>
          </w:p>
        </w:tc>
        <w:tc>
          <w:tcPr>
            <w:tcW w:w="1937" w:type="dxa"/>
            <w:shd w:val="clear" w:color="auto" w:fill="auto"/>
            <w:tcMar>
              <w:top w:w="100" w:type="dxa"/>
              <w:left w:w="100" w:type="dxa"/>
              <w:bottom w:w="100" w:type="dxa"/>
              <w:right w:w="100" w:type="dxa"/>
            </w:tcMar>
          </w:tcPr>
          <w:p w14:paraId="280D389E" w14:textId="77777777" w:rsidR="00AA227D" w:rsidRDefault="00425617" w:rsidP="00552D5F">
            <w:pPr>
              <w:pStyle w:val="TableBody"/>
            </w:pPr>
            <w:r>
              <w:t>Tanggal jatuh tempo</w:t>
            </w:r>
          </w:p>
          <w:p w14:paraId="1E41BB80" w14:textId="77777777" w:rsidR="00AA227D" w:rsidRDefault="00425617" w:rsidP="00552D5F">
            <w:pPr>
              <w:pStyle w:val="TableBody"/>
              <w:rPr>
                <w:i/>
              </w:rPr>
            </w:pPr>
            <w:r>
              <w:t xml:space="preserve">Nama </w:t>
            </w:r>
            <w:r>
              <w:rPr>
                <w:i/>
              </w:rPr>
              <w:t>Customer</w:t>
            </w:r>
          </w:p>
          <w:p w14:paraId="5AC2D685" w14:textId="77777777" w:rsidR="00AA227D" w:rsidRDefault="00425617" w:rsidP="00552D5F">
            <w:pPr>
              <w:pStyle w:val="TableBody"/>
            </w:pPr>
            <w:r>
              <w:t xml:space="preserve">Alamat </w:t>
            </w:r>
            <w:r>
              <w:rPr>
                <w:i/>
              </w:rPr>
              <w:t>Customer</w:t>
            </w:r>
          </w:p>
          <w:p w14:paraId="7FAC8EEB" w14:textId="77777777" w:rsidR="00AA227D" w:rsidRDefault="00425617" w:rsidP="00552D5F">
            <w:pPr>
              <w:pStyle w:val="TableBody"/>
            </w:pPr>
            <w:r>
              <w:t xml:space="preserve">Nomor Telepon </w:t>
            </w:r>
            <w:r>
              <w:rPr>
                <w:i/>
              </w:rPr>
              <w:t>Customer</w:t>
            </w:r>
          </w:p>
          <w:p w14:paraId="19F3CF13" w14:textId="77777777" w:rsidR="00AA227D" w:rsidRDefault="00425617" w:rsidP="00552D5F">
            <w:pPr>
              <w:pStyle w:val="TableBody"/>
            </w:pPr>
            <w:r>
              <w:t xml:space="preserve">Jenis </w:t>
            </w:r>
            <w:r>
              <w:rPr>
                <w:i/>
              </w:rPr>
              <w:t>Customer</w:t>
            </w:r>
          </w:p>
          <w:p w14:paraId="395BCF90" w14:textId="77777777" w:rsidR="00AA227D" w:rsidRDefault="00425617" w:rsidP="00552D5F">
            <w:pPr>
              <w:pStyle w:val="TableBody"/>
            </w:pPr>
            <w:r>
              <w:t>Buku</w:t>
            </w:r>
          </w:p>
        </w:tc>
        <w:tc>
          <w:tcPr>
            <w:tcW w:w="1938" w:type="dxa"/>
            <w:shd w:val="clear" w:color="auto" w:fill="auto"/>
            <w:tcMar>
              <w:top w:w="100" w:type="dxa"/>
              <w:left w:w="100" w:type="dxa"/>
              <w:bottom w:w="100" w:type="dxa"/>
              <w:right w:w="100" w:type="dxa"/>
            </w:tcMar>
          </w:tcPr>
          <w:p w14:paraId="1236A1F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938" w:type="dxa"/>
            <w:shd w:val="clear" w:color="auto" w:fill="auto"/>
            <w:tcMar>
              <w:top w:w="100" w:type="dxa"/>
              <w:left w:w="100" w:type="dxa"/>
              <w:bottom w:w="100" w:type="dxa"/>
              <w:right w:w="100" w:type="dxa"/>
            </w:tcMar>
          </w:tcPr>
          <w:p w14:paraId="54F0C56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938" w:type="dxa"/>
            <w:shd w:val="clear" w:color="auto" w:fill="auto"/>
            <w:tcMar>
              <w:top w:w="100" w:type="dxa"/>
              <w:left w:w="100" w:type="dxa"/>
              <w:bottom w:w="100" w:type="dxa"/>
              <w:right w:w="100" w:type="dxa"/>
            </w:tcMar>
          </w:tcPr>
          <w:p w14:paraId="33D26C4B" w14:textId="77777777" w:rsidR="00AA227D" w:rsidRDefault="00425617" w:rsidP="00552D5F">
            <w:pPr>
              <w:pStyle w:val="TableBody"/>
            </w:pPr>
            <w:r>
              <w:t>Valid</w:t>
            </w:r>
          </w:p>
        </w:tc>
      </w:tr>
      <w:tr w:rsidR="00AA227D" w14:paraId="05DBD5D3" w14:textId="77777777" w:rsidTr="00D51E4A">
        <w:tc>
          <w:tcPr>
            <w:tcW w:w="1937" w:type="dxa"/>
            <w:shd w:val="clear" w:color="auto" w:fill="auto"/>
            <w:tcMar>
              <w:top w:w="100" w:type="dxa"/>
              <w:left w:w="100" w:type="dxa"/>
              <w:bottom w:w="100" w:type="dxa"/>
              <w:right w:w="100" w:type="dxa"/>
            </w:tcMar>
          </w:tcPr>
          <w:p w14:paraId="230DD199" w14:textId="77777777" w:rsidR="00AA227D" w:rsidRDefault="00425617" w:rsidP="00552D5F">
            <w:pPr>
              <w:pStyle w:val="TableBody"/>
            </w:pPr>
            <w:r>
              <w:t>Menambah proforma dengan data yang kurang</w:t>
            </w:r>
          </w:p>
        </w:tc>
        <w:tc>
          <w:tcPr>
            <w:tcW w:w="1937" w:type="dxa"/>
            <w:shd w:val="clear" w:color="auto" w:fill="auto"/>
            <w:tcMar>
              <w:top w:w="100" w:type="dxa"/>
              <w:left w:w="100" w:type="dxa"/>
              <w:bottom w:w="100" w:type="dxa"/>
              <w:right w:w="100" w:type="dxa"/>
            </w:tcMar>
          </w:tcPr>
          <w:p w14:paraId="642EAA14" w14:textId="77777777" w:rsidR="00AA227D" w:rsidRDefault="00425617" w:rsidP="00552D5F">
            <w:pPr>
              <w:pStyle w:val="TableBody"/>
            </w:pPr>
            <w:r>
              <w:t>Menekan tombol Submit dengan data yang kurang/belum diisi secara keseluruhan</w:t>
            </w:r>
          </w:p>
        </w:tc>
        <w:tc>
          <w:tcPr>
            <w:tcW w:w="1938" w:type="dxa"/>
            <w:shd w:val="clear" w:color="auto" w:fill="auto"/>
            <w:tcMar>
              <w:top w:w="100" w:type="dxa"/>
              <w:left w:w="100" w:type="dxa"/>
              <w:bottom w:w="100" w:type="dxa"/>
              <w:right w:w="100" w:type="dxa"/>
            </w:tcMar>
          </w:tcPr>
          <w:p w14:paraId="6D3FB6C0" w14:textId="77777777" w:rsidR="00AA227D" w:rsidRDefault="00425617" w:rsidP="00552D5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4052DCC2" w14:textId="77777777" w:rsidR="00AA227D" w:rsidRDefault="00425617" w:rsidP="00552D5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45EBE5CD" w14:textId="77777777" w:rsidR="00AA227D" w:rsidRDefault="00425617" w:rsidP="00552D5F">
            <w:pPr>
              <w:pStyle w:val="TableBody"/>
            </w:pPr>
            <w:r>
              <w:t>Valid</w:t>
            </w:r>
          </w:p>
        </w:tc>
      </w:tr>
      <w:tr w:rsidR="00AA227D" w14:paraId="468F8135" w14:textId="77777777" w:rsidTr="00D51E4A">
        <w:tc>
          <w:tcPr>
            <w:tcW w:w="1937" w:type="dxa"/>
            <w:shd w:val="clear" w:color="auto" w:fill="auto"/>
            <w:tcMar>
              <w:top w:w="100" w:type="dxa"/>
              <w:left w:w="100" w:type="dxa"/>
              <w:bottom w:w="100" w:type="dxa"/>
              <w:right w:w="100" w:type="dxa"/>
            </w:tcMar>
          </w:tcPr>
          <w:p w14:paraId="5DA6A5CA" w14:textId="77777777" w:rsidR="00AA227D" w:rsidRDefault="00425617" w:rsidP="00552D5F">
            <w:pPr>
              <w:pStyle w:val="TableBody"/>
            </w:pPr>
            <w:r>
              <w:t xml:space="preserve">Menambah proforma dengan jumlah buku yang </w:t>
            </w:r>
            <w:r>
              <w:lastRenderedPageBreak/>
              <w:t>melebihi stok</w:t>
            </w:r>
          </w:p>
        </w:tc>
        <w:tc>
          <w:tcPr>
            <w:tcW w:w="1937" w:type="dxa"/>
            <w:shd w:val="clear" w:color="auto" w:fill="auto"/>
            <w:tcMar>
              <w:top w:w="100" w:type="dxa"/>
              <w:left w:w="100" w:type="dxa"/>
              <w:bottom w:w="100" w:type="dxa"/>
              <w:right w:w="100" w:type="dxa"/>
            </w:tcMar>
          </w:tcPr>
          <w:p w14:paraId="5D3321AE" w14:textId="77777777" w:rsidR="00AA227D" w:rsidRDefault="00425617" w:rsidP="00552D5F">
            <w:pPr>
              <w:pStyle w:val="TableBody"/>
            </w:pPr>
            <w:r>
              <w:lastRenderedPageBreak/>
              <w:t xml:space="preserve">Memilih buku dan menekan tombol “Tambah </w:t>
            </w:r>
            <w:r>
              <w:lastRenderedPageBreak/>
              <w:t>Barang” dengan jumlah buku yang melebihi stok</w:t>
            </w:r>
          </w:p>
        </w:tc>
        <w:tc>
          <w:tcPr>
            <w:tcW w:w="1938" w:type="dxa"/>
            <w:shd w:val="clear" w:color="auto" w:fill="auto"/>
            <w:tcMar>
              <w:top w:w="100" w:type="dxa"/>
              <w:left w:w="100" w:type="dxa"/>
              <w:bottom w:w="100" w:type="dxa"/>
              <w:right w:w="100" w:type="dxa"/>
            </w:tcMar>
          </w:tcPr>
          <w:p w14:paraId="0D9FEE40" w14:textId="77777777" w:rsidR="00AA227D" w:rsidRDefault="00425617" w:rsidP="00552D5F">
            <w:pPr>
              <w:pStyle w:val="TableBody"/>
            </w:pPr>
            <w:r>
              <w:lastRenderedPageBreak/>
              <w:t xml:space="preserve">Muncul peringatan dan buku tidak masuk </w:t>
            </w:r>
            <w:r>
              <w:lastRenderedPageBreak/>
              <w:t>ke dalam pesanan</w:t>
            </w:r>
          </w:p>
        </w:tc>
        <w:tc>
          <w:tcPr>
            <w:tcW w:w="1938" w:type="dxa"/>
            <w:shd w:val="clear" w:color="auto" w:fill="auto"/>
            <w:tcMar>
              <w:top w:w="100" w:type="dxa"/>
              <w:left w:w="100" w:type="dxa"/>
              <w:bottom w:w="100" w:type="dxa"/>
              <w:right w:w="100" w:type="dxa"/>
            </w:tcMar>
          </w:tcPr>
          <w:p w14:paraId="4B83BF27" w14:textId="77777777" w:rsidR="00AA227D" w:rsidRDefault="00425617" w:rsidP="00552D5F">
            <w:pPr>
              <w:pStyle w:val="TableBody"/>
            </w:pPr>
            <w:r>
              <w:lastRenderedPageBreak/>
              <w:t xml:space="preserve">Muncul peringatan dan buku tidak masuk </w:t>
            </w:r>
            <w:r>
              <w:lastRenderedPageBreak/>
              <w:t>ke dalam pesanan</w:t>
            </w:r>
          </w:p>
        </w:tc>
        <w:tc>
          <w:tcPr>
            <w:tcW w:w="1938" w:type="dxa"/>
            <w:shd w:val="clear" w:color="auto" w:fill="auto"/>
            <w:tcMar>
              <w:top w:w="100" w:type="dxa"/>
              <w:left w:w="100" w:type="dxa"/>
              <w:bottom w:w="100" w:type="dxa"/>
              <w:right w:w="100" w:type="dxa"/>
            </w:tcMar>
          </w:tcPr>
          <w:p w14:paraId="184913F6" w14:textId="77777777" w:rsidR="00AA227D" w:rsidRDefault="00425617" w:rsidP="00552D5F">
            <w:pPr>
              <w:pStyle w:val="TableBody"/>
            </w:pPr>
            <w:r>
              <w:lastRenderedPageBreak/>
              <w:t>Valid</w:t>
            </w:r>
          </w:p>
        </w:tc>
      </w:tr>
      <w:tr w:rsidR="00AA227D" w14:paraId="1D8F0FA6" w14:textId="77777777" w:rsidTr="00D51E4A">
        <w:tc>
          <w:tcPr>
            <w:tcW w:w="1937" w:type="dxa"/>
            <w:shd w:val="clear" w:color="auto" w:fill="auto"/>
            <w:tcMar>
              <w:top w:w="100" w:type="dxa"/>
              <w:left w:w="100" w:type="dxa"/>
              <w:bottom w:w="100" w:type="dxa"/>
              <w:right w:w="100" w:type="dxa"/>
            </w:tcMar>
          </w:tcPr>
          <w:p w14:paraId="0A5CBAFA" w14:textId="77777777" w:rsidR="00AA227D" w:rsidRDefault="00425617" w:rsidP="00552D5F">
            <w:pPr>
              <w:pStyle w:val="TableBody"/>
            </w:pPr>
            <w:r>
              <w:t>Menghapus buku dalam tabel pesanan</w:t>
            </w:r>
          </w:p>
        </w:tc>
        <w:tc>
          <w:tcPr>
            <w:tcW w:w="1937" w:type="dxa"/>
            <w:shd w:val="clear" w:color="auto" w:fill="auto"/>
            <w:tcMar>
              <w:top w:w="100" w:type="dxa"/>
              <w:left w:w="100" w:type="dxa"/>
              <w:bottom w:w="100" w:type="dxa"/>
              <w:right w:w="100" w:type="dxa"/>
            </w:tcMar>
          </w:tcPr>
          <w:p w14:paraId="227DD1CD" w14:textId="77777777" w:rsidR="00AA227D" w:rsidRDefault="00425617" w:rsidP="00552D5F">
            <w:pPr>
              <w:pStyle w:val="TableBody"/>
            </w:pPr>
            <w:r>
              <w:t>Menekan tombol “Hapus” sesuai buku yang ingin dihilangkan dalam tabel pesanan</w:t>
            </w:r>
          </w:p>
        </w:tc>
        <w:tc>
          <w:tcPr>
            <w:tcW w:w="1938" w:type="dxa"/>
            <w:shd w:val="clear" w:color="auto" w:fill="auto"/>
            <w:tcMar>
              <w:top w:w="100" w:type="dxa"/>
              <w:left w:w="100" w:type="dxa"/>
              <w:bottom w:w="100" w:type="dxa"/>
              <w:right w:w="100" w:type="dxa"/>
            </w:tcMar>
          </w:tcPr>
          <w:p w14:paraId="4FE67C2A" w14:textId="77777777" w:rsidR="00AA227D" w:rsidRDefault="00425617" w:rsidP="00552D5F">
            <w:pPr>
              <w:pStyle w:val="TableBody"/>
            </w:pPr>
            <w:r>
              <w:t>Buku terhapus dalam tabel pesanan</w:t>
            </w:r>
          </w:p>
        </w:tc>
        <w:tc>
          <w:tcPr>
            <w:tcW w:w="1938" w:type="dxa"/>
            <w:shd w:val="clear" w:color="auto" w:fill="auto"/>
            <w:tcMar>
              <w:top w:w="100" w:type="dxa"/>
              <w:left w:w="100" w:type="dxa"/>
              <w:bottom w:w="100" w:type="dxa"/>
              <w:right w:w="100" w:type="dxa"/>
            </w:tcMar>
          </w:tcPr>
          <w:p w14:paraId="5836372A" w14:textId="77777777" w:rsidR="00AA227D" w:rsidRDefault="00425617" w:rsidP="00552D5F">
            <w:pPr>
              <w:pStyle w:val="TableBody"/>
            </w:pPr>
            <w:r>
              <w:t>Buku terhapus dalam tabel pesanan</w:t>
            </w:r>
          </w:p>
        </w:tc>
        <w:tc>
          <w:tcPr>
            <w:tcW w:w="1938" w:type="dxa"/>
            <w:shd w:val="clear" w:color="auto" w:fill="auto"/>
            <w:tcMar>
              <w:top w:w="100" w:type="dxa"/>
              <w:left w:w="100" w:type="dxa"/>
              <w:bottom w:w="100" w:type="dxa"/>
              <w:right w:w="100" w:type="dxa"/>
            </w:tcMar>
          </w:tcPr>
          <w:p w14:paraId="32EF3348" w14:textId="77777777" w:rsidR="00AA227D" w:rsidRDefault="00425617" w:rsidP="00552D5F">
            <w:pPr>
              <w:pStyle w:val="TableBody"/>
            </w:pPr>
            <w:r>
              <w:t>Valid</w:t>
            </w:r>
          </w:p>
        </w:tc>
      </w:tr>
      <w:tr w:rsidR="00AA227D" w14:paraId="6FA83283" w14:textId="77777777" w:rsidTr="00D51E4A">
        <w:tc>
          <w:tcPr>
            <w:tcW w:w="1937" w:type="dxa"/>
            <w:shd w:val="clear" w:color="auto" w:fill="auto"/>
            <w:tcMar>
              <w:top w:w="100" w:type="dxa"/>
              <w:left w:w="100" w:type="dxa"/>
              <w:bottom w:w="100" w:type="dxa"/>
              <w:right w:w="100" w:type="dxa"/>
            </w:tcMar>
          </w:tcPr>
          <w:p w14:paraId="14581984" w14:textId="77777777" w:rsidR="00AA227D" w:rsidRDefault="00425617" w:rsidP="00552D5F">
            <w:pPr>
              <w:pStyle w:val="TableBody"/>
            </w:pPr>
            <w:r>
              <w:t xml:space="preserve">Kembali ke halaman sebelumnya (Halaman </w:t>
            </w:r>
            <w:r>
              <w:rPr>
                <w:i/>
              </w:rPr>
              <w:t xml:space="preserve">Index </w:t>
            </w:r>
            <w:r>
              <w:t>Proforma)</w:t>
            </w:r>
          </w:p>
        </w:tc>
        <w:tc>
          <w:tcPr>
            <w:tcW w:w="1937" w:type="dxa"/>
            <w:shd w:val="clear" w:color="auto" w:fill="auto"/>
            <w:tcMar>
              <w:top w:w="100" w:type="dxa"/>
              <w:left w:w="100" w:type="dxa"/>
              <w:bottom w:w="100" w:type="dxa"/>
              <w:right w:w="100" w:type="dxa"/>
            </w:tcMar>
          </w:tcPr>
          <w:p w14:paraId="12D79800" w14:textId="77777777" w:rsidR="00AA227D" w:rsidRDefault="00425617" w:rsidP="00552D5F">
            <w:pPr>
              <w:pStyle w:val="TableBody"/>
            </w:pPr>
            <w:r>
              <w:t>Menekan tombol “Back” atau teks “Proforma” pada bagian atas halaman</w:t>
            </w:r>
          </w:p>
        </w:tc>
        <w:tc>
          <w:tcPr>
            <w:tcW w:w="1938" w:type="dxa"/>
            <w:shd w:val="clear" w:color="auto" w:fill="auto"/>
            <w:tcMar>
              <w:top w:w="100" w:type="dxa"/>
              <w:left w:w="100" w:type="dxa"/>
              <w:bottom w:w="100" w:type="dxa"/>
              <w:right w:w="100" w:type="dxa"/>
            </w:tcMar>
          </w:tcPr>
          <w:p w14:paraId="73EEF091" w14:textId="77777777" w:rsidR="00AA227D" w:rsidRDefault="00425617" w:rsidP="00552D5F">
            <w:pPr>
              <w:pStyle w:val="TableBody"/>
            </w:pPr>
            <w:r>
              <w:t xml:space="preserve">Menuju ke halaman </w:t>
            </w:r>
            <w:r>
              <w:rPr>
                <w:i/>
              </w:rPr>
              <w:t xml:space="preserve">Index </w:t>
            </w:r>
            <w:r>
              <w:t>Proforma</w:t>
            </w:r>
          </w:p>
        </w:tc>
        <w:tc>
          <w:tcPr>
            <w:tcW w:w="1938" w:type="dxa"/>
            <w:shd w:val="clear" w:color="auto" w:fill="auto"/>
            <w:tcMar>
              <w:top w:w="100" w:type="dxa"/>
              <w:left w:w="100" w:type="dxa"/>
              <w:bottom w:w="100" w:type="dxa"/>
              <w:right w:w="100" w:type="dxa"/>
            </w:tcMar>
          </w:tcPr>
          <w:p w14:paraId="308FF033" w14:textId="77777777" w:rsidR="00AA227D" w:rsidRDefault="00425617" w:rsidP="00552D5F">
            <w:pPr>
              <w:pStyle w:val="TableBody"/>
            </w:pPr>
            <w:r>
              <w:t xml:space="preserve">Menuju ke halaman </w:t>
            </w:r>
            <w:r>
              <w:rPr>
                <w:i/>
              </w:rPr>
              <w:t xml:space="preserve">Index </w:t>
            </w:r>
            <w:r>
              <w:t>Proforma</w:t>
            </w:r>
          </w:p>
        </w:tc>
        <w:tc>
          <w:tcPr>
            <w:tcW w:w="1938" w:type="dxa"/>
            <w:shd w:val="clear" w:color="auto" w:fill="auto"/>
            <w:tcMar>
              <w:top w:w="100" w:type="dxa"/>
              <w:left w:w="100" w:type="dxa"/>
              <w:bottom w:w="100" w:type="dxa"/>
              <w:right w:w="100" w:type="dxa"/>
            </w:tcMar>
          </w:tcPr>
          <w:p w14:paraId="1CFEA261" w14:textId="77777777" w:rsidR="00AA227D" w:rsidRDefault="00425617" w:rsidP="00552D5F">
            <w:pPr>
              <w:pStyle w:val="TableBody"/>
            </w:pPr>
            <w:r>
              <w:t>Valid</w:t>
            </w:r>
          </w:p>
        </w:tc>
      </w:tr>
    </w:tbl>
    <w:p w14:paraId="7F0A412C" w14:textId="77777777" w:rsidR="00D51E4A" w:rsidRDefault="00D51E4A" w:rsidP="00D51E4A">
      <w:pPr>
        <w:pStyle w:val="Caption"/>
        <w:keepNext/>
      </w:pPr>
    </w:p>
    <w:p w14:paraId="6140CE14" w14:textId="77E29013" w:rsidR="00D51E4A" w:rsidRPr="00D51E4A" w:rsidRDefault="00D51E4A" w:rsidP="00D51E4A">
      <w:pPr>
        <w:pStyle w:val="Caption"/>
        <w:keepNext/>
        <w:rPr>
          <w:lang w:val="en-ID"/>
        </w:rPr>
      </w:pPr>
      <w:bookmarkStart w:id="1184" w:name="_Toc75886329"/>
      <w:r>
        <w:t xml:space="preserve">Tabel 3. </w:t>
      </w:r>
      <w:r>
        <w:fldChar w:fldCharType="begin"/>
      </w:r>
      <w:r>
        <w:instrText xml:space="preserve"> SEQ Tabel_3. \* ARABIC </w:instrText>
      </w:r>
      <w:r>
        <w:fldChar w:fldCharType="separate"/>
      </w:r>
      <w:r w:rsidR="00895071">
        <w:rPr>
          <w:noProof/>
        </w:rPr>
        <w:t>3</w:t>
      </w:r>
      <w:r>
        <w:fldChar w:fldCharType="end"/>
      </w:r>
      <w:r>
        <w:rPr>
          <w:lang w:val="en-ID"/>
        </w:rPr>
        <w:t xml:space="preserve"> </w:t>
      </w:r>
      <w:r>
        <w:rPr>
          <w:i/>
        </w:rPr>
        <w:t xml:space="preserve">Test Case </w:t>
      </w:r>
      <w:r>
        <w:t>Halaman Detail</w:t>
      </w:r>
      <w:r>
        <w:rPr>
          <w:i/>
        </w:rPr>
        <w:t xml:space="preserve"> </w:t>
      </w:r>
      <w:r>
        <w:t>Proforma</w:t>
      </w:r>
      <w:bookmarkEnd w:id="1184"/>
    </w:p>
    <w:tbl>
      <w:tblPr>
        <w:tblStyle w:val="ac"/>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1C5A60CC" w14:textId="77777777" w:rsidTr="00D51E4A">
        <w:trPr>
          <w:jc w:val="center"/>
        </w:trPr>
        <w:tc>
          <w:tcPr>
            <w:tcW w:w="1937" w:type="dxa"/>
            <w:shd w:val="clear" w:color="auto" w:fill="auto"/>
            <w:tcMar>
              <w:top w:w="100" w:type="dxa"/>
              <w:left w:w="100" w:type="dxa"/>
              <w:bottom w:w="100" w:type="dxa"/>
              <w:right w:w="100" w:type="dxa"/>
            </w:tcMar>
          </w:tcPr>
          <w:p w14:paraId="6F27F311"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6AA4C045"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4D7102E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0388A6EB"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2C7840CA" w14:textId="77777777" w:rsidR="00AA227D" w:rsidRDefault="00425617" w:rsidP="008D37BF">
            <w:pPr>
              <w:pStyle w:val="TableHead"/>
            </w:pPr>
            <w:r>
              <w:t>Hasil</w:t>
            </w:r>
          </w:p>
        </w:tc>
      </w:tr>
      <w:tr w:rsidR="00AA227D" w14:paraId="5B55680E" w14:textId="77777777" w:rsidTr="00D51E4A">
        <w:trPr>
          <w:jc w:val="center"/>
        </w:trPr>
        <w:tc>
          <w:tcPr>
            <w:tcW w:w="1937" w:type="dxa"/>
            <w:shd w:val="clear" w:color="auto" w:fill="auto"/>
            <w:tcMar>
              <w:top w:w="100" w:type="dxa"/>
              <w:left w:w="100" w:type="dxa"/>
              <w:bottom w:w="100" w:type="dxa"/>
              <w:right w:w="100" w:type="dxa"/>
            </w:tcMar>
          </w:tcPr>
          <w:p w14:paraId="52403CAA" w14:textId="77777777" w:rsidR="00AA227D" w:rsidRDefault="00425617" w:rsidP="008D37BF">
            <w:pPr>
              <w:pStyle w:val="TableBody"/>
            </w:pPr>
            <w:r>
              <w:t>Melihat detail suatu proforma</w:t>
            </w:r>
          </w:p>
        </w:tc>
        <w:tc>
          <w:tcPr>
            <w:tcW w:w="1937" w:type="dxa"/>
            <w:shd w:val="clear" w:color="auto" w:fill="auto"/>
            <w:tcMar>
              <w:top w:w="100" w:type="dxa"/>
              <w:left w:w="100" w:type="dxa"/>
              <w:bottom w:w="100" w:type="dxa"/>
              <w:right w:w="100" w:type="dxa"/>
            </w:tcMar>
          </w:tcPr>
          <w:p w14:paraId="05641556"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6B9333F8" w14:textId="77777777" w:rsidR="00AA227D" w:rsidRDefault="00425617" w:rsidP="008D37BF">
            <w:pPr>
              <w:pStyle w:val="TableBody"/>
              <w:rPr>
                <w:i/>
              </w:rPr>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938" w:type="dxa"/>
            <w:shd w:val="clear" w:color="auto" w:fill="auto"/>
            <w:tcMar>
              <w:top w:w="100" w:type="dxa"/>
              <w:left w:w="100" w:type="dxa"/>
              <w:bottom w:w="100" w:type="dxa"/>
              <w:right w:w="100" w:type="dxa"/>
            </w:tcMar>
          </w:tcPr>
          <w:p w14:paraId="093DA5FC" w14:textId="77777777" w:rsidR="00AA227D" w:rsidRDefault="00425617" w:rsidP="008D37BF">
            <w:pPr>
              <w:pStyle w:val="TableBody"/>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938" w:type="dxa"/>
            <w:shd w:val="clear" w:color="auto" w:fill="auto"/>
            <w:tcMar>
              <w:top w:w="100" w:type="dxa"/>
              <w:left w:w="100" w:type="dxa"/>
              <w:bottom w:w="100" w:type="dxa"/>
              <w:right w:w="100" w:type="dxa"/>
            </w:tcMar>
          </w:tcPr>
          <w:p w14:paraId="1D1575D0" w14:textId="77777777" w:rsidR="00AA227D" w:rsidRDefault="00425617" w:rsidP="008D37BF">
            <w:pPr>
              <w:pStyle w:val="TableBody"/>
            </w:pPr>
            <w:r>
              <w:t>Valid</w:t>
            </w:r>
          </w:p>
        </w:tc>
      </w:tr>
      <w:tr w:rsidR="00AA227D" w14:paraId="440FD9C0" w14:textId="77777777" w:rsidTr="00D51E4A">
        <w:trPr>
          <w:jc w:val="center"/>
        </w:trPr>
        <w:tc>
          <w:tcPr>
            <w:tcW w:w="1937" w:type="dxa"/>
            <w:shd w:val="clear" w:color="auto" w:fill="auto"/>
            <w:tcMar>
              <w:top w:w="100" w:type="dxa"/>
              <w:left w:w="100" w:type="dxa"/>
              <w:bottom w:w="100" w:type="dxa"/>
              <w:right w:w="100" w:type="dxa"/>
            </w:tcMar>
          </w:tcPr>
          <w:p w14:paraId="7685C377" w14:textId="77777777" w:rsidR="00AA227D" w:rsidRDefault="00425617" w:rsidP="008D37BF">
            <w:pPr>
              <w:pStyle w:val="TableBody"/>
            </w:pPr>
            <w:r>
              <w:t>Mengubah proforma menjadi faktur tunai</w:t>
            </w:r>
          </w:p>
        </w:tc>
        <w:tc>
          <w:tcPr>
            <w:tcW w:w="1937" w:type="dxa"/>
            <w:shd w:val="clear" w:color="auto" w:fill="auto"/>
            <w:tcMar>
              <w:top w:w="100" w:type="dxa"/>
              <w:left w:w="100" w:type="dxa"/>
              <w:bottom w:w="100" w:type="dxa"/>
              <w:right w:w="100" w:type="dxa"/>
            </w:tcMar>
          </w:tcPr>
          <w:p w14:paraId="04A89908" w14:textId="77777777" w:rsidR="00AA227D" w:rsidRDefault="00425617" w:rsidP="008D37BF">
            <w:pPr>
              <w:pStyle w:val="TableBody"/>
            </w:pPr>
            <w:r>
              <w:t>Menekan tombol “Buat Faktur” kemudian menekan tombol “Confirm” pada modal</w:t>
            </w:r>
          </w:p>
        </w:tc>
        <w:tc>
          <w:tcPr>
            <w:tcW w:w="1938" w:type="dxa"/>
            <w:shd w:val="clear" w:color="auto" w:fill="auto"/>
            <w:tcMar>
              <w:top w:w="100" w:type="dxa"/>
              <w:left w:w="100" w:type="dxa"/>
              <w:bottom w:w="100" w:type="dxa"/>
              <w:right w:w="100" w:type="dxa"/>
            </w:tcMar>
          </w:tcPr>
          <w:p w14:paraId="5303717E" w14:textId="77777777" w:rsidR="00AA227D" w:rsidRDefault="00425617" w:rsidP="008D37BF">
            <w:pPr>
              <w:pStyle w:val="TableBody"/>
            </w:pPr>
            <w:r>
              <w:t>Muncul modal untuk menyetujui kemudian menuju ke halaman detail faktur</w:t>
            </w:r>
          </w:p>
        </w:tc>
        <w:tc>
          <w:tcPr>
            <w:tcW w:w="1938" w:type="dxa"/>
            <w:shd w:val="clear" w:color="auto" w:fill="auto"/>
            <w:tcMar>
              <w:top w:w="100" w:type="dxa"/>
              <w:left w:w="100" w:type="dxa"/>
              <w:bottom w:w="100" w:type="dxa"/>
              <w:right w:w="100" w:type="dxa"/>
            </w:tcMar>
          </w:tcPr>
          <w:p w14:paraId="4625C158" w14:textId="77777777" w:rsidR="00AA227D" w:rsidRDefault="00425617" w:rsidP="008D37BF">
            <w:pPr>
              <w:pStyle w:val="TableBody"/>
            </w:pPr>
            <w:r>
              <w:t>Muncul modal untuk menyetujui kemudian menuju ke halaman detail faktur</w:t>
            </w:r>
          </w:p>
        </w:tc>
        <w:tc>
          <w:tcPr>
            <w:tcW w:w="1938" w:type="dxa"/>
            <w:shd w:val="clear" w:color="auto" w:fill="auto"/>
            <w:tcMar>
              <w:top w:w="100" w:type="dxa"/>
              <w:left w:w="100" w:type="dxa"/>
              <w:bottom w:w="100" w:type="dxa"/>
              <w:right w:w="100" w:type="dxa"/>
            </w:tcMar>
          </w:tcPr>
          <w:p w14:paraId="31772D41" w14:textId="77777777" w:rsidR="00AA227D" w:rsidRDefault="00425617" w:rsidP="008D37BF">
            <w:pPr>
              <w:pStyle w:val="TableBody"/>
            </w:pPr>
            <w:r>
              <w:t>Valid</w:t>
            </w:r>
          </w:p>
        </w:tc>
      </w:tr>
      <w:tr w:rsidR="00AA227D" w14:paraId="737454D8" w14:textId="77777777" w:rsidTr="00D51E4A">
        <w:trPr>
          <w:jc w:val="center"/>
        </w:trPr>
        <w:tc>
          <w:tcPr>
            <w:tcW w:w="1937" w:type="dxa"/>
            <w:shd w:val="clear" w:color="auto" w:fill="auto"/>
            <w:tcMar>
              <w:top w:w="100" w:type="dxa"/>
              <w:left w:w="100" w:type="dxa"/>
              <w:bottom w:w="100" w:type="dxa"/>
              <w:right w:w="100" w:type="dxa"/>
            </w:tcMar>
          </w:tcPr>
          <w:p w14:paraId="2F216B00" w14:textId="77777777" w:rsidR="00AA227D" w:rsidRDefault="00425617" w:rsidP="008D37BF">
            <w:pPr>
              <w:pStyle w:val="TableBody"/>
            </w:pPr>
            <w:r>
              <w:t>Mengunduh proforma</w:t>
            </w:r>
          </w:p>
        </w:tc>
        <w:tc>
          <w:tcPr>
            <w:tcW w:w="1937" w:type="dxa"/>
            <w:shd w:val="clear" w:color="auto" w:fill="auto"/>
            <w:tcMar>
              <w:top w:w="100" w:type="dxa"/>
              <w:left w:w="100" w:type="dxa"/>
              <w:bottom w:w="100" w:type="dxa"/>
              <w:right w:w="100" w:type="dxa"/>
            </w:tcMar>
          </w:tcPr>
          <w:p w14:paraId="3012A715" w14:textId="77777777" w:rsidR="00AA227D" w:rsidRDefault="00425617" w:rsidP="008D37BF">
            <w:pPr>
              <w:pStyle w:val="TableBody"/>
            </w:pPr>
            <w:r>
              <w:t>Menekan tombol “Generate PDF”</w:t>
            </w:r>
          </w:p>
        </w:tc>
        <w:tc>
          <w:tcPr>
            <w:tcW w:w="1938" w:type="dxa"/>
            <w:shd w:val="clear" w:color="auto" w:fill="auto"/>
            <w:tcMar>
              <w:top w:w="100" w:type="dxa"/>
              <w:left w:w="100" w:type="dxa"/>
              <w:bottom w:w="100" w:type="dxa"/>
              <w:right w:w="100" w:type="dxa"/>
            </w:tcMar>
          </w:tcPr>
          <w:p w14:paraId="56A0A06D" w14:textId="77777777" w:rsidR="00AA227D" w:rsidRDefault="00425617" w:rsidP="008D37BF">
            <w:pPr>
              <w:pStyle w:val="TableBody"/>
            </w:pPr>
            <w:r>
              <w:t>PDF Proforma terunduh</w:t>
            </w:r>
          </w:p>
        </w:tc>
        <w:tc>
          <w:tcPr>
            <w:tcW w:w="1938" w:type="dxa"/>
            <w:shd w:val="clear" w:color="auto" w:fill="auto"/>
            <w:tcMar>
              <w:top w:w="100" w:type="dxa"/>
              <w:left w:w="100" w:type="dxa"/>
              <w:bottom w:w="100" w:type="dxa"/>
              <w:right w:w="100" w:type="dxa"/>
            </w:tcMar>
          </w:tcPr>
          <w:p w14:paraId="6B376098" w14:textId="77777777" w:rsidR="00AA227D" w:rsidRDefault="00425617" w:rsidP="008D37BF">
            <w:pPr>
              <w:pStyle w:val="TableBody"/>
            </w:pPr>
            <w:r>
              <w:t>PDF Proforma terunduh</w:t>
            </w:r>
          </w:p>
        </w:tc>
        <w:tc>
          <w:tcPr>
            <w:tcW w:w="1938" w:type="dxa"/>
            <w:shd w:val="clear" w:color="auto" w:fill="auto"/>
            <w:tcMar>
              <w:top w:w="100" w:type="dxa"/>
              <w:left w:w="100" w:type="dxa"/>
              <w:bottom w:w="100" w:type="dxa"/>
              <w:right w:w="100" w:type="dxa"/>
            </w:tcMar>
          </w:tcPr>
          <w:p w14:paraId="46818FBE" w14:textId="77777777" w:rsidR="00AA227D" w:rsidRDefault="00425617" w:rsidP="008D37BF">
            <w:pPr>
              <w:pStyle w:val="TableBody"/>
            </w:pPr>
            <w:r>
              <w:t>Valid</w:t>
            </w:r>
          </w:p>
        </w:tc>
      </w:tr>
    </w:tbl>
    <w:p w14:paraId="5535C2D0" w14:textId="0B5409AA" w:rsidR="00D51E4A" w:rsidRPr="00D51E4A" w:rsidRDefault="00D51E4A" w:rsidP="00D51E4A">
      <w:pPr>
        <w:pStyle w:val="Caption"/>
        <w:keepNext/>
        <w:rPr>
          <w:lang w:val="en-ID"/>
        </w:rPr>
      </w:pPr>
      <w:bookmarkStart w:id="1185" w:name="_Toc75886330"/>
      <w:r>
        <w:lastRenderedPageBreak/>
        <w:t xml:space="preserve">Tabel 3. </w:t>
      </w:r>
      <w:r>
        <w:fldChar w:fldCharType="begin"/>
      </w:r>
      <w:r>
        <w:instrText xml:space="preserve"> SEQ Tabel_3. \* ARABIC </w:instrText>
      </w:r>
      <w:r>
        <w:fldChar w:fldCharType="separate"/>
      </w:r>
      <w:r w:rsidR="00895071">
        <w:rPr>
          <w:noProof/>
        </w:rPr>
        <w:t>4</w:t>
      </w:r>
      <w:r>
        <w:fldChar w:fldCharType="end"/>
      </w:r>
      <w:r>
        <w:rPr>
          <w:lang w:val="en-ID"/>
        </w:rPr>
        <w:t xml:space="preserve"> </w:t>
      </w:r>
      <w:r>
        <w:rPr>
          <w:i/>
        </w:rPr>
        <w:t xml:space="preserve">Test Case </w:t>
      </w:r>
      <w:r>
        <w:t xml:space="preserve">Halaman </w:t>
      </w:r>
      <w:r>
        <w:rPr>
          <w:i/>
        </w:rPr>
        <w:t>Dashboard</w:t>
      </w:r>
      <w:r>
        <w:t xml:space="preserve"> </w:t>
      </w:r>
      <w:r>
        <w:rPr>
          <w:lang w:val="en-ID"/>
        </w:rPr>
        <w:t xml:space="preserve"> </w:t>
      </w:r>
      <w:r>
        <w:t>Faktur</w:t>
      </w:r>
      <w:bookmarkEnd w:id="1185"/>
    </w:p>
    <w:tbl>
      <w:tblPr>
        <w:tblStyle w:val="ad"/>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3173C444" w14:textId="77777777" w:rsidTr="00D51E4A">
        <w:trPr>
          <w:jc w:val="center"/>
        </w:trPr>
        <w:tc>
          <w:tcPr>
            <w:tcW w:w="1937" w:type="dxa"/>
            <w:shd w:val="clear" w:color="auto" w:fill="auto"/>
            <w:tcMar>
              <w:top w:w="100" w:type="dxa"/>
              <w:left w:w="100" w:type="dxa"/>
              <w:bottom w:w="100" w:type="dxa"/>
              <w:right w:w="100" w:type="dxa"/>
            </w:tcMar>
          </w:tcPr>
          <w:p w14:paraId="6B994AAC"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72D2A935"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16B258D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5307941D"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64C9EC1B" w14:textId="77777777" w:rsidR="00AA227D" w:rsidRDefault="00425617" w:rsidP="008D37BF">
            <w:pPr>
              <w:pStyle w:val="TableHead"/>
            </w:pPr>
            <w:r>
              <w:t>Hasil</w:t>
            </w:r>
          </w:p>
        </w:tc>
      </w:tr>
      <w:tr w:rsidR="00AA227D" w14:paraId="562578D1" w14:textId="77777777" w:rsidTr="00D51E4A">
        <w:trPr>
          <w:jc w:val="center"/>
        </w:trPr>
        <w:tc>
          <w:tcPr>
            <w:tcW w:w="1937" w:type="dxa"/>
            <w:shd w:val="clear" w:color="auto" w:fill="auto"/>
            <w:tcMar>
              <w:top w:w="100" w:type="dxa"/>
              <w:left w:w="100" w:type="dxa"/>
              <w:bottom w:w="100" w:type="dxa"/>
              <w:right w:w="100" w:type="dxa"/>
            </w:tcMar>
          </w:tcPr>
          <w:p w14:paraId="413D333A" w14:textId="77777777" w:rsidR="00AA227D" w:rsidRDefault="00425617" w:rsidP="008D37BF">
            <w:pPr>
              <w:pStyle w:val="TableBody"/>
            </w:pPr>
            <w:r>
              <w:t xml:space="preserve">Menampilkan keseluruhan data faktur yang ada di </w:t>
            </w:r>
            <w:r>
              <w:rPr>
                <w:i/>
              </w:rPr>
              <w:t>database</w:t>
            </w:r>
          </w:p>
        </w:tc>
        <w:tc>
          <w:tcPr>
            <w:tcW w:w="1937" w:type="dxa"/>
            <w:shd w:val="clear" w:color="auto" w:fill="auto"/>
            <w:tcMar>
              <w:top w:w="100" w:type="dxa"/>
              <w:left w:w="100" w:type="dxa"/>
              <w:bottom w:w="100" w:type="dxa"/>
              <w:right w:w="100" w:type="dxa"/>
            </w:tcMar>
          </w:tcPr>
          <w:p w14:paraId="63E31FB2"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1B43D186"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938" w:type="dxa"/>
            <w:shd w:val="clear" w:color="auto" w:fill="auto"/>
            <w:tcMar>
              <w:top w:w="100" w:type="dxa"/>
              <w:left w:w="100" w:type="dxa"/>
              <w:bottom w:w="100" w:type="dxa"/>
              <w:right w:w="100" w:type="dxa"/>
            </w:tcMar>
          </w:tcPr>
          <w:p w14:paraId="13C9BDB3"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938" w:type="dxa"/>
            <w:shd w:val="clear" w:color="auto" w:fill="auto"/>
            <w:tcMar>
              <w:top w:w="100" w:type="dxa"/>
              <w:left w:w="100" w:type="dxa"/>
              <w:bottom w:w="100" w:type="dxa"/>
              <w:right w:w="100" w:type="dxa"/>
            </w:tcMar>
          </w:tcPr>
          <w:p w14:paraId="3D7F4276" w14:textId="77777777" w:rsidR="00AA227D" w:rsidRDefault="00425617" w:rsidP="008D37BF">
            <w:pPr>
              <w:pStyle w:val="TableBody"/>
            </w:pPr>
            <w:r>
              <w:t>Valid</w:t>
            </w:r>
          </w:p>
        </w:tc>
      </w:tr>
      <w:tr w:rsidR="00AA227D" w14:paraId="7450F074" w14:textId="77777777" w:rsidTr="00D51E4A">
        <w:trPr>
          <w:jc w:val="center"/>
        </w:trPr>
        <w:tc>
          <w:tcPr>
            <w:tcW w:w="1937" w:type="dxa"/>
            <w:shd w:val="clear" w:color="auto" w:fill="auto"/>
            <w:tcMar>
              <w:top w:w="100" w:type="dxa"/>
              <w:left w:w="100" w:type="dxa"/>
              <w:bottom w:w="100" w:type="dxa"/>
              <w:right w:w="100" w:type="dxa"/>
            </w:tcMar>
          </w:tcPr>
          <w:p w14:paraId="7698BC7E" w14:textId="77777777" w:rsidR="00AA227D" w:rsidRDefault="00425617" w:rsidP="008D37BF">
            <w:pPr>
              <w:pStyle w:val="TableBody"/>
            </w:pPr>
            <w:r>
              <w:t xml:space="preserve">Mengubah jumlah data yang ditampilkan pada halaman </w:t>
            </w:r>
            <w:r>
              <w:rPr>
                <w:i/>
              </w:rPr>
              <w:t>index</w:t>
            </w:r>
          </w:p>
        </w:tc>
        <w:tc>
          <w:tcPr>
            <w:tcW w:w="1937" w:type="dxa"/>
            <w:shd w:val="clear" w:color="auto" w:fill="auto"/>
            <w:tcMar>
              <w:top w:w="100" w:type="dxa"/>
              <w:left w:w="100" w:type="dxa"/>
              <w:bottom w:w="100" w:type="dxa"/>
              <w:right w:w="100" w:type="dxa"/>
            </w:tcMar>
          </w:tcPr>
          <w:p w14:paraId="5C84346B" w14:textId="77777777" w:rsidR="00AA227D" w:rsidRDefault="00425617" w:rsidP="008D37BF">
            <w:pPr>
              <w:pStyle w:val="TableBody"/>
            </w:pPr>
            <w:r>
              <w:t>10</w:t>
            </w:r>
          </w:p>
          <w:p w14:paraId="56DBD672" w14:textId="77777777" w:rsidR="00AA227D" w:rsidRDefault="00425617" w:rsidP="008D37BF">
            <w:pPr>
              <w:pStyle w:val="TableBody"/>
            </w:pPr>
            <w:r>
              <w:t>25</w:t>
            </w:r>
          </w:p>
          <w:p w14:paraId="4ABEAAA1" w14:textId="77777777" w:rsidR="00AA227D" w:rsidRDefault="00425617" w:rsidP="008D37BF">
            <w:pPr>
              <w:pStyle w:val="TableBody"/>
            </w:pPr>
            <w:r>
              <w:t>50</w:t>
            </w:r>
          </w:p>
          <w:p w14:paraId="0FA4CCD1" w14:textId="77777777" w:rsidR="00AA227D" w:rsidRDefault="00425617" w:rsidP="008D37BF">
            <w:pPr>
              <w:pStyle w:val="TableBody"/>
            </w:pPr>
            <w:r>
              <w:t>100</w:t>
            </w:r>
          </w:p>
        </w:tc>
        <w:tc>
          <w:tcPr>
            <w:tcW w:w="1938" w:type="dxa"/>
            <w:shd w:val="clear" w:color="auto" w:fill="auto"/>
            <w:tcMar>
              <w:top w:w="100" w:type="dxa"/>
              <w:left w:w="100" w:type="dxa"/>
              <w:bottom w:w="100" w:type="dxa"/>
              <w:right w:w="100" w:type="dxa"/>
            </w:tcMar>
          </w:tcPr>
          <w:p w14:paraId="405217BC"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28656EC6"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565775D9" w14:textId="77777777" w:rsidR="00AA227D" w:rsidRDefault="00425617" w:rsidP="008D37BF">
            <w:pPr>
              <w:pStyle w:val="TableBody"/>
            </w:pPr>
            <w:r>
              <w:t>Valid</w:t>
            </w:r>
          </w:p>
        </w:tc>
      </w:tr>
      <w:tr w:rsidR="00AA227D" w14:paraId="1E3FF013" w14:textId="77777777" w:rsidTr="00D51E4A">
        <w:trPr>
          <w:jc w:val="center"/>
        </w:trPr>
        <w:tc>
          <w:tcPr>
            <w:tcW w:w="1937" w:type="dxa"/>
            <w:shd w:val="clear" w:color="auto" w:fill="auto"/>
            <w:tcMar>
              <w:top w:w="100" w:type="dxa"/>
              <w:left w:w="100" w:type="dxa"/>
              <w:bottom w:w="100" w:type="dxa"/>
              <w:right w:w="100" w:type="dxa"/>
            </w:tcMar>
          </w:tcPr>
          <w:p w14:paraId="60257E30" w14:textId="77777777" w:rsidR="00AA227D" w:rsidRDefault="00425617" w:rsidP="008D37BF">
            <w:pPr>
              <w:pStyle w:val="TableBody"/>
            </w:pPr>
            <w:r>
              <w:t>Menyortir dan menampilkan jenis faktur</w:t>
            </w:r>
            <w:r>
              <w:rPr>
                <w:i/>
              </w:rPr>
              <w:t xml:space="preserve"> </w:t>
            </w:r>
            <w:r>
              <w:t>tertentu</w:t>
            </w:r>
          </w:p>
        </w:tc>
        <w:tc>
          <w:tcPr>
            <w:tcW w:w="1937" w:type="dxa"/>
            <w:shd w:val="clear" w:color="auto" w:fill="auto"/>
            <w:tcMar>
              <w:top w:w="100" w:type="dxa"/>
              <w:left w:w="100" w:type="dxa"/>
              <w:bottom w:w="100" w:type="dxa"/>
              <w:right w:w="100" w:type="dxa"/>
            </w:tcMar>
          </w:tcPr>
          <w:p w14:paraId="1966CE95" w14:textId="77777777" w:rsidR="00AA227D" w:rsidRDefault="00425617" w:rsidP="008D37BF">
            <w:pPr>
              <w:pStyle w:val="TableBody"/>
            </w:pPr>
            <w:r>
              <w:t>Kredit</w:t>
            </w:r>
          </w:p>
          <w:p w14:paraId="180FE720" w14:textId="77777777" w:rsidR="00AA227D" w:rsidRDefault="00425617" w:rsidP="008D37BF">
            <w:pPr>
              <w:pStyle w:val="TableBody"/>
            </w:pPr>
            <w:r>
              <w:t>Tunai</w:t>
            </w:r>
          </w:p>
          <w:p w14:paraId="3522648F" w14:textId="77777777" w:rsidR="00AA227D" w:rsidRDefault="00425617" w:rsidP="008D37BF">
            <w:pPr>
              <w:pStyle w:val="TableBody"/>
              <w:rPr>
                <w:i/>
              </w:rPr>
            </w:pPr>
            <w:r>
              <w:rPr>
                <w:i/>
              </w:rPr>
              <w:t>Online</w:t>
            </w:r>
          </w:p>
          <w:p w14:paraId="037882B1" w14:textId="77777777" w:rsidR="00AA227D" w:rsidRDefault="00425617" w:rsidP="008D37BF">
            <w:pPr>
              <w:pStyle w:val="TableBody"/>
              <w:rPr>
                <w:i/>
              </w:rPr>
            </w:pPr>
            <w:r>
              <w:rPr>
                <w:i/>
              </w:rPr>
              <w:t>Showroom</w:t>
            </w:r>
          </w:p>
        </w:tc>
        <w:tc>
          <w:tcPr>
            <w:tcW w:w="1938" w:type="dxa"/>
            <w:shd w:val="clear" w:color="auto" w:fill="auto"/>
            <w:tcMar>
              <w:top w:w="100" w:type="dxa"/>
              <w:left w:w="100" w:type="dxa"/>
              <w:bottom w:w="100" w:type="dxa"/>
              <w:right w:w="100" w:type="dxa"/>
            </w:tcMar>
          </w:tcPr>
          <w:p w14:paraId="413A7161"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7A1C6F1A"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2FDF229F" w14:textId="77777777" w:rsidR="00AA227D" w:rsidRDefault="00425617" w:rsidP="008D37BF">
            <w:pPr>
              <w:pStyle w:val="TableBody"/>
            </w:pPr>
            <w:r>
              <w:t>Valid</w:t>
            </w:r>
          </w:p>
        </w:tc>
      </w:tr>
      <w:tr w:rsidR="00AA227D" w14:paraId="10954AF2" w14:textId="77777777" w:rsidTr="00D51E4A">
        <w:trPr>
          <w:jc w:val="center"/>
        </w:trPr>
        <w:tc>
          <w:tcPr>
            <w:tcW w:w="1937" w:type="dxa"/>
            <w:shd w:val="clear" w:color="auto" w:fill="auto"/>
            <w:tcMar>
              <w:top w:w="100" w:type="dxa"/>
              <w:left w:w="100" w:type="dxa"/>
              <w:bottom w:w="100" w:type="dxa"/>
              <w:right w:w="100" w:type="dxa"/>
            </w:tcMar>
          </w:tcPr>
          <w:p w14:paraId="15E9D93A" w14:textId="77777777" w:rsidR="00AA227D" w:rsidRDefault="00425617" w:rsidP="008D37BF">
            <w:pPr>
              <w:pStyle w:val="TableBody"/>
            </w:pPr>
            <w:r>
              <w:t xml:space="preserve">Menyortir dan menampilkan jenis </w:t>
            </w:r>
            <w:r>
              <w:rPr>
                <w:i/>
              </w:rPr>
              <w:t xml:space="preserve">customer </w:t>
            </w:r>
            <w:r>
              <w:t>tertentu</w:t>
            </w:r>
          </w:p>
        </w:tc>
        <w:tc>
          <w:tcPr>
            <w:tcW w:w="1937" w:type="dxa"/>
            <w:shd w:val="clear" w:color="auto" w:fill="auto"/>
            <w:tcMar>
              <w:top w:w="100" w:type="dxa"/>
              <w:left w:w="100" w:type="dxa"/>
              <w:bottom w:w="100" w:type="dxa"/>
              <w:right w:w="100" w:type="dxa"/>
            </w:tcMar>
          </w:tcPr>
          <w:p w14:paraId="473F551F" w14:textId="77777777" w:rsidR="00AA227D" w:rsidRDefault="00425617" w:rsidP="008D37BF">
            <w:pPr>
              <w:pStyle w:val="TableBody"/>
            </w:pPr>
            <w:r>
              <w:t>Distributor</w:t>
            </w:r>
          </w:p>
          <w:p w14:paraId="63B151F0" w14:textId="77777777" w:rsidR="00AA227D" w:rsidRDefault="00425617" w:rsidP="008D37BF">
            <w:pPr>
              <w:pStyle w:val="TableBody"/>
            </w:pPr>
            <w:r>
              <w:t>Reseller</w:t>
            </w:r>
          </w:p>
          <w:p w14:paraId="24A14F90" w14:textId="77777777" w:rsidR="00AA227D" w:rsidRDefault="00425617" w:rsidP="008D37BF">
            <w:pPr>
              <w:pStyle w:val="TableBody"/>
            </w:pPr>
            <w:r>
              <w:t>Penulis</w:t>
            </w:r>
          </w:p>
          <w:p w14:paraId="5B7605F4" w14:textId="77777777" w:rsidR="00AA227D" w:rsidRDefault="00425617" w:rsidP="008D37BF">
            <w:pPr>
              <w:pStyle w:val="TableBody"/>
            </w:pPr>
            <w:r>
              <w:t>Member</w:t>
            </w:r>
          </w:p>
          <w:p w14:paraId="59CF35C9" w14:textId="77777777" w:rsidR="00AA227D" w:rsidRDefault="00425617" w:rsidP="008D37BF">
            <w:pPr>
              <w:pStyle w:val="TableBody"/>
            </w:pPr>
            <w:r>
              <w:t>Umum</w:t>
            </w:r>
          </w:p>
        </w:tc>
        <w:tc>
          <w:tcPr>
            <w:tcW w:w="1938" w:type="dxa"/>
            <w:shd w:val="clear" w:color="auto" w:fill="auto"/>
            <w:tcMar>
              <w:top w:w="100" w:type="dxa"/>
              <w:left w:w="100" w:type="dxa"/>
              <w:bottom w:w="100" w:type="dxa"/>
              <w:right w:w="100" w:type="dxa"/>
            </w:tcMar>
          </w:tcPr>
          <w:p w14:paraId="7D4F392E"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63519FC1"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4D6AADAB" w14:textId="77777777" w:rsidR="00AA227D" w:rsidRDefault="00425617" w:rsidP="008D37BF">
            <w:pPr>
              <w:pStyle w:val="TableBody"/>
            </w:pPr>
            <w:r>
              <w:t>Valid</w:t>
            </w:r>
          </w:p>
        </w:tc>
      </w:tr>
      <w:tr w:rsidR="00AA227D" w14:paraId="14BAA4B3" w14:textId="77777777" w:rsidTr="00D51E4A">
        <w:trPr>
          <w:jc w:val="center"/>
        </w:trPr>
        <w:tc>
          <w:tcPr>
            <w:tcW w:w="1937" w:type="dxa"/>
            <w:shd w:val="clear" w:color="auto" w:fill="auto"/>
            <w:tcMar>
              <w:top w:w="100" w:type="dxa"/>
              <w:left w:w="100" w:type="dxa"/>
              <w:bottom w:w="100" w:type="dxa"/>
              <w:right w:w="100" w:type="dxa"/>
            </w:tcMar>
          </w:tcPr>
          <w:p w14:paraId="4A68E6E0" w14:textId="77777777" w:rsidR="00AA227D" w:rsidRDefault="00425617" w:rsidP="008D37BF">
            <w:pPr>
              <w:pStyle w:val="TableBody"/>
            </w:pPr>
            <w:r>
              <w:t xml:space="preserve">Menyortir dan menampilkan jenis </w:t>
            </w:r>
            <w:r>
              <w:rPr>
                <w:i/>
              </w:rPr>
              <w:t xml:space="preserve">customer </w:t>
            </w:r>
            <w:r>
              <w:t>tertentu</w:t>
            </w:r>
          </w:p>
        </w:tc>
        <w:tc>
          <w:tcPr>
            <w:tcW w:w="1937" w:type="dxa"/>
            <w:shd w:val="clear" w:color="auto" w:fill="auto"/>
            <w:tcMar>
              <w:top w:w="100" w:type="dxa"/>
              <w:left w:w="100" w:type="dxa"/>
              <w:bottom w:w="100" w:type="dxa"/>
              <w:right w:w="100" w:type="dxa"/>
            </w:tcMar>
          </w:tcPr>
          <w:p w14:paraId="356E0BB9" w14:textId="77777777" w:rsidR="00AA227D" w:rsidRDefault="00425617" w:rsidP="008D37BF">
            <w:pPr>
              <w:pStyle w:val="TableBody"/>
            </w:pPr>
            <w:r>
              <w:t>Belum Konfirmasi</w:t>
            </w:r>
          </w:p>
          <w:p w14:paraId="59C484B5" w14:textId="77777777" w:rsidR="00AA227D" w:rsidRDefault="00425617" w:rsidP="008D37BF">
            <w:pPr>
              <w:pStyle w:val="TableBody"/>
            </w:pPr>
            <w:r>
              <w:t>Sudah Konfirmasi</w:t>
            </w:r>
          </w:p>
          <w:p w14:paraId="6323FF0D" w14:textId="77777777" w:rsidR="00AA227D" w:rsidRDefault="00425617" w:rsidP="008D37BF">
            <w:pPr>
              <w:pStyle w:val="TableBody"/>
            </w:pPr>
            <w:r>
              <w:t>Diproses</w:t>
            </w:r>
          </w:p>
          <w:p w14:paraId="76FC73C1" w14:textId="77777777" w:rsidR="00AA227D" w:rsidRDefault="00425617" w:rsidP="008D37BF">
            <w:pPr>
              <w:pStyle w:val="TableBody"/>
            </w:pPr>
            <w:r>
              <w:t>Siap Diambil</w:t>
            </w:r>
          </w:p>
          <w:p w14:paraId="4DF1B1BE" w14:textId="77777777" w:rsidR="00AA227D" w:rsidRDefault="00425617" w:rsidP="008D37BF">
            <w:pPr>
              <w:pStyle w:val="TableBody"/>
            </w:pPr>
            <w:r>
              <w:t>Selesai</w:t>
            </w:r>
          </w:p>
          <w:p w14:paraId="4C3C9EF7" w14:textId="77777777" w:rsidR="00AA227D" w:rsidRDefault="00425617" w:rsidP="008D37BF">
            <w:pPr>
              <w:pStyle w:val="TableBody"/>
            </w:pPr>
            <w:r>
              <w:t>DIbatalkan</w:t>
            </w:r>
          </w:p>
        </w:tc>
        <w:tc>
          <w:tcPr>
            <w:tcW w:w="1938" w:type="dxa"/>
            <w:shd w:val="clear" w:color="auto" w:fill="auto"/>
            <w:tcMar>
              <w:top w:w="100" w:type="dxa"/>
              <w:left w:w="100" w:type="dxa"/>
              <w:bottom w:w="100" w:type="dxa"/>
              <w:right w:w="100" w:type="dxa"/>
            </w:tcMar>
          </w:tcPr>
          <w:p w14:paraId="4CAB3482"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F0A43B4"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27D4407C" w14:textId="77777777" w:rsidR="00AA227D" w:rsidRDefault="00425617" w:rsidP="008D37BF">
            <w:pPr>
              <w:pStyle w:val="TableBody"/>
            </w:pPr>
            <w:r>
              <w:t>Valid</w:t>
            </w:r>
          </w:p>
        </w:tc>
      </w:tr>
      <w:tr w:rsidR="00AA227D" w14:paraId="3D0F7768" w14:textId="77777777" w:rsidTr="00D51E4A">
        <w:trPr>
          <w:jc w:val="center"/>
        </w:trPr>
        <w:tc>
          <w:tcPr>
            <w:tcW w:w="1937" w:type="dxa"/>
            <w:shd w:val="clear" w:color="auto" w:fill="auto"/>
            <w:tcMar>
              <w:top w:w="100" w:type="dxa"/>
              <w:left w:w="100" w:type="dxa"/>
              <w:bottom w:w="100" w:type="dxa"/>
              <w:right w:w="100" w:type="dxa"/>
            </w:tcMar>
          </w:tcPr>
          <w:p w14:paraId="574D1DB9" w14:textId="77777777" w:rsidR="00AA227D" w:rsidRDefault="00425617" w:rsidP="008D37BF">
            <w:pPr>
              <w:pStyle w:val="TableBody"/>
            </w:pPr>
            <w:r>
              <w:t xml:space="preserve">Melakukan pencarian data sesuai dengan masukkan </w:t>
            </w:r>
            <w:r>
              <w:lastRenderedPageBreak/>
              <w:t>pengguna</w:t>
            </w:r>
          </w:p>
        </w:tc>
        <w:tc>
          <w:tcPr>
            <w:tcW w:w="1937" w:type="dxa"/>
            <w:shd w:val="clear" w:color="auto" w:fill="auto"/>
            <w:tcMar>
              <w:top w:w="100" w:type="dxa"/>
              <w:left w:w="100" w:type="dxa"/>
              <w:bottom w:w="100" w:type="dxa"/>
              <w:right w:w="100" w:type="dxa"/>
            </w:tcMar>
          </w:tcPr>
          <w:p w14:paraId="447A32F9" w14:textId="77777777" w:rsidR="00AA227D" w:rsidRDefault="00425617" w:rsidP="008D37BF">
            <w:pPr>
              <w:pStyle w:val="TableBody"/>
            </w:pPr>
            <w:r>
              <w:lastRenderedPageBreak/>
              <w:t>Data berbentuk teks</w:t>
            </w:r>
          </w:p>
        </w:tc>
        <w:tc>
          <w:tcPr>
            <w:tcW w:w="1938" w:type="dxa"/>
            <w:shd w:val="clear" w:color="auto" w:fill="auto"/>
            <w:tcMar>
              <w:top w:w="100" w:type="dxa"/>
              <w:left w:w="100" w:type="dxa"/>
              <w:bottom w:w="100" w:type="dxa"/>
              <w:right w:w="100" w:type="dxa"/>
            </w:tcMar>
          </w:tcPr>
          <w:p w14:paraId="1F026276"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398800D7"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319505E2" w14:textId="77777777" w:rsidR="00AA227D" w:rsidRDefault="00425617" w:rsidP="008D37BF">
            <w:pPr>
              <w:pStyle w:val="TableBody"/>
            </w:pPr>
            <w:r>
              <w:t>Valid</w:t>
            </w:r>
          </w:p>
        </w:tc>
      </w:tr>
      <w:tr w:rsidR="00AA227D" w14:paraId="71D893A3" w14:textId="77777777" w:rsidTr="00D51E4A">
        <w:trPr>
          <w:jc w:val="center"/>
        </w:trPr>
        <w:tc>
          <w:tcPr>
            <w:tcW w:w="1937" w:type="dxa"/>
            <w:shd w:val="clear" w:color="auto" w:fill="auto"/>
            <w:tcMar>
              <w:top w:w="100" w:type="dxa"/>
              <w:left w:w="100" w:type="dxa"/>
              <w:bottom w:w="100" w:type="dxa"/>
              <w:right w:w="100" w:type="dxa"/>
            </w:tcMar>
          </w:tcPr>
          <w:p w14:paraId="1564B57D" w14:textId="77777777" w:rsidR="00AA227D" w:rsidRDefault="00425617" w:rsidP="008D37BF">
            <w:pPr>
              <w:pStyle w:val="TableBody"/>
            </w:pPr>
            <w:r>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539334AE" w14:textId="77777777" w:rsidR="00AA227D" w:rsidRDefault="00425617" w:rsidP="008D37BF">
            <w:pPr>
              <w:pStyle w:val="TableBody"/>
            </w:pPr>
            <w:r>
              <w:t>Menekan tombol “Reset”</w:t>
            </w:r>
          </w:p>
        </w:tc>
        <w:tc>
          <w:tcPr>
            <w:tcW w:w="1938" w:type="dxa"/>
            <w:shd w:val="clear" w:color="auto" w:fill="auto"/>
            <w:tcMar>
              <w:top w:w="100" w:type="dxa"/>
              <w:left w:w="100" w:type="dxa"/>
              <w:bottom w:w="100" w:type="dxa"/>
              <w:right w:w="100" w:type="dxa"/>
            </w:tcMar>
          </w:tcPr>
          <w:p w14:paraId="5158E0DC" w14:textId="77777777" w:rsidR="00AA227D" w:rsidRDefault="00425617" w:rsidP="008D37BF">
            <w:pPr>
              <w:pStyle w:val="TableBody"/>
            </w:pPr>
            <w:r>
              <w:t xml:space="preserve">Menampilkan semua data yang ada di </w:t>
            </w:r>
            <w:r>
              <w:rPr>
                <w:i/>
              </w:rPr>
              <w:t>database</w:t>
            </w:r>
            <w:r>
              <w:t xml:space="preserve"> proforma</w:t>
            </w:r>
          </w:p>
        </w:tc>
        <w:tc>
          <w:tcPr>
            <w:tcW w:w="1938" w:type="dxa"/>
            <w:shd w:val="clear" w:color="auto" w:fill="auto"/>
            <w:tcMar>
              <w:top w:w="100" w:type="dxa"/>
              <w:left w:w="100" w:type="dxa"/>
              <w:bottom w:w="100" w:type="dxa"/>
              <w:right w:w="100" w:type="dxa"/>
            </w:tcMar>
          </w:tcPr>
          <w:p w14:paraId="59B7361B" w14:textId="77777777" w:rsidR="00AA227D" w:rsidRDefault="00425617" w:rsidP="008D37BF">
            <w:pPr>
              <w:pStyle w:val="TableBody"/>
            </w:pPr>
            <w:r>
              <w:t xml:space="preserve">Menampilkan semua data yang ada di </w:t>
            </w:r>
            <w:r>
              <w:rPr>
                <w:i/>
              </w:rPr>
              <w:t>database</w:t>
            </w:r>
            <w:r>
              <w:t xml:space="preserve"> proforma</w:t>
            </w:r>
          </w:p>
        </w:tc>
        <w:tc>
          <w:tcPr>
            <w:tcW w:w="1938" w:type="dxa"/>
            <w:shd w:val="clear" w:color="auto" w:fill="auto"/>
            <w:tcMar>
              <w:top w:w="100" w:type="dxa"/>
              <w:left w:w="100" w:type="dxa"/>
              <w:bottom w:w="100" w:type="dxa"/>
              <w:right w:w="100" w:type="dxa"/>
            </w:tcMar>
          </w:tcPr>
          <w:p w14:paraId="64A39002" w14:textId="77777777" w:rsidR="00AA227D" w:rsidRDefault="00425617" w:rsidP="008D37BF">
            <w:pPr>
              <w:pStyle w:val="TableBody"/>
            </w:pPr>
            <w:r>
              <w:t>Valid</w:t>
            </w:r>
          </w:p>
        </w:tc>
      </w:tr>
      <w:tr w:rsidR="00AA227D" w14:paraId="44E32ADB" w14:textId="77777777" w:rsidTr="00D51E4A">
        <w:trPr>
          <w:jc w:val="center"/>
        </w:trPr>
        <w:tc>
          <w:tcPr>
            <w:tcW w:w="1937" w:type="dxa"/>
            <w:shd w:val="clear" w:color="auto" w:fill="auto"/>
            <w:tcMar>
              <w:top w:w="100" w:type="dxa"/>
              <w:left w:w="100" w:type="dxa"/>
              <w:bottom w:w="100" w:type="dxa"/>
              <w:right w:w="100" w:type="dxa"/>
            </w:tcMar>
          </w:tcPr>
          <w:p w14:paraId="1CA4B82C" w14:textId="77777777" w:rsidR="00AA227D" w:rsidRDefault="00425617" w:rsidP="008D37BF">
            <w:pPr>
              <w:pStyle w:val="TableBody"/>
            </w:pPr>
            <w:r>
              <w:t>Berpindah ke halaman detail faktur</w:t>
            </w:r>
          </w:p>
        </w:tc>
        <w:tc>
          <w:tcPr>
            <w:tcW w:w="1937" w:type="dxa"/>
            <w:shd w:val="clear" w:color="auto" w:fill="auto"/>
            <w:tcMar>
              <w:top w:w="100" w:type="dxa"/>
              <w:left w:w="100" w:type="dxa"/>
              <w:bottom w:w="100" w:type="dxa"/>
              <w:right w:w="100" w:type="dxa"/>
            </w:tcMar>
          </w:tcPr>
          <w:p w14:paraId="763A2F72" w14:textId="77777777" w:rsidR="00AA227D" w:rsidRDefault="00425617" w:rsidP="008D37BF">
            <w:pPr>
              <w:pStyle w:val="TableBody"/>
            </w:pPr>
            <w:r>
              <w:t>Menekan nomor faktur pada tabel</w:t>
            </w:r>
          </w:p>
        </w:tc>
        <w:tc>
          <w:tcPr>
            <w:tcW w:w="1938" w:type="dxa"/>
            <w:shd w:val="clear" w:color="auto" w:fill="auto"/>
            <w:tcMar>
              <w:top w:w="100" w:type="dxa"/>
              <w:left w:w="100" w:type="dxa"/>
              <w:bottom w:w="100" w:type="dxa"/>
              <w:right w:w="100" w:type="dxa"/>
            </w:tcMar>
          </w:tcPr>
          <w:p w14:paraId="313B22D9" w14:textId="77777777" w:rsidR="00AA227D" w:rsidRDefault="00425617" w:rsidP="008D37BF">
            <w:pPr>
              <w:pStyle w:val="TableBody"/>
            </w:pPr>
            <w:r>
              <w:t>Menuju ke halaman detail faktur sesuai dengan nomor yang ditekan</w:t>
            </w:r>
          </w:p>
        </w:tc>
        <w:tc>
          <w:tcPr>
            <w:tcW w:w="1938" w:type="dxa"/>
            <w:shd w:val="clear" w:color="auto" w:fill="auto"/>
            <w:tcMar>
              <w:top w:w="100" w:type="dxa"/>
              <w:left w:w="100" w:type="dxa"/>
              <w:bottom w:w="100" w:type="dxa"/>
              <w:right w:w="100" w:type="dxa"/>
            </w:tcMar>
          </w:tcPr>
          <w:p w14:paraId="44B4B12E" w14:textId="77777777" w:rsidR="00AA227D" w:rsidRDefault="00425617" w:rsidP="008D37BF">
            <w:pPr>
              <w:pStyle w:val="TableBody"/>
            </w:pPr>
            <w:r>
              <w:t>Menuju ke halaman detail faktur sesuai dengan nomor yang ditekan</w:t>
            </w:r>
          </w:p>
        </w:tc>
        <w:tc>
          <w:tcPr>
            <w:tcW w:w="1938" w:type="dxa"/>
            <w:shd w:val="clear" w:color="auto" w:fill="auto"/>
            <w:tcMar>
              <w:top w:w="100" w:type="dxa"/>
              <w:left w:w="100" w:type="dxa"/>
              <w:bottom w:w="100" w:type="dxa"/>
              <w:right w:w="100" w:type="dxa"/>
            </w:tcMar>
          </w:tcPr>
          <w:p w14:paraId="62FDFD16" w14:textId="77777777" w:rsidR="00AA227D" w:rsidRDefault="00425617" w:rsidP="008D37BF">
            <w:pPr>
              <w:pStyle w:val="TableBody"/>
            </w:pPr>
            <w:r>
              <w:t>Valid</w:t>
            </w:r>
          </w:p>
        </w:tc>
      </w:tr>
      <w:tr w:rsidR="00AA227D" w14:paraId="230644D1" w14:textId="77777777" w:rsidTr="00D51E4A">
        <w:trPr>
          <w:jc w:val="center"/>
        </w:trPr>
        <w:tc>
          <w:tcPr>
            <w:tcW w:w="1937" w:type="dxa"/>
            <w:shd w:val="clear" w:color="auto" w:fill="auto"/>
            <w:tcMar>
              <w:top w:w="100" w:type="dxa"/>
              <w:left w:w="100" w:type="dxa"/>
              <w:bottom w:w="100" w:type="dxa"/>
              <w:right w:w="100" w:type="dxa"/>
            </w:tcMar>
          </w:tcPr>
          <w:p w14:paraId="59EFE2AE" w14:textId="77777777" w:rsidR="00AA227D" w:rsidRDefault="00425617" w:rsidP="008D37BF">
            <w:pPr>
              <w:pStyle w:val="TableBody"/>
            </w:pPr>
            <w:r>
              <w:t>Berpindah ke halaman tambah faktur</w:t>
            </w:r>
          </w:p>
        </w:tc>
        <w:tc>
          <w:tcPr>
            <w:tcW w:w="1937" w:type="dxa"/>
            <w:shd w:val="clear" w:color="auto" w:fill="auto"/>
            <w:tcMar>
              <w:top w:w="100" w:type="dxa"/>
              <w:left w:w="100" w:type="dxa"/>
              <w:bottom w:w="100" w:type="dxa"/>
              <w:right w:w="100" w:type="dxa"/>
            </w:tcMar>
          </w:tcPr>
          <w:p w14:paraId="62D82638" w14:textId="77777777" w:rsidR="00AA227D" w:rsidRDefault="00425617" w:rsidP="008D37BF">
            <w:pPr>
              <w:pStyle w:val="TableBody"/>
            </w:pPr>
            <w:r>
              <w:t>Menekan tombol “Tambah”</w:t>
            </w:r>
          </w:p>
        </w:tc>
        <w:tc>
          <w:tcPr>
            <w:tcW w:w="1938" w:type="dxa"/>
            <w:shd w:val="clear" w:color="auto" w:fill="auto"/>
            <w:tcMar>
              <w:top w:w="100" w:type="dxa"/>
              <w:left w:w="100" w:type="dxa"/>
              <w:bottom w:w="100" w:type="dxa"/>
              <w:right w:w="100" w:type="dxa"/>
            </w:tcMar>
          </w:tcPr>
          <w:p w14:paraId="193F1999" w14:textId="77777777" w:rsidR="00AA227D" w:rsidRDefault="00425617" w:rsidP="008D37BF">
            <w:pPr>
              <w:pStyle w:val="TableBody"/>
            </w:pPr>
            <w:r>
              <w:t>Menuju ke halaman tambah faktur</w:t>
            </w:r>
          </w:p>
        </w:tc>
        <w:tc>
          <w:tcPr>
            <w:tcW w:w="1938" w:type="dxa"/>
            <w:shd w:val="clear" w:color="auto" w:fill="auto"/>
            <w:tcMar>
              <w:top w:w="100" w:type="dxa"/>
              <w:left w:w="100" w:type="dxa"/>
              <w:bottom w:w="100" w:type="dxa"/>
              <w:right w:w="100" w:type="dxa"/>
            </w:tcMar>
          </w:tcPr>
          <w:p w14:paraId="24C5C199" w14:textId="77777777" w:rsidR="00AA227D" w:rsidRDefault="00425617" w:rsidP="008D37BF">
            <w:pPr>
              <w:pStyle w:val="TableBody"/>
            </w:pPr>
            <w:r>
              <w:t>Menuju ke halaman tambah faktur</w:t>
            </w:r>
          </w:p>
        </w:tc>
        <w:tc>
          <w:tcPr>
            <w:tcW w:w="1938" w:type="dxa"/>
            <w:shd w:val="clear" w:color="auto" w:fill="auto"/>
            <w:tcMar>
              <w:top w:w="100" w:type="dxa"/>
              <w:left w:w="100" w:type="dxa"/>
              <w:bottom w:w="100" w:type="dxa"/>
              <w:right w:w="100" w:type="dxa"/>
            </w:tcMar>
          </w:tcPr>
          <w:p w14:paraId="51A0DB34" w14:textId="77777777" w:rsidR="00AA227D" w:rsidRDefault="00425617" w:rsidP="008D37BF">
            <w:pPr>
              <w:pStyle w:val="TableBody"/>
            </w:pPr>
            <w:r>
              <w:t>Valid</w:t>
            </w:r>
          </w:p>
        </w:tc>
      </w:tr>
      <w:tr w:rsidR="00AA227D" w14:paraId="241828E0" w14:textId="77777777" w:rsidTr="00D51E4A">
        <w:trPr>
          <w:jc w:val="center"/>
        </w:trPr>
        <w:tc>
          <w:tcPr>
            <w:tcW w:w="1937" w:type="dxa"/>
            <w:shd w:val="clear" w:color="auto" w:fill="auto"/>
            <w:tcMar>
              <w:top w:w="100" w:type="dxa"/>
              <w:left w:w="100" w:type="dxa"/>
              <w:bottom w:w="100" w:type="dxa"/>
              <w:right w:w="100" w:type="dxa"/>
            </w:tcMar>
          </w:tcPr>
          <w:p w14:paraId="428AC11F" w14:textId="77777777" w:rsidR="00AA227D" w:rsidRDefault="00425617" w:rsidP="008D37BF">
            <w:pPr>
              <w:pStyle w:val="TableBody"/>
            </w:pPr>
            <w:r>
              <w:t>Menyetujui faktur yang diajukan ketika pelanggan sudah konfirmasi pembelian</w:t>
            </w:r>
          </w:p>
        </w:tc>
        <w:tc>
          <w:tcPr>
            <w:tcW w:w="1937" w:type="dxa"/>
            <w:shd w:val="clear" w:color="auto" w:fill="auto"/>
            <w:tcMar>
              <w:top w:w="100" w:type="dxa"/>
              <w:left w:w="100" w:type="dxa"/>
              <w:bottom w:w="100" w:type="dxa"/>
              <w:right w:w="100" w:type="dxa"/>
            </w:tcMar>
          </w:tcPr>
          <w:p w14:paraId="601F88C5" w14:textId="77777777" w:rsidR="00AA227D" w:rsidRDefault="00425617" w:rsidP="008D37BF">
            <w:pPr>
              <w:pStyle w:val="TableBody"/>
            </w:pPr>
            <w:r>
              <w:t>Menekan tombol “Aksi” kemudian pilih opsi “Setuju”</w:t>
            </w:r>
          </w:p>
        </w:tc>
        <w:tc>
          <w:tcPr>
            <w:tcW w:w="1938" w:type="dxa"/>
            <w:shd w:val="clear" w:color="auto" w:fill="auto"/>
            <w:tcMar>
              <w:top w:w="100" w:type="dxa"/>
              <w:left w:w="100" w:type="dxa"/>
              <w:bottom w:w="100" w:type="dxa"/>
              <w:right w:w="100" w:type="dxa"/>
            </w:tcMar>
          </w:tcPr>
          <w:p w14:paraId="34CEC47C"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938" w:type="dxa"/>
            <w:shd w:val="clear" w:color="auto" w:fill="auto"/>
            <w:tcMar>
              <w:top w:w="100" w:type="dxa"/>
              <w:left w:w="100" w:type="dxa"/>
              <w:bottom w:w="100" w:type="dxa"/>
              <w:right w:w="100" w:type="dxa"/>
            </w:tcMar>
          </w:tcPr>
          <w:p w14:paraId="7B54977E"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938" w:type="dxa"/>
            <w:shd w:val="clear" w:color="auto" w:fill="auto"/>
            <w:tcMar>
              <w:top w:w="100" w:type="dxa"/>
              <w:left w:w="100" w:type="dxa"/>
              <w:bottom w:w="100" w:type="dxa"/>
              <w:right w:w="100" w:type="dxa"/>
            </w:tcMar>
          </w:tcPr>
          <w:p w14:paraId="7744C3CB" w14:textId="77777777" w:rsidR="00AA227D" w:rsidRDefault="00425617" w:rsidP="008D37BF">
            <w:pPr>
              <w:pStyle w:val="TableBody"/>
            </w:pPr>
            <w:r>
              <w:t>Valid</w:t>
            </w:r>
          </w:p>
        </w:tc>
      </w:tr>
      <w:tr w:rsidR="00AA227D" w14:paraId="4D070F35" w14:textId="77777777" w:rsidTr="00D51E4A">
        <w:trPr>
          <w:jc w:val="center"/>
        </w:trPr>
        <w:tc>
          <w:tcPr>
            <w:tcW w:w="1937" w:type="dxa"/>
            <w:shd w:val="clear" w:color="auto" w:fill="auto"/>
            <w:tcMar>
              <w:top w:w="100" w:type="dxa"/>
              <w:left w:w="100" w:type="dxa"/>
              <w:bottom w:w="100" w:type="dxa"/>
              <w:right w:w="100" w:type="dxa"/>
            </w:tcMar>
          </w:tcPr>
          <w:p w14:paraId="4DE4E307" w14:textId="77777777" w:rsidR="00AA227D" w:rsidRDefault="00425617" w:rsidP="008D37BF">
            <w:pPr>
              <w:pStyle w:val="TableBody"/>
            </w:pPr>
            <w:r>
              <w:t>Menolak faktur yang diajukan</w:t>
            </w:r>
          </w:p>
        </w:tc>
        <w:tc>
          <w:tcPr>
            <w:tcW w:w="1937" w:type="dxa"/>
            <w:shd w:val="clear" w:color="auto" w:fill="auto"/>
            <w:tcMar>
              <w:top w:w="100" w:type="dxa"/>
              <w:left w:w="100" w:type="dxa"/>
              <w:bottom w:w="100" w:type="dxa"/>
              <w:right w:w="100" w:type="dxa"/>
            </w:tcMar>
          </w:tcPr>
          <w:p w14:paraId="60E67296" w14:textId="77777777" w:rsidR="00AA227D" w:rsidRDefault="00425617" w:rsidP="008D37BF">
            <w:pPr>
              <w:pStyle w:val="TableBody"/>
            </w:pPr>
            <w:r>
              <w:t>Menekan tombol “Aksi” kemudian pilih opsi “Tolak”</w:t>
            </w:r>
          </w:p>
        </w:tc>
        <w:tc>
          <w:tcPr>
            <w:tcW w:w="1938" w:type="dxa"/>
            <w:shd w:val="clear" w:color="auto" w:fill="auto"/>
            <w:tcMar>
              <w:top w:w="100" w:type="dxa"/>
              <w:left w:w="100" w:type="dxa"/>
              <w:bottom w:w="100" w:type="dxa"/>
              <w:right w:w="100" w:type="dxa"/>
            </w:tcMar>
          </w:tcPr>
          <w:p w14:paraId="03C6C5AE"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938" w:type="dxa"/>
            <w:shd w:val="clear" w:color="auto" w:fill="auto"/>
            <w:tcMar>
              <w:top w:w="100" w:type="dxa"/>
              <w:left w:w="100" w:type="dxa"/>
              <w:bottom w:w="100" w:type="dxa"/>
              <w:right w:w="100" w:type="dxa"/>
            </w:tcMar>
          </w:tcPr>
          <w:p w14:paraId="7B9A47E0"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938" w:type="dxa"/>
            <w:shd w:val="clear" w:color="auto" w:fill="auto"/>
            <w:tcMar>
              <w:top w:w="100" w:type="dxa"/>
              <w:left w:w="100" w:type="dxa"/>
              <w:bottom w:w="100" w:type="dxa"/>
              <w:right w:w="100" w:type="dxa"/>
            </w:tcMar>
          </w:tcPr>
          <w:p w14:paraId="68C447E5" w14:textId="77777777" w:rsidR="00AA227D" w:rsidRDefault="00425617" w:rsidP="008D37BF">
            <w:pPr>
              <w:pStyle w:val="TableBody"/>
            </w:pPr>
            <w:r>
              <w:t>Valid</w:t>
            </w:r>
          </w:p>
        </w:tc>
      </w:tr>
      <w:tr w:rsidR="00AA227D" w14:paraId="16CBC2ED" w14:textId="77777777" w:rsidTr="00D51E4A">
        <w:trPr>
          <w:jc w:val="center"/>
        </w:trPr>
        <w:tc>
          <w:tcPr>
            <w:tcW w:w="1937" w:type="dxa"/>
            <w:shd w:val="clear" w:color="auto" w:fill="auto"/>
            <w:tcMar>
              <w:top w:w="100" w:type="dxa"/>
              <w:left w:w="100" w:type="dxa"/>
              <w:bottom w:w="100" w:type="dxa"/>
              <w:right w:w="100" w:type="dxa"/>
            </w:tcMar>
          </w:tcPr>
          <w:p w14:paraId="22DF3720" w14:textId="77777777" w:rsidR="00AA227D" w:rsidRDefault="00425617" w:rsidP="008D37BF">
            <w:pPr>
              <w:pStyle w:val="TableBody"/>
            </w:pPr>
            <w:r>
              <w:t>Konfirmasi pesanan sudah sudah selesai sesuai faktur</w:t>
            </w:r>
          </w:p>
        </w:tc>
        <w:tc>
          <w:tcPr>
            <w:tcW w:w="1937" w:type="dxa"/>
            <w:shd w:val="clear" w:color="auto" w:fill="auto"/>
            <w:tcMar>
              <w:top w:w="100" w:type="dxa"/>
              <w:left w:w="100" w:type="dxa"/>
              <w:bottom w:w="100" w:type="dxa"/>
              <w:right w:w="100" w:type="dxa"/>
            </w:tcMar>
          </w:tcPr>
          <w:p w14:paraId="68529C6A" w14:textId="77777777" w:rsidR="00AA227D" w:rsidRDefault="00425617" w:rsidP="008D37BF">
            <w:pPr>
              <w:pStyle w:val="TableBody"/>
            </w:pPr>
            <w:r>
              <w:t>Menekan tombol “Selesai” kemudian menekan tombol “Selesai” pada modal</w:t>
            </w:r>
          </w:p>
        </w:tc>
        <w:tc>
          <w:tcPr>
            <w:tcW w:w="1938" w:type="dxa"/>
            <w:shd w:val="clear" w:color="auto" w:fill="auto"/>
            <w:tcMar>
              <w:top w:w="100" w:type="dxa"/>
              <w:left w:w="100" w:type="dxa"/>
              <w:bottom w:w="100" w:type="dxa"/>
              <w:right w:w="100" w:type="dxa"/>
            </w:tcMar>
          </w:tcPr>
          <w:p w14:paraId="44478DE3"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938" w:type="dxa"/>
            <w:shd w:val="clear" w:color="auto" w:fill="auto"/>
            <w:tcMar>
              <w:top w:w="100" w:type="dxa"/>
              <w:left w:w="100" w:type="dxa"/>
              <w:bottom w:w="100" w:type="dxa"/>
              <w:right w:w="100" w:type="dxa"/>
            </w:tcMar>
          </w:tcPr>
          <w:p w14:paraId="081B0F37"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938" w:type="dxa"/>
            <w:shd w:val="clear" w:color="auto" w:fill="auto"/>
            <w:tcMar>
              <w:top w:w="100" w:type="dxa"/>
              <w:left w:w="100" w:type="dxa"/>
              <w:bottom w:w="100" w:type="dxa"/>
              <w:right w:w="100" w:type="dxa"/>
            </w:tcMar>
          </w:tcPr>
          <w:p w14:paraId="11236AFA" w14:textId="77777777" w:rsidR="00AA227D" w:rsidRDefault="00425617" w:rsidP="008D37BF">
            <w:pPr>
              <w:pStyle w:val="TableBody"/>
            </w:pPr>
            <w:r>
              <w:t>Valid</w:t>
            </w:r>
          </w:p>
        </w:tc>
      </w:tr>
      <w:tr w:rsidR="00AA227D" w14:paraId="27AB4A51" w14:textId="77777777" w:rsidTr="00D51E4A">
        <w:trPr>
          <w:jc w:val="center"/>
        </w:trPr>
        <w:tc>
          <w:tcPr>
            <w:tcW w:w="1937" w:type="dxa"/>
            <w:shd w:val="clear" w:color="auto" w:fill="auto"/>
            <w:tcMar>
              <w:top w:w="100" w:type="dxa"/>
              <w:left w:w="100" w:type="dxa"/>
              <w:bottom w:w="100" w:type="dxa"/>
              <w:right w:w="100" w:type="dxa"/>
            </w:tcMar>
          </w:tcPr>
          <w:p w14:paraId="2201CA3A" w14:textId="77777777" w:rsidR="00AA227D" w:rsidRDefault="00425617" w:rsidP="008D37BF">
            <w:pPr>
              <w:pStyle w:val="TableBody"/>
            </w:pPr>
            <w:r>
              <w:t>Mengubah detail faktur</w:t>
            </w:r>
          </w:p>
        </w:tc>
        <w:tc>
          <w:tcPr>
            <w:tcW w:w="1937" w:type="dxa"/>
            <w:shd w:val="clear" w:color="auto" w:fill="auto"/>
            <w:tcMar>
              <w:top w:w="100" w:type="dxa"/>
              <w:left w:w="100" w:type="dxa"/>
              <w:bottom w:w="100" w:type="dxa"/>
              <w:right w:w="100" w:type="dxa"/>
            </w:tcMar>
          </w:tcPr>
          <w:p w14:paraId="39B7DB87" w14:textId="77777777" w:rsidR="00AA227D" w:rsidRDefault="00425617" w:rsidP="008D37BF">
            <w:pPr>
              <w:pStyle w:val="TableBody"/>
            </w:pPr>
            <w:r>
              <w:t xml:space="preserve">Menekan tombol dengan </w:t>
            </w:r>
            <w:r>
              <w:rPr>
                <w:i/>
              </w:rPr>
              <w:t>icon</w:t>
            </w:r>
            <w:r>
              <w:t xml:space="preserve"> pensil</w:t>
            </w:r>
          </w:p>
        </w:tc>
        <w:tc>
          <w:tcPr>
            <w:tcW w:w="1938" w:type="dxa"/>
            <w:shd w:val="clear" w:color="auto" w:fill="auto"/>
            <w:tcMar>
              <w:top w:w="100" w:type="dxa"/>
              <w:left w:w="100" w:type="dxa"/>
              <w:bottom w:w="100" w:type="dxa"/>
              <w:right w:w="100" w:type="dxa"/>
            </w:tcMar>
          </w:tcPr>
          <w:p w14:paraId="5D6D9652" w14:textId="77777777" w:rsidR="00AA227D" w:rsidRDefault="00425617" w:rsidP="008D37BF">
            <w:pPr>
              <w:pStyle w:val="TableBody"/>
            </w:pPr>
            <w:r>
              <w:t>Menuju ke halaman edit faktur</w:t>
            </w:r>
          </w:p>
        </w:tc>
        <w:tc>
          <w:tcPr>
            <w:tcW w:w="1938" w:type="dxa"/>
            <w:shd w:val="clear" w:color="auto" w:fill="auto"/>
            <w:tcMar>
              <w:top w:w="100" w:type="dxa"/>
              <w:left w:w="100" w:type="dxa"/>
              <w:bottom w:w="100" w:type="dxa"/>
              <w:right w:w="100" w:type="dxa"/>
            </w:tcMar>
          </w:tcPr>
          <w:p w14:paraId="502C9E2E" w14:textId="77777777" w:rsidR="00AA227D" w:rsidRDefault="00425617" w:rsidP="008D37BF">
            <w:pPr>
              <w:pStyle w:val="TableBody"/>
            </w:pPr>
            <w:r>
              <w:t>Menuju ke halaman edit faktur</w:t>
            </w:r>
          </w:p>
        </w:tc>
        <w:tc>
          <w:tcPr>
            <w:tcW w:w="1938" w:type="dxa"/>
            <w:shd w:val="clear" w:color="auto" w:fill="auto"/>
            <w:tcMar>
              <w:top w:w="100" w:type="dxa"/>
              <w:left w:w="100" w:type="dxa"/>
              <w:bottom w:w="100" w:type="dxa"/>
              <w:right w:w="100" w:type="dxa"/>
            </w:tcMar>
          </w:tcPr>
          <w:p w14:paraId="5ABD351C" w14:textId="77777777" w:rsidR="00AA227D" w:rsidRDefault="00425617" w:rsidP="008D37BF">
            <w:pPr>
              <w:pStyle w:val="TableBody"/>
            </w:pPr>
            <w:r>
              <w:t>Valid</w:t>
            </w:r>
          </w:p>
        </w:tc>
      </w:tr>
      <w:tr w:rsidR="00AA227D" w14:paraId="4356B212" w14:textId="77777777" w:rsidTr="00D51E4A">
        <w:trPr>
          <w:jc w:val="center"/>
        </w:trPr>
        <w:tc>
          <w:tcPr>
            <w:tcW w:w="1937" w:type="dxa"/>
            <w:shd w:val="clear" w:color="auto" w:fill="auto"/>
            <w:tcMar>
              <w:top w:w="100" w:type="dxa"/>
              <w:left w:w="100" w:type="dxa"/>
              <w:bottom w:w="100" w:type="dxa"/>
              <w:right w:w="100" w:type="dxa"/>
            </w:tcMar>
          </w:tcPr>
          <w:p w14:paraId="714EC26A" w14:textId="77777777" w:rsidR="00AA227D" w:rsidRDefault="00425617" w:rsidP="008D37BF">
            <w:pPr>
              <w:pStyle w:val="TableBody"/>
            </w:pPr>
            <w:r>
              <w:t>Mengunduh tabel faktur</w:t>
            </w:r>
          </w:p>
        </w:tc>
        <w:tc>
          <w:tcPr>
            <w:tcW w:w="1937" w:type="dxa"/>
            <w:shd w:val="clear" w:color="auto" w:fill="auto"/>
            <w:tcMar>
              <w:top w:w="100" w:type="dxa"/>
              <w:left w:w="100" w:type="dxa"/>
              <w:bottom w:w="100" w:type="dxa"/>
              <w:right w:w="100" w:type="dxa"/>
            </w:tcMar>
          </w:tcPr>
          <w:p w14:paraId="7585572A" w14:textId="77777777" w:rsidR="00AA227D" w:rsidRDefault="00425617" w:rsidP="008D37BF">
            <w:pPr>
              <w:pStyle w:val="TableBody"/>
            </w:pPr>
            <w:r>
              <w:t>Menekan tombol “Excel”</w:t>
            </w:r>
          </w:p>
        </w:tc>
        <w:tc>
          <w:tcPr>
            <w:tcW w:w="1938" w:type="dxa"/>
            <w:shd w:val="clear" w:color="auto" w:fill="auto"/>
            <w:tcMar>
              <w:top w:w="100" w:type="dxa"/>
              <w:left w:w="100" w:type="dxa"/>
              <w:bottom w:w="100" w:type="dxa"/>
              <w:right w:w="100" w:type="dxa"/>
            </w:tcMar>
          </w:tcPr>
          <w:p w14:paraId="176DCD70" w14:textId="77777777" w:rsidR="00AA227D" w:rsidRDefault="00425617" w:rsidP="008D37BF">
            <w:pPr>
              <w:pStyle w:val="TableBody"/>
            </w:pPr>
            <w:r>
              <w:t>Tabel faktur dalam bentuk Excel terunduh</w:t>
            </w:r>
          </w:p>
        </w:tc>
        <w:tc>
          <w:tcPr>
            <w:tcW w:w="1938" w:type="dxa"/>
            <w:shd w:val="clear" w:color="auto" w:fill="auto"/>
            <w:tcMar>
              <w:top w:w="100" w:type="dxa"/>
              <w:left w:w="100" w:type="dxa"/>
              <w:bottom w:w="100" w:type="dxa"/>
              <w:right w:w="100" w:type="dxa"/>
            </w:tcMar>
          </w:tcPr>
          <w:p w14:paraId="6A6EF9CE" w14:textId="77777777" w:rsidR="00AA227D" w:rsidRDefault="00425617" w:rsidP="008D37BF">
            <w:pPr>
              <w:pStyle w:val="TableBody"/>
            </w:pPr>
            <w:r>
              <w:t>Tabel faktur dalam bentuk Excel terunduh</w:t>
            </w:r>
          </w:p>
        </w:tc>
        <w:tc>
          <w:tcPr>
            <w:tcW w:w="1938" w:type="dxa"/>
            <w:shd w:val="clear" w:color="auto" w:fill="auto"/>
            <w:tcMar>
              <w:top w:w="100" w:type="dxa"/>
              <w:left w:w="100" w:type="dxa"/>
              <w:bottom w:w="100" w:type="dxa"/>
              <w:right w:w="100" w:type="dxa"/>
            </w:tcMar>
          </w:tcPr>
          <w:p w14:paraId="3E7255E9" w14:textId="77777777" w:rsidR="00AA227D" w:rsidRDefault="00425617" w:rsidP="008D37BF">
            <w:pPr>
              <w:pStyle w:val="TableBody"/>
            </w:pPr>
            <w:r>
              <w:t>Valid</w:t>
            </w:r>
          </w:p>
        </w:tc>
      </w:tr>
    </w:tbl>
    <w:p w14:paraId="75C36611" w14:textId="736DED84" w:rsidR="00D51E4A" w:rsidRPr="00D51E4A" w:rsidRDefault="00D51E4A" w:rsidP="00D51E4A">
      <w:pPr>
        <w:pStyle w:val="Caption"/>
        <w:keepNext/>
        <w:rPr>
          <w:lang w:val="en-ID"/>
        </w:rPr>
      </w:pPr>
      <w:bookmarkStart w:id="1186" w:name="_Toc75886331"/>
      <w:r>
        <w:lastRenderedPageBreak/>
        <w:t xml:space="preserve">Tabel 3. </w:t>
      </w:r>
      <w:r>
        <w:fldChar w:fldCharType="begin"/>
      </w:r>
      <w:r>
        <w:instrText xml:space="preserve"> SEQ Tabel_3. \* ARABIC </w:instrText>
      </w:r>
      <w:r>
        <w:fldChar w:fldCharType="separate"/>
      </w:r>
      <w:r w:rsidR="00895071">
        <w:rPr>
          <w:noProof/>
        </w:rPr>
        <w:t>5</w:t>
      </w:r>
      <w:r>
        <w:fldChar w:fldCharType="end"/>
      </w:r>
      <w:r>
        <w:rPr>
          <w:lang w:val="en-ID"/>
        </w:rPr>
        <w:t xml:space="preserve"> </w:t>
      </w:r>
      <w:r>
        <w:rPr>
          <w:i/>
        </w:rPr>
        <w:t xml:space="preserve">Test Case </w:t>
      </w:r>
      <w:r>
        <w:t>Halaman Tambah Faktur</w:t>
      </w:r>
      <w:bookmarkEnd w:id="1186"/>
    </w:p>
    <w:tbl>
      <w:tblPr>
        <w:tblStyle w:val="ae"/>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0353A73C" w14:textId="77777777" w:rsidTr="00D51E4A">
        <w:trPr>
          <w:jc w:val="center"/>
        </w:trPr>
        <w:tc>
          <w:tcPr>
            <w:tcW w:w="1937" w:type="dxa"/>
            <w:shd w:val="clear" w:color="auto" w:fill="auto"/>
            <w:tcMar>
              <w:top w:w="100" w:type="dxa"/>
              <w:left w:w="100" w:type="dxa"/>
              <w:bottom w:w="100" w:type="dxa"/>
              <w:right w:w="100" w:type="dxa"/>
            </w:tcMar>
          </w:tcPr>
          <w:p w14:paraId="6EC284DD"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376FF92A"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5DB682DE"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3DC76AD8"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265AC566" w14:textId="77777777" w:rsidR="00AA227D" w:rsidRDefault="00425617" w:rsidP="008D37BF">
            <w:pPr>
              <w:pStyle w:val="TableHead"/>
            </w:pPr>
            <w:r>
              <w:t>Hasil</w:t>
            </w:r>
          </w:p>
        </w:tc>
      </w:tr>
      <w:tr w:rsidR="00AA227D" w14:paraId="122C96A5" w14:textId="77777777" w:rsidTr="00D51E4A">
        <w:trPr>
          <w:jc w:val="center"/>
        </w:trPr>
        <w:tc>
          <w:tcPr>
            <w:tcW w:w="1937" w:type="dxa"/>
            <w:shd w:val="clear" w:color="auto" w:fill="auto"/>
            <w:tcMar>
              <w:top w:w="100" w:type="dxa"/>
              <w:left w:w="100" w:type="dxa"/>
              <w:bottom w:w="100" w:type="dxa"/>
              <w:right w:w="100" w:type="dxa"/>
            </w:tcMar>
          </w:tcPr>
          <w:p w14:paraId="3B435FB8"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937" w:type="dxa"/>
            <w:shd w:val="clear" w:color="auto" w:fill="auto"/>
            <w:tcMar>
              <w:top w:w="100" w:type="dxa"/>
              <w:left w:w="100" w:type="dxa"/>
              <w:bottom w:w="100" w:type="dxa"/>
              <w:right w:w="100" w:type="dxa"/>
            </w:tcMar>
          </w:tcPr>
          <w:p w14:paraId="22BBF528" w14:textId="77777777" w:rsidR="00AA227D" w:rsidRDefault="00425617" w:rsidP="008D37BF">
            <w:pPr>
              <w:pStyle w:val="TableBody"/>
            </w:pPr>
            <w:r>
              <w:t>Jenis Faktur</w:t>
            </w:r>
          </w:p>
          <w:p w14:paraId="1FB8CBD0" w14:textId="77777777" w:rsidR="00AA227D" w:rsidRDefault="00425617" w:rsidP="008D37BF">
            <w:pPr>
              <w:pStyle w:val="TableBody"/>
            </w:pPr>
            <w:r>
              <w:t>Tanggal jatuh tempo</w:t>
            </w:r>
          </w:p>
          <w:p w14:paraId="0F6F9A98" w14:textId="77777777" w:rsidR="00AA227D" w:rsidRDefault="00425617" w:rsidP="008D37BF">
            <w:pPr>
              <w:pStyle w:val="TableBody"/>
              <w:rPr>
                <w:i/>
              </w:rPr>
            </w:pPr>
            <w:r>
              <w:rPr>
                <w:i/>
              </w:rPr>
              <w:t>Customer</w:t>
            </w:r>
          </w:p>
          <w:p w14:paraId="478A7D41" w14:textId="77777777" w:rsidR="00AA227D" w:rsidRDefault="00425617" w:rsidP="008D37BF">
            <w:pPr>
              <w:pStyle w:val="TableBody"/>
            </w:pPr>
            <w:r>
              <w:t>Buku</w:t>
            </w:r>
          </w:p>
        </w:tc>
        <w:tc>
          <w:tcPr>
            <w:tcW w:w="1938" w:type="dxa"/>
            <w:shd w:val="clear" w:color="auto" w:fill="auto"/>
            <w:tcMar>
              <w:top w:w="100" w:type="dxa"/>
              <w:left w:w="100" w:type="dxa"/>
              <w:bottom w:w="100" w:type="dxa"/>
              <w:right w:w="100" w:type="dxa"/>
            </w:tcMar>
          </w:tcPr>
          <w:p w14:paraId="26F3FDC2"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938" w:type="dxa"/>
            <w:shd w:val="clear" w:color="auto" w:fill="auto"/>
            <w:tcMar>
              <w:top w:w="100" w:type="dxa"/>
              <w:left w:w="100" w:type="dxa"/>
              <w:bottom w:w="100" w:type="dxa"/>
              <w:right w:w="100" w:type="dxa"/>
            </w:tcMar>
          </w:tcPr>
          <w:p w14:paraId="795AB877"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938" w:type="dxa"/>
            <w:shd w:val="clear" w:color="auto" w:fill="auto"/>
            <w:tcMar>
              <w:top w:w="100" w:type="dxa"/>
              <w:left w:w="100" w:type="dxa"/>
              <w:bottom w:w="100" w:type="dxa"/>
              <w:right w:w="100" w:type="dxa"/>
            </w:tcMar>
          </w:tcPr>
          <w:p w14:paraId="2863A7E4" w14:textId="77777777" w:rsidR="00AA227D" w:rsidRDefault="00425617" w:rsidP="008D37BF">
            <w:pPr>
              <w:pStyle w:val="TableBody"/>
            </w:pPr>
            <w:r>
              <w:t>Valid</w:t>
            </w:r>
          </w:p>
        </w:tc>
      </w:tr>
      <w:tr w:rsidR="00AA227D" w14:paraId="50751AE5" w14:textId="77777777" w:rsidTr="00D51E4A">
        <w:trPr>
          <w:jc w:val="center"/>
        </w:trPr>
        <w:tc>
          <w:tcPr>
            <w:tcW w:w="1937" w:type="dxa"/>
            <w:shd w:val="clear" w:color="auto" w:fill="auto"/>
            <w:tcMar>
              <w:top w:w="100" w:type="dxa"/>
              <w:left w:w="100" w:type="dxa"/>
              <w:bottom w:w="100" w:type="dxa"/>
              <w:right w:w="100" w:type="dxa"/>
            </w:tcMar>
          </w:tcPr>
          <w:p w14:paraId="539BEFFD"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937" w:type="dxa"/>
            <w:shd w:val="clear" w:color="auto" w:fill="auto"/>
            <w:tcMar>
              <w:top w:w="100" w:type="dxa"/>
              <w:left w:w="100" w:type="dxa"/>
              <w:bottom w:w="100" w:type="dxa"/>
              <w:right w:w="100" w:type="dxa"/>
            </w:tcMar>
          </w:tcPr>
          <w:p w14:paraId="205291A8" w14:textId="77777777" w:rsidR="00AA227D" w:rsidRDefault="00425617" w:rsidP="008D37BF">
            <w:pPr>
              <w:pStyle w:val="TableBody"/>
            </w:pPr>
            <w:r>
              <w:t>Jenis Faktur</w:t>
            </w:r>
          </w:p>
          <w:p w14:paraId="1AAA9E38" w14:textId="77777777" w:rsidR="00AA227D" w:rsidRDefault="00425617" w:rsidP="008D37BF">
            <w:pPr>
              <w:pStyle w:val="TableBody"/>
            </w:pPr>
            <w:r>
              <w:t>Tanggal jatuh tempo</w:t>
            </w:r>
          </w:p>
          <w:p w14:paraId="1E848910" w14:textId="77777777" w:rsidR="00AA227D" w:rsidRDefault="00425617" w:rsidP="008D37BF">
            <w:pPr>
              <w:pStyle w:val="TableBody"/>
              <w:rPr>
                <w:i/>
              </w:rPr>
            </w:pPr>
            <w:r>
              <w:t xml:space="preserve">Nama </w:t>
            </w:r>
            <w:r>
              <w:rPr>
                <w:i/>
              </w:rPr>
              <w:t>Customer</w:t>
            </w:r>
          </w:p>
          <w:p w14:paraId="5D8ADF8F" w14:textId="77777777" w:rsidR="00AA227D" w:rsidRDefault="00425617" w:rsidP="008D37BF">
            <w:pPr>
              <w:pStyle w:val="TableBody"/>
            </w:pPr>
            <w:r>
              <w:t xml:space="preserve">Alamat </w:t>
            </w:r>
            <w:r>
              <w:rPr>
                <w:i/>
              </w:rPr>
              <w:t>Customer</w:t>
            </w:r>
          </w:p>
          <w:p w14:paraId="33AF6C5B" w14:textId="77777777" w:rsidR="00AA227D" w:rsidRDefault="00425617" w:rsidP="008D37BF">
            <w:pPr>
              <w:pStyle w:val="TableBody"/>
            </w:pPr>
            <w:r>
              <w:t xml:space="preserve">Nomor Telepon </w:t>
            </w:r>
            <w:r>
              <w:rPr>
                <w:i/>
              </w:rPr>
              <w:t>Customer</w:t>
            </w:r>
          </w:p>
          <w:p w14:paraId="6BDCBF1D" w14:textId="77777777" w:rsidR="00AA227D" w:rsidRDefault="00425617" w:rsidP="008D37BF">
            <w:pPr>
              <w:pStyle w:val="TableBody"/>
            </w:pPr>
            <w:r>
              <w:t xml:space="preserve">Email </w:t>
            </w:r>
            <w:r>
              <w:rPr>
                <w:i/>
              </w:rPr>
              <w:t>Customer</w:t>
            </w:r>
          </w:p>
          <w:p w14:paraId="0E9CB67F" w14:textId="77777777" w:rsidR="00AA227D" w:rsidRDefault="00425617" w:rsidP="008D37BF">
            <w:pPr>
              <w:pStyle w:val="TableBody"/>
            </w:pPr>
            <w:r>
              <w:t xml:space="preserve">Jenis </w:t>
            </w:r>
            <w:r>
              <w:rPr>
                <w:i/>
              </w:rPr>
              <w:t>Customer</w:t>
            </w:r>
          </w:p>
          <w:p w14:paraId="2D11DC76" w14:textId="77777777" w:rsidR="00AA227D" w:rsidRDefault="00425617" w:rsidP="008D37BF">
            <w:pPr>
              <w:pStyle w:val="TableBody"/>
            </w:pPr>
            <w:r>
              <w:t>Buku</w:t>
            </w:r>
          </w:p>
        </w:tc>
        <w:tc>
          <w:tcPr>
            <w:tcW w:w="1938" w:type="dxa"/>
            <w:shd w:val="clear" w:color="auto" w:fill="auto"/>
            <w:tcMar>
              <w:top w:w="100" w:type="dxa"/>
              <w:left w:w="100" w:type="dxa"/>
              <w:bottom w:w="100" w:type="dxa"/>
              <w:right w:w="100" w:type="dxa"/>
            </w:tcMar>
          </w:tcPr>
          <w:p w14:paraId="214368CB"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938" w:type="dxa"/>
            <w:shd w:val="clear" w:color="auto" w:fill="auto"/>
            <w:tcMar>
              <w:top w:w="100" w:type="dxa"/>
              <w:left w:w="100" w:type="dxa"/>
              <w:bottom w:w="100" w:type="dxa"/>
              <w:right w:w="100" w:type="dxa"/>
            </w:tcMar>
          </w:tcPr>
          <w:p w14:paraId="321809FD"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938" w:type="dxa"/>
            <w:shd w:val="clear" w:color="auto" w:fill="auto"/>
            <w:tcMar>
              <w:top w:w="100" w:type="dxa"/>
              <w:left w:w="100" w:type="dxa"/>
              <w:bottom w:w="100" w:type="dxa"/>
              <w:right w:w="100" w:type="dxa"/>
            </w:tcMar>
          </w:tcPr>
          <w:p w14:paraId="5F440B5F" w14:textId="77777777" w:rsidR="00AA227D" w:rsidRDefault="00425617" w:rsidP="008D37BF">
            <w:pPr>
              <w:pStyle w:val="TableBody"/>
            </w:pPr>
            <w:r>
              <w:t>Valid</w:t>
            </w:r>
          </w:p>
        </w:tc>
      </w:tr>
      <w:tr w:rsidR="00AA227D" w14:paraId="0FCF41C4" w14:textId="77777777" w:rsidTr="00D51E4A">
        <w:trPr>
          <w:jc w:val="center"/>
        </w:trPr>
        <w:tc>
          <w:tcPr>
            <w:tcW w:w="1937" w:type="dxa"/>
            <w:shd w:val="clear" w:color="auto" w:fill="auto"/>
            <w:tcMar>
              <w:top w:w="100" w:type="dxa"/>
              <w:left w:w="100" w:type="dxa"/>
              <w:bottom w:w="100" w:type="dxa"/>
              <w:right w:w="100" w:type="dxa"/>
            </w:tcMar>
          </w:tcPr>
          <w:p w14:paraId="3795A5CC" w14:textId="77777777" w:rsidR="00AA227D" w:rsidRDefault="00425617" w:rsidP="008D37BF">
            <w:pPr>
              <w:pStyle w:val="TableBody"/>
            </w:pPr>
            <w:r>
              <w:t>Menambah faktur dengan jumlah buku yang melebihi stok</w:t>
            </w:r>
          </w:p>
        </w:tc>
        <w:tc>
          <w:tcPr>
            <w:tcW w:w="1937" w:type="dxa"/>
            <w:shd w:val="clear" w:color="auto" w:fill="auto"/>
            <w:tcMar>
              <w:top w:w="100" w:type="dxa"/>
              <w:left w:w="100" w:type="dxa"/>
              <w:bottom w:w="100" w:type="dxa"/>
              <w:right w:w="100" w:type="dxa"/>
            </w:tcMar>
          </w:tcPr>
          <w:p w14:paraId="03065E73" w14:textId="77777777" w:rsidR="00AA227D" w:rsidRDefault="00425617" w:rsidP="008D37BF">
            <w:pPr>
              <w:pStyle w:val="TableBody"/>
            </w:pPr>
            <w:r>
              <w:t>Memilih buku dan menekan tombol “Tambah Barang” dengan jumlah buku yang melebihi stok</w:t>
            </w:r>
          </w:p>
        </w:tc>
        <w:tc>
          <w:tcPr>
            <w:tcW w:w="1938" w:type="dxa"/>
            <w:shd w:val="clear" w:color="auto" w:fill="auto"/>
            <w:tcMar>
              <w:top w:w="100" w:type="dxa"/>
              <w:left w:w="100" w:type="dxa"/>
              <w:bottom w:w="100" w:type="dxa"/>
              <w:right w:w="100" w:type="dxa"/>
            </w:tcMar>
          </w:tcPr>
          <w:p w14:paraId="2662255D"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1E40347C"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202A3F68" w14:textId="77777777" w:rsidR="00AA227D" w:rsidRDefault="00425617" w:rsidP="008D37BF">
            <w:pPr>
              <w:pStyle w:val="TableBody"/>
            </w:pPr>
            <w:r>
              <w:t>Valid</w:t>
            </w:r>
          </w:p>
        </w:tc>
      </w:tr>
      <w:tr w:rsidR="00AA227D" w14:paraId="1D916706" w14:textId="77777777" w:rsidTr="00D51E4A">
        <w:trPr>
          <w:jc w:val="center"/>
        </w:trPr>
        <w:tc>
          <w:tcPr>
            <w:tcW w:w="1937" w:type="dxa"/>
            <w:shd w:val="clear" w:color="auto" w:fill="auto"/>
            <w:tcMar>
              <w:top w:w="100" w:type="dxa"/>
              <w:left w:w="100" w:type="dxa"/>
              <w:bottom w:w="100" w:type="dxa"/>
              <w:right w:w="100" w:type="dxa"/>
            </w:tcMar>
          </w:tcPr>
          <w:p w14:paraId="1D1AAC89" w14:textId="77777777" w:rsidR="00AA227D" w:rsidRDefault="00425617" w:rsidP="008D37BF">
            <w:pPr>
              <w:pStyle w:val="TableBody"/>
            </w:pPr>
            <w:r>
              <w:t>Menambah faktur dengan data yang kurang</w:t>
            </w:r>
          </w:p>
        </w:tc>
        <w:tc>
          <w:tcPr>
            <w:tcW w:w="1937" w:type="dxa"/>
            <w:shd w:val="clear" w:color="auto" w:fill="auto"/>
            <w:tcMar>
              <w:top w:w="100" w:type="dxa"/>
              <w:left w:w="100" w:type="dxa"/>
              <w:bottom w:w="100" w:type="dxa"/>
              <w:right w:w="100" w:type="dxa"/>
            </w:tcMar>
          </w:tcPr>
          <w:p w14:paraId="2359BD51" w14:textId="77777777" w:rsidR="00AA227D" w:rsidRDefault="00425617" w:rsidP="008D37BF">
            <w:pPr>
              <w:pStyle w:val="TableBody"/>
            </w:pPr>
            <w:r>
              <w:t>Menekan tombol Submit dengan data yang kurang/belum diisi secara keseluruhan</w:t>
            </w:r>
          </w:p>
        </w:tc>
        <w:tc>
          <w:tcPr>
            <w:tcW w:w="1938" w:type="dxa"/>
            <w:shd w:val="clear" w:color="auto" w:fill="auto"/>
            <w:tcMar>
              <w:top w:w="100" w:type="dxa"/>
              <w:left w:w="100" w:type="dxa"/>
              <w:bottom w:w="100" w:type="dxa"/>
              <w:right w:w="100" w:type="dxa"/>
            </w:tcMar>
          </w:tcPr>
          <w:p w14:paraId="44C09315"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2AD7717C"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26296842" w14:textId="77777777" w:rsidR="00AA227D" w:rsidRDefault="00425617" w:rsidP="008D37BF">
            <w:pPr>
              <w:pStyle w:val="TableBody"/>
            </w:pPr>
            <w:r>
              <w:t>Valid</w:t>
            </w:r>
          </w:p>
        </w:tc>
      </w:tr>
      <w:tr w:rsidR="00AA227D" w14:paraId="49A00A94" w14:textId="77777777" w:rsidTr="00D51E4A">
        <w:trPr>
          <w:jc w:val="center"/>
        </w:trPr>
        <w:tc>
          <w:tcPr>
            <w:tcW w:w="1937" w:type="dxa"/>
            <w:shd w:val="clear" w:color="auto" w:fill="auto"/>
            <w:tcMar>
              <w:top w:w="100" w:type="dxa"/>
              <w:left w:w="100" w:type="dxa"/>
              <w:bottom w:w="100" w:type="dxa"/>
              <w:right w:w="100" w:type="dxa"/>
            </w:tcMar>
          </w:tcPr>
          <w:p w14:paraId="6E2A09C0" w14:textId="77777777" w:rsidR="00AA227D" w:rsidRDefault="00425617" w:rsidP="008D37BF">
            <w:pPr>
              <w:pStyle w:val="TableBody"/>
            </w:pPr>
            <w:r>
              <w:t>Menghapus buku dalam tabel pesanan</w:t>
            </w:r>
          </w:p>
        </w:tc>
        <w:tc>
          <w:tcPr>
            <w:tcW w:w="1937" w:type="dxa"/>
            <w:shd w:val="clear" w:color="auto" w:fill="auto"/>
            <w:tcMar>
              <w:top w:w="100" w:type="dxa"/>
              <w:left w:w="100" w:type="dxa"/>
              <w:bottom w:w="100" w:type="dxa"/>
              <w:right w:w="100" w:type="dxa"/>
            </w:tcMar>
          </w:tcPr>
          <w:p w14:paraId="5DC4E9E8" w14:textId="77777777" w:rsidR="00AA227D" w:rsidRDefault="00425617" w:rsidP="008D37BF">
            <w:pPr>
              <w:pStyle w:val="TableBody"/>
            </w:pPr>
            <w:r>
              <w:t>Menekan tombol “Hapus” sesuai buku yang ingin dihilangkan dalam tabel pesanan</w:t>
            </w:r>
          </w:p>
        </w:tc>
        <w:tc>
          <w:tcPr>
            <w:tcW w:w="1938" w:type="dxa"/>
            <w:shd w:val="clear" w:color="auto" w:fill="auto"/>
            <w:tcMar>
              <w:top w:w="100" w:type="dxa"/>
              <w:left w:w="100" w:type="dxa"/>
              <w:bottom w:w="100" w:type="dxa"/>
              <w:right w:w="100" w:type="dxa"/>
            </w:tcMar>
          </w:tcPr>
          <w:p w14:paraId="664E5D7E"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6765A069"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40C7BCBA" w14:textId="77777777" w:rsidR="00AA227D" w:rsidRDefault="00425617" w:rsidP="008D37BF">
            <w:pPr>
              <w:pStyle w:val="TableBody"/>
            </w:pPr>
            <w:r>
              <w:t>Valid</w:t>
            </w:r>
          </w:p>
        </w:tc>
      </w:tr>
      <w:tr w:rsidR="00AA227D" w14:paraId="08FDAA29" w14:textId="77777777" w:rsidTr="00D51E4A">
        <w:trPr>
          <w:jc w:val="center"/>
        </w:trPr>
        <w:tc>
          <w:tcPr>
            <w:tcW w:w="1937" w:type="dxa"/>
            <w:shd w:val="clear" w:color="auto" w:fill="auto"/>
            <w:tcMar>
              <w:top w:w="100" w:type="dxa"/>
              <w:left w:w="100" w:type="dxa"/>
              <w:bottom w:w="100" w:type="dxa"/>
              <w:right w:w="100" w:type="dxa"/>
            </w:tcMar>
          </w:tcPr>
          <w:p w14:paraId="1BC2B5E5" w14:textId="77777777" w:rsidR="00AA227D" w:rsidRDefault="00425617" w:rsidP="008D37BF">
            <w:pPr>
              <w:pStyle w:val="TableBody"/>
            </w:pPr>
            <w:r>
              <w:t xml:space="preserve">Kembali ke </w:t>
            </w:r>
            <w:r>
              <w:lastRenderedPageBreak/>
              <w:t xml:space="preserve">halaman sebelumnya (Halaman </w:t>
            </w:r>
            <w:r>
              <w:rPr>
                <w:i/>
              </w:rPr>
              <w:t xml:space="preserve">Index </w:t>
            </w:r>
            <w:r>
              <w:t>Faktur)</w:t>
            </w:r>
          </w:p>
        </w:tc>
        <w:tc>
          <w:tcPr>
            <w:tcW w:w="1937" w:type="dxa"/>
            <w:shd w:val="clear" w:color="auto" w:fill="auto"/>
            <w:tcMar>
              <w:top w:w="100" w:type="dxa"/>
              <w:left w:w="100" w:type="dxa"/>
              <w:bottom w:w="100" w:type="dxa"/>
              <w:right w:w="100" w:type="dxa"/>
            </w:tcMar>
          </w:tcPr>
          <w:p w14:paraId="17C8DBC6" w14:textId="77777777" w:rsidR="00AA227D" w:rsidRDefault="00425617" w:rsidP="008D37BF">
            <w:pPr>
              <w:pStyle w:val="TableBody"/>
            </w:pPr>
            <w:r>
              <w:lastRenderedPageBreak/>
              <w:t xml:space="preserve">Menekan tombol </w:t>
            </w:r>
            <w:r>
              <w:lastRenderedPageBreak/>
              <w:t>“Back” atau teks “Faktur” pada bagian atas halaman</w:t>
            </w:r>
          </w:p>
        </w:tc>
        <w:tc>
          <w:tcPr>
            <w:tcW w:w="1938" w:type="dxa"/>
            <w:shd w:val="clear" w:color="auto" w:fill="auto"/>
            <w:tcMar>
              <w:top w:w="100" w:type="dxa"/>
              <w:left w:w="100" w:type="dxa"/>
              <w:bottom w:w="100" w:type="dxa"/>
              <w:right w:w="100" w:type="dxa"/>
            </w:tcMar>
          </w:tcPr>
          <w:p w14:paraId="0FA3FCA5" w14:textId="77777777" w:rsidR="00AA227D" w:rsidRDefault="00425617" w:rsidP="008D37BF">
            <w:pPr>
              <w:pStyle w:val="TableBody"/>
            </w:pPr>
            <w:r>
              <w:lastRenderedPageBreak/>
              <w:t xml:space="preserve">Menuju ke </w:t>
            </w:r>
            <w:r>
              <w:lastRenderedPageBreak/>
              <w:t xml:space="preserve">halaman </w:t>
            </w:r>
            <w:r>
              <w:rPr>
                <w:i/>
              </w:rPr>
              <w:t xml:space="preserve">Dashboard </w:t>
            </w:r>
            <w:r>
              <w:t>Faktur</w:t>
            </w:r>
          </w:p>
        </w:tc>
        <w:tc>
          <w:tcPr>
            <w:tcW w:w="1938" w:type="dxa"/>
            <w:shd w:val="clear" w:color="auto" w:fill="auto"/>
            <w:tcMar>
              <w:top w:w="100" w:type="dxa"/>
              <w:left w:w="100" w:type="dxa"/>
              <w:bottom w:w="100" w:type="dxa"/>
              <w:right w:w="100" w:type="dxa"/>
            </w:tcMar>
          </w:tcPr>
          <w:p w14:paraId="212004E2" w14:textId="77777777" w:rsidR="00AA227D" w:rsidRDefault="00425617" w:rsidP="008D37BF">
            <w:pPr>
              <w:pStyle w:val="TableBody"/>
            </w:pPr>
            <w:r>
              <w:lastRenderedPageBreak/>
              <w:t xml:space="preserve">Menuju ke </w:t>
            </w:r>
            <w:r>
              <w:lastRenderedPageBreak/>
              <w:t xml:space="preserve">halaman </w:t>
            </w:r>
            <w:r>
              <w:rPr>
                <w:i/>
              </w:rPr>
              <w:t>Dashboard</w:t>
            </w:r>
            <w:r>
              <w:t xml:space="preserve"> Faktur</w:t>
            </w:r>
          </w:p>
        </w:tc>
        <w:tc>
          <w:tcPr>
            <w:tcW w:w="1938" w:type="dxa"/>
            <w:shd w:val="clear" w:color="auto" w:fill="auto"/>
            <w:tcMar>
              <w:top w:w="100" w:type="dxa"/>
              <w:left w:w="100" w:type="dxa"/>
              <w:bottom w:w="100" w:type="dxa"/>
              <w:right w:w="100" w:type="dxa"/>
            </w:tcMar>
          </w:tcPr>
          <w:p w14:paraId="64681BC1" w14:textId="77777777" w:rsidR="00AA227D" w:rsidRDefault="00425617" w:rsidP="008D37BF">
            <w:pPr>
              <w:pStyle w:val="TableBody"/>
            </w:pPr>
            <w:r>
              <w:lastRenderedPageBreak/>
              <w:t>Valid</w:t>
            </w:r>
          </w:p>
        </w:tc>
      </w:tr>
    </w:tbl>
    <w:p w14:paraId="2CBB6988" w14:textId="77777777" w:rsidR="00D51E4A" w:rsidRDefault="00D51E4A" w:rsidP="00D51E4A">
      <w:pPr>
        <w:pStyle w:val="Caption"/>
        <w:keepNext/>
        <w:rPr>
          <w:lang w:val="en-ID"/>
        </w:rPr>
      </w:pPr>
    </w:p>
    <w:p w14:paraId="68B55F05" w14:textId="5747DB75" w:rsidR="00D51E4A" w:rsidRPr="00D51E4A" w:rsidRDefault="00D51E4A" w:rsidP="00D51E4A">
      <w:pPr>
        <w:pStyle w:val="Caption"/>
        <w:keepNext/>
        <w:rPr>
          <w:lang w:val="en-ID"/>
        </w:rPr>
      </w:pPr>
      <w:bookmarkStart w:id="1187" w:name="_Toc75886332"/>
      <w:r>
        <w:t xml:space="preserve">Tabel 3. </w:t>
      </w:r>
      <w:r>
        <w:fldChar w:fldCharType="begin"/>
      </w:r>
      <w:r>
        <w:instrText xml:space="preserve"> SEQ Tabel_3. \* ARABIC </w:instrText>
      </w:r>
      <w:r>
        <w:fldChar w:fldCharType="separate"/>
      </w:r>
      <w:r w:rsidR="00895071">
        <w:rPr>
          <w:noProof/>
        </w:rPr>
        <w:t>6</w:t>
      </w:r>
      <w:r>
        <w:fldChar w:fldCharType="end"/>
      </w:r>
      <w:r>
        <w:rPr>
          <w:lang w:val="en-ID"/>
        </w:rPr>
        <w:t xml:space="preserve"> </w:t>
      </w:r>
      <w:r>
        <w:rPr>
          <w:i/>
        </w:rPr>
        <w:t xml:space="preserve">Test Case </w:t>
      </w:r>
      <w:r>
        <w:t>Halaman Edit Faktur</w:t>
      </w:r>
      <w:bookmarkEnd w:id="1187"/>
    </w:p>
    <w:tbl>
      <w:tblPr>
        <w:tblStyle w:val="af"/>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3C95AE71" w14:textId="77777777" w:rsidTr="00D51E4A">
        <w:trPr>
          <w:jc w:val="center"/>
        </w:trPr>
        <w:tc>
          <w:tcPr>
            <w:tcW w:w="1937" w:type="dxa"/>
            <w:shd w:val="clear" w:color="auto" w:fill="auto"/>
            <w:tcMar>
              <w:top w:w="100" w:type="dxa"/>
              <w:left w:w="100" w:type="dxa"/>
              <w:bottom w:w="100" w:type="dxa"/>
              <w:right w:w="100" w:type="dxa"/>
            </w:tcMar>
          </w:tcPr>
          <w:p w14:paraId="69C9B382"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79F86DBF"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4A972B54"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4660192"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7856FF86" w14:textId="77777777" w:rsidR="00AA227D" w:rsidRDefault="00425617" w:rsidP="008D37BF">
            <w:pPr>
              <w:pStyle w:val="TableHead"/>
            </w:pPr>
            <w:r>
              <w:t>Hasil</w:t>
            </w:r>
          </w:p>
        </w:tc>
      </w:tr>
      <w:tr w:rsidR="00AA227D" w14:paraId="10790C81" w14:textId="77777777" w:rsidTr="00D51E4A">
        <w:trPr>
          <w:jc w:val="center"/>
        </w:trPr>
        <w:tc>
          <w:tcPr>
            <w:tcW w:w="1937" w:type="dxa"/>
            <w:shd w:val="clear" w:color="auto" w:fill="auto"/>
            <w:tcMar>
              <w:top w:w="100" w:type="dxa"/>
              <w:left w:w="100" w:type="dxa"/>
              <w:bottom w:w="100" w:type="dxa"/>
              <w:right w:w="100" w:type="dxa"/>
            </w:tcMar>
          </w:tcPr>
          <w:p w14:paraId="5551FB24" w14:textId="77777777" w:rsidR="00AA227D" w:rsidRDefault="00425617" w:rsidP="008D37BF">
            <w:pPr>
              <w:pStyle w:val="TableBody"/>
            </w:pPr>
            <w:r>
              <w:t>Menampilkan data suatu faktur yang akan diedit</w:t>
            </w:r>
          </w:p>
        </w:tc>
        <w:tc>
          <w:tcPr>
            <w:tcW w:w="1937" w:type="dxa"/>
            <w:shd w:val="clear" w:color="auto" w:fill="auto"/>
            <w:tcMar>
              <w:top w:w="100" w:type="dxa"/>
              <w:left w:w="100" w:type="dxa"/>
              <w:bottom w:w="100" w:type="dxa"/>
              <w:right w:w="100" w:type="dxa"/>
            </w:tcMar>
          </w:tcPr>
          <w:p w14:paraId="451C88F7"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72BF535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938" w:type="dxa"/>
            <w:shd w:val="clear" w:color="auto" w:fill="auto"/>
            <w:tcMar>
              <w:top w:w="100" w:type="dxa"/>
              <w:left w:w="100" w:type="dxa"/>
              <w:bottom w:w="100" w:type="dxa"/>
              <w:right w:w="100" w:type="dxa"/>
            </w:tcMar>
          </w:tcPr>
          <w:p w14:paraId="30EDABE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938" w:type="dxa"/>
            <w:shd w:val="clear" w:color="auto" w:fill="auto"/>
            <w:tcMar>
              <w:top w:w="100" w:type="dxa"/>
              <w:left w:w="100" w:type="dxa"/>
              <w:bottom w:w="100" w:type="dxa"/>
              <w:right w:w="100" w:type="dxa"/>
            </w:tcMar>
          </w:tcPr>
          <w:p w14:paraId="28E9128A" w14:textId="77777777" w:rsidR="00AA227D" w:rsidRDefault="00425617" w:rsidP="008D37BF">
            <w:pPr>
              <w:pStyle w:val="TableBody"/>
            </w:pPr>
            <w:r>
              <w:t>Valid</w:t>
            </w:r>
          </w:p>
        </w:tc>
      </w:tr>
      <w:tr w:rsidR="00AA227D" w14:paraId="3DF8B854" w14:textId="77777777" w:rsidTr="00D51E4A">
        <w:trPr>
          <w:jc w:val="center"/>
        </w:trPr>
        <w:tc>
          <w:tcPr>
            <w:tcW w:w="1937" w:type="dxa"/>
            <w:shd w:val="clear" w:color="auto" w:fill="auto"/>
            <w:tcMar>
              <w:top w:w="100" w:type="dxa"/>
              <w:left w:w="100" w:type="dxa"/>
              <w:bottom w:w="100" w:type="dxa"/>
              <w:right w:w="100" w:type="dxa"/>
            </w:tcMar>
          </w:tcPr>
          <w:p w14:paraId="0EE17893" w14:textId="77777777" w:rsidR="00AA227D" w:rsidRDefault="00425617" w:rsidP="008D37BF">
            <w:pPr>
              <w:pStyle w:val="TableBody"/>
            </w:pPr>
            <w:r>
              <w:t>Mengubah tanggal jatuh tempo faktur</w:t>
            </w:r>
          </w:p>
        </w:tc>
        <w:tc>
          <w:tcPr>
            <w:tcW w:w="1937" w:type="dxa"/>
            <w:shd w:val="clear" w:color="auto" w:fill="auto"/>
            <w:tcMar>
              <w:top w:w="100" w:type="dxa"/>
              <w:left w:w="100" w:type="dxa"/>
              <w:bottom w:w="100" w:type="dxa"/>
              <w:right w:w="100" w:type="dxa"/>
            </w:tcMar>
          </w:tcPr>
          <w:p w14:paraId="7ADB4C5B" w14:textId="77777777" w:rsidR="00AA227D" w:rsidRDefault="00425617" w:rsidP="008D37BF">
            <w:pPr>
              <w:pStyle w:val="TableBody"/>
            </w:pPr>
            <w:r>
              <w:t>Memilih tanggal pada kolom “Jatuh Tempo” kemudian menekan tombol “Edit”</w:t>
            </w:r>
          </w:p>
        </w:tc>
        <w:tc>
          <w:tcPr>
            <w:tcW w:w="1938" w:type="dxa"/>
            <w:shd w:val="clear" w:color="auto" w:fill="auto"/>
            <w:tcMar>
              <w:top w:w="100" w:type="dxa"/>
              <w:left w:w="100" w:type="dxa"/>
              <w:bottom w:w="100" w:type="dxa"/>
              <w:right w:w="100" w:type="dxa"/>
            </w:tcMar>
          </w:tcPr>
          <w:p w14:paraId="4A0D3EA9" w14:textId="77777777" w:rsidR="00AA227D" w:rsidRDefault="00425617" w:rsidP="008D37BF">
            <w:pPr>
              <w:pStyle w:val="TableBody"/>
            </w:pPr>
            <w:r>
              <w:t>Tanggal jatuh tempo berubah sesuai dengan yang ditentukan</w:t>
            </w:r>
          </w:p>
        </w:tc>
        <w:tc>
          <w:tcPr>
            <w:tcW w:w="1938" w:type="dxa"/>
            <w:shd w:val="clear" w:color="auto" w:fill="auto"/>
            <w:tcMar>
              <w:top w:w="100" w:type="dxa"/>
              <w:left w:w="100" w:type="dxa"/>
              <w:bottom w:w="100" w:type="dxa"/>
              <w:right w:w="100" w:type="dxa"/>
            </w:tcMar>
          </w:tcPr>
          <w:p w14:paraId="7929C01E" w14:textId="77777777" w:rsidR="00AA227D" w:rsidRDefault="00425617" w:rsidP="008D37BF">
            <w:pPr>
              <w:pStyle w:val="TableBody"/>
            </w:pPr>
            <w:r>
              <w:t>Tanggal jatuh tempo berubah sesuai dengan yang ditentukan</w:t>
            </w:r>
          </w:p>
        </w:tc>
        <w:tc>
          <w:tcPr>
            <w:tcW w:w="1938" w:type="dxa"/>
            <w:shd w:val="clear" w:color="auto" w:fill="auto"/>
            <w:tcMar>
              <w:top w:w="100" w:type="dxa"/>
              <w:left w:w="100" w:type="dxa"/>
              <w:bottom w:w="100" w:type="dxa"/>
              <w:right w:w="100" w:type="dxa"/>
            </w:tcMar>
          </w:tcPr>
          <w:p w14:paraId="51BC4039" w14:textId="77777777" w:rsidR="00AA227D" w:rsidRDefault="00425617" w:rsidP="008D37BF">
            <w:pPr>
              <w:pStyle w:val="TableBody"/>
            </w:pPr>
            <w:r>
              <w:t>Valid</w:t>
            </w:r>
          </w:p>
        </w:tc>
      </w:tr>
      <w:tr w:rsidR="00AA227D" w14:paraId="38EF02B2" w14:textId="77777777" w:rsidTr="00D51E4A">
        <w:trPr>
          <w:jc w:val="center"/>
        </w:trPr>
        <w:tc>
          <w:tcPr>
            <w:tcW w:w="1937" w:type="dxa"/>
            <w:shd w:val="clear" w:color="auto" w:fill="auto"/>
            <w:tcMar>
              <w:top w:w="100" w:type="dxa"/>
              <w:left w:w="100" w:type="dxa"/>
              <w:bottom w:w="100" w:type="dxa"/>
              <w:right w:w="100" w:type="dxa"/>
            </w:tcMar>
          </w:tcPr>
          <w:p w14:paraId="09C43E65" w14:textId="77777777" w:rsidR="00AA227D" w:rsidRDefault="00425617" w:rsidP="008D37BF">
            <w:pPr>
              <w:pStyle w:val="TableBody"/>
            </w:pPr>
            <w:r>
              <w:t xml:space="preserve">Mengubah identitas </w:t>
            </w:r>
            <w:r>
              <w:rPr>
                <w:i/>
              </w:rPr>
              <w:t>customer</w:t>
            </w:r>
          </w:p>
        </w:tc>
        <w:tc>
          <w:tcPr>
            <w:tcW w:w="1937" w:type="dxa"/>
            <w:shd w:val="clear" w:color="auto" w:fill="auto"/>
            <w:tcMar>
              <w:top w:w="100" w:type="dxa"/>
              <w:left w:w="100" w:type="dxa"/>
              <w:bottom w:w="100" w:type="dxa"/>
              <w:right w:w="100" w:type="dxa"/>
            </w:tcMar>
          </w:tcPr>
          <w:p w14:paraId="489A4DEE" w14:textId="77777777" w:rsidR="00AA227D" w:rsidRDefault="00425617" w:rsidP="008D37BF">
            <w:pPr>
              <w:pStyle w:val="TableBody"/>
            </w:pPr>
            <w:r>
              <w:t xml:space="preserve">Memilih </w:t>
            </w:r>
            <w:r>
              <w:rPr>
                <w:i/>
              </w:rPr>
              <w:t>customer</w:t>
            </w:r>
            <w:r>
              <w:t xml:space="preserve"> dari </w:t>
            </w:r>
            <w:r>
              <w:rPr>
                <w:i/>
              </w:rPr>
              <w:t>database</w:t>
            </w:r>
            <w:r>
              <w:t xml:space="preserve"> atau menambah identitas </w:t>
            </w:r>
            <w:r>
              <w:rPr>
                <w:i/>
              </w:rPr>
              <w:t xml:space="preserve">customer </w:t>
            </w:r>
            <w:r>
              <w:t>baru kemudian mengisi identitas pada kolom yang disediakan kemudian menekan tombol “Edit”</w:t>
            </w:r>
          </w:p>
        </w:tc>
        <w:tc>
          <w:tcPr>
            <w:tcW w:w="1938" w:type="dxa"/>
            <w:shd w:val="clear" w:color="auto" w:fill="auto"/>
            <w:tcMar>
              <w:top w:w="100" w:type="dxa"/>
              <w:left w:w="100" w:type="dxa"/>
              <w:bottom w:w="100" w:type="dxa"/>
              <w:right w:w="100" w:type="dxa"/>
            </w:tcMar>
          </w:tcPr>
          <w:p w14:paraId="62AC87DD" w14:textId="77777777" w:rsidR="00AA227D" w:rsidRDefault="00425617" w:rsidP="008D37BF">
            <w:pPr>
              <w:pStyle w:val="TableBody"/>
            </w:pPr>
            <w:r>
              <w:t xml:space="preserve">Identitas </w:t>
            </w:r>
            <w:r>
              <w:rPr>
                <w:i/>
              </w:rPr>
              <w:t>customer</w:t>
            </w:r>
            <w:r>
              <w:t xml:space="preserve"> pada faktur berubah</w:t>
            </w:r>
          </w:p>
        </w:tc>
        <w:tc>
          <w:tcPr>
            <w:tcW w:w="1938" w:type="dxa"/>
            <w:shd w:val="clear" w:color="auto" w:fill="auto"/>
            <w:tcMar>
              <w:top w:w="100" w:type="dxa"/>
              <w:left w:w="100" w:type="dxa"/>
              <w:bottom w:w="100" w:type="dxa"/>
              <w:right w:w="100" w:type="dxa"/>
            </w:tcMar>
          </w:tcPr>
          <w:p w14:paraId="0FE5126A" w14:textId="77777777" w:rsidR="00AA227D" w:rsidRDefault="00425617" w:rsidP="008D37BF">
            <w:pPr>
              <w:pStyle w:val="TableBody"/>
            </w:pPr>
            <w:r>
              <w:t xml:space="preserve">Identitas </w:t>
            </w:r>
            <w:r>
              <w:rPr>
                <w:i/>
              </w:rPr>
              <w:t>customer</w:t>
            </w:r>
            <w:r>
              <w:t xml:space="preserve"> pada faktur berubah</w:t>
            </w:r>
          </w:p>
        </w:tc>
        <w:tc>
          <w:tcPr>
            <w:tcW w:w="1938" w:type="dxa"/>
            <w:shd w:val="clear" w:color="auto" w:fill="auto"/>
            <w:tcMar>
              <w:top w:w="100" w:type="dxa"/>
              <w:left w:w="100" w:type="dxa"/>
              <w:bottom w:w="100" w:type="dxa"/>
              <w:right w:w="100" w:type="dxa"/>
            </w:tcMar>
          </w:tcPr>
          <w:p w14:paraId="620019EA" w14:textId="77777777" w:rsidR="00AA227D" w:rsidRDefault="00425617" w:rsidP="008D37BF">
            <w:pPr>
              <w:pStyle w:val="TableBody"/>
            </w:pPr>
            <w:r>
              <w:t>Valid</w:t>
            </w:r>
          </w:p>
        </w:tc>
      </w:tr>
      <w:tr w:rsidR="00AA227D" w14:paraId="6468AE3C" w14:textId="77777777" w:rsidTr="00D51E4A">
        <w:trPr>
          <w:jc w:val="center"/>
        </w:trPr>
        <w:tc>
          <w:tcPr>
            <w:tcW w:w="1937" w:type="dxa"/>
            <w:shd w:val="clear" w:color="auto" w:fill="auto"/>
            <w:tcMar>
              <w:top w:w="100" w:type="dxa"/>
              <w:left w:w="100" w:type="dxa"/>
              <w:bottom w:w="100" w:type="dxa"/>
              <w:right w:w="100" w:type="dxa"/>
            </w:tcMar>
          </w:tcPr>
          <w:p w14:paraId="44473497" w14:textId="77777777" w:rsidR="00AA227D" w:rsidRDefault="00425617" w:rsidP="008D37BF">
            <w:pPr>
              <w:pStyle w:val="TableBody"/>
            </w:pPr>
            <w:r>
              <w:lastRenderedPageBreak/>
              <w:t>Menambah buku dalam pesanan</w:t>
            </w:r>
          </w:p>
        </w:tc>
        <w:tc>
          <w:tcPr>
            <w:tcW w:w="1937" w:type="dxa"/>
            <w:shd w:val="clear" w:color="auto" w:fill="auto"/>
            <w:tcMar>
              <w:top w:w="100" w:type="dxa"/>
              <w:left w:w="100" w:type="dxa"/>
              <w:bottom w:w="100" w:type="dxa"/>
              <w:right w:w="100" w:type="dxa"/>
            </w:tcMar>
          </w:tcPr>
          <w:p w14:paraId="7AB95B18" w14:textId="77777777" w:rsidR="00AA227D" w:rsidRDefault="00425617" w:rsidP="008D37BF">
            <w:pPr>
              <w:pStyle w:val="TableBody"/>
            </w:pPr>
            <w:r>
              <w:t>Memilih judul buku dan jumlah yang diinginkan kemudian menekan tombol “Edit”</w:t>
            </w:r>
          </w:p>
        </w:tc>
        <w:tc>
          <w:tcPr>
            <w:tcW w:w="1938" w:type="dxa"/>
            <w:shd w:val="clear" w:color="auto" w:fill="auto"/>
            <w:tcMar>
              <w:top w:w="100" w:type="dxa"/>
              <w:left w:w="100" w:type="dxa"/>
              <w:bottom w:w="100" w:type="dxa"/>
              <w:right w:w="100" w:type="dxa"/>
            </w:tcMar>
          </w:tcPr>
          <w:p w14:paraId="33E8AA8B" w14:textId="77777777" w:rsidR="00AA227D" w:rsidRDefault="00425617" w:rsidP="008D37BF">
            <w:pPr>
              <w:pStyle w:val="TableBody"/>
            </w:pPr>
            <w:r>
              <w:t>Pesanan buku akan bertambah pada faktur</w:t>
            </w:r>
          </w:p>
        </w:tc>
        <w:tc>
          <w:tcPr>
            <w:tcW w:w="1938" w:type="dxa"/>
            <w:shd w:val="clear" w:color="auto" w:fill="auto"/>
            <w:tcMar>
              <w:top w:w="100" w:type="dxa"/>
              <w:left w:w="100" w:type="dxa"/>
              <w:bottom w:w="100" w:type="dxa"/>
              <w:right w:w="100" w:type="dxa"/>
            </w:tcMar>
          </w:tcPr>
          <w:p w14:paraId="7FE37607" w14:textId="77777777" w:rsidR="00AA227D" w:rsidRDefault="00425617" w:rsidP="008D37BF">
            <w:pPr>
              <w:pStyle w:val="TableBody"/>
            </w:pPr>
            <w:r>
              <w:t>Pesanan buku akan bertambah pada faktur</w:t>
            </w:r>
          </w:p>
        </w:tc>
        <w:tc>
          <w:tcPr>
            <w:tcW w:w="1938" w:type="dxa"/>
            <w:shd w:val="clear" w:color="auto" w:fill="auto"/>
            <w:tcMar>
              <w:top w:w="100" w:type="dxa"/>
              <w:left w:w="100" w:type="dxa"/>
              <w:bottom w:w="100" w:type="dxa"/>
              <w:right w:w="100" w:type="dxa"/>
            </w:tcMar>
          </w:tcPr>
          <w:p w14:paraId="5433DB16" w14:textId="77777777" w:rsidR="00AA227D" w:rsidRDefault="00425617" w:rsidP="008D37BF">
            <w:pPr>
              <w:pStyle w:val="TableBody"/>
            </w:pPr>
            <w:r>
              <w:t>Valid</w:t>
            </w:r>
          </w:p>
        </w:tc>
      </w:tr>
      <w:tr w:rsidR="00AA227D" w14:paraId="6C839366" w14:textId="77777777" w:rsidTr="00D51E4A">
        <w:trPr>
          <w:jc w:val="center"/>
        </w:trPr>
        <w:tc>
          <w:tcPr>
            <w:tcW w:w="1937" w:type="dxa"/>
            <w:shd w:val="clear" w:color="auto" w:fill="auto"/>
            <w:tcMar>
              <w:top w:w="100" w:type="dxa"/>
              <w:left w:w="100" w:type="dxa"/>
              <w:bottom w:w="100" w:type="dxa"/>
              <w:right w:w="100" w:type="dxa"/>
            </w:tcMar>
          </w:tcPr>
          <w:p w14:paraId="1EF12C6F" w14:textId="77777777" w:rsidR="00AA227D" w:rsidRDefault="00425617" w:rsidP="008D37BF">
            <w:pPr>
              <w:pStyle w:val="TableBody"/>
            </w:pPr>
            <w:r>
              <w:t>Menghapus buku dalam pesanan</w:t>
            </w:r>
          </w:p>
        </w:tc>
        <w:tc>
          <w:tcPr>
            <w:tcW w:w="1937" w:type="dxa"/>
            <w:shd w:val="clear" w:color="auto" w:fill="auto"/>
            <w:tcMar>
              <w:top w:w="100" w:type="dxa"/>
              <w:left w:w="100" w:type="dxa"/>
              <w:bottom w:w="100" w:type="dxa"/>
              <w:right w:w="100" w:type="dxa"/>
            </w:tcMar>
          </w:tcPr>
          <w:p w14:paraId="254262BC" w14:textId="77777777" w:rsidR="00AA227D" w:rsidRDefault="00425617" w:rsidP="008D37BF">
            <w:pPr>
              <w:pStyle w:val="TableBody"/>
            </w:pPr>
            <w:r>
              <w:t>Menekan tombol “Hapus” sesuai buku yang ingin dihilangkan dalam tabel pesanan kemudian menekan tombol “Edit”</w:t>
            </w:r>
          </w:p>
        </w:tc>
        <w:tc>
          <w:tcPr>
            <w:tcW w:w="1938" w:type="dxa"/>
            <w:shd w:val="clear" w:color="auto" w:fill="auto"/>
            <w:tcMar>
              <w:top w:w="100" w:type="dxa"/>
              <w:left w:w="100" w:type="dxa"/>
              <w:bottom w:w="100" w:type="dxa"/>
              <w:right w:w="100" w:type="dxa"/>
            </w:tcMar>
          </w:tcPr>
          <w:p w14:paraId="7ED299EA" w14:textId="77777777" w:rsidR="00AA227D" w:rsidRDefault="00425617" w:rsidP="008D37BF">
            <w:pPr>
              <w:pStyle w:val="TableBody"/>
            </w:pPr>
            <w:r>
              <w:t>Buku yang dipilih terhapus pada faktur</w:t>
            </w:r>
          </w:p>
        </w:tc>
        <w:tc>
          <w:tcPr>
            <w:tcW w:w="1938" w:type="dxa"/>
            <w:shd w:val="clear" w:color="auto" w:fill="auto"/>
            <w:tcMar>
              <w:top w:w="100" w:type="dxa"/>
              <w:left w:w="100" w:type="dxa"/>
              <w:bottom w:w="100" w:type="dxa"/>
              <w:right w:w="100" w:type="dxa"/>
            </w:tcMar>
          </w:tcPr>
          <w:p w14:paraId="70679B1E" w14:textId="77777777" w:rsidR="00AA227D" w:rsidRDefault="00425617" w:rsidP="008D37BF">
            <w:pPr>
              <w:pStyle w:val="TableBody"/>
            </w:pPr>
            <w:r>
              <w:t>Buku yang dipilih terhapus pada faktur</w:t>
            </w:r>
          </w:p>
        </w:tc>
        <w:tc>
          <w:tcPr>
            <w:tcW w:w="1938" w:type="dxa"/>
            <w:shd w:val="clear" w:color="auto" w:fill="auto"/>
            <w:tcMar>
              <w:top w:w="100" w:type="dxa"/>
              <w:left w:w="100" w:type="dxa"/>
              <w:bottom w:w="100" w:type="dxa"/>
              <w:right w:w="100" w:type="dxa"/>
            </w:tcMar>
          </w:tcPr>
          <w:p w14:paraId="51B6CA81" w14:textId="77777777" w:rsidR="00AA227D" w:rsidRDefault="00425617" w:rsidP="008D37BF">
            <w:pPr>
              <w:pStyle w:val="TableBody"/>
            </w:pPr>
            <w:r>
              <w:t>Valid</w:t>
            </w:r>
          </w:p>
        </w:tc>
      </w:tr>
      <w:tr w:rsidR="00AA227D" w14:paraId="23EF1E20" w14:textId="77777777" w:rsidTr="00D51E4A">
        <w:trPr>
          <w:jc w:val="center"/>
        </w:trPr>
        <w:tc>
          <w:tcPr>
            <w:tcW w:w="1937" w:type="dxa"/>
            <w:shd w:val="clear" w:color="auto" w:fill="auto"/>
            <w:tcMar>
              <w:top w:w="100" w:type="dxa"/>
              <w:left w:w="100" w:type="dxa"/>
              <w:bottom w:w="100" w:type="dxa"/>
              <w:right w:w="100" w:type="dxa"/>
            </w:tcMar>
          </w:tcPr>
          <w:p w14:paraId="0EBA9669" w14:textId="77777777" w:rsidR="00AA227D" w:rsidRDefault="00425617" w:rsidP="008D37BF">
            <w:pPr>
              <w:pStyle w:val="TableBody"/>
            </w:pPr>
            <w:r>
              <w:t xml:space="preserve">Kembali ke halaman sebelumnya (Halaman </w:t>
            </w:r>
            <w:r>
              <w:rPr>
                <w:i/>
              </w:rPr>
              <w:t xml:space="preserve">Index </w:t>
            </w:r>
            <w:r>
              <w:t>Faktur)</w:t>
            </w:r>
          </w:p>
        </w:tc>
        <w:tc>
          <w:tcPr>
            <w:tcW w:w="1937" w:type="dxa"/>
            <w:shd w:val="clear" w:color="auto" w:fill="auto"/>
            <w:tcMar>
              <w:top w:w="100" w:type="dxa"/>
              <w:left w:w="100" w:type="dxa"/>
              <w:bottom w:w="100" w:type="dxa"/>
              <w:right w:w="100" w:type="dxa"/>
            </w:tcMar>
          </w:tcPr>
          <w:p w14:paraId="2728F26B" w14:textId="77777777" w:rsidR="00AA227D" w:rsidRDefault="00425617" w:rsidP="008D37BF">
            <w:pPr>
              <w:pStyle w:val="TableBody"/>
            </w:pPr>
            <w:r>
              <w:t>Menekan tombol “Back” atau teks “Faktur” pada bagian atas halaman</w:t>
            </w:r>
          </w:p>
        </w:tc>
        <w:tc>
          <w:tcPr>
            <w:tcW w:w="1938" w:type="dxa"/>
            <w:shd w:val="clear" w:color="auto" w:fill="auto"/>
            <w:tcMar>
              <w:top w:w="100" w:type="dxa"/>
              <w:left w:w="100" w:type="dxa"/>
              <w:bottom w:w="100" w:type="dxa"/>
              <w:right w:w="100" w:type="dxa"/>
            </w:tcMar>
          </w:tcPr>
          <w:p w14:paraId="68E8B628" w14:textId="77777777" w:rsidR="00AA227D" w:rsidRDefault="00425617" w:rsidP="008D37BF">
            <w:pPr>
              <w:pStyle w:val="TableBody"/>
            </w:pPr>
            <w:r>
              <w:t xml:space="preserve">Menuju ke halaman </w:t>
            </w:r>
            <w:r>
              <w:rPr>
                <w:i/>
              </w:rPr>
              <w:t xml:space="preserve">Dashboard </w:t>
            </w:r>
            <w:r>
              <w:t>Faktur</w:t>
            </w:r>
          </w:p>
        </w:tc>
        <w:tc>
          <w:tcPr>
            <w:tcW w:w="1938" w:type="dxa"/>
            <w:shd w:val="clear" w:color="auto" w:fill="auto"/>
            <w:tcMar>
              <w:top w:w="100" w:type="dxa"/>
              <w:left w:w="100" w:type="dxa"/>
              <w:bottom w:w="100" w:type="dxa"/>
              <w:right w:w="100" w:type="dxa"/>
            </w:tcMar>
          </w:tcPr>
          <w:p w14:paraId="42A0FAB7" w14:textId="77777777" w:rsidR="00AA227D" w:rsidRDefault="00425617" w:rsidP="008D37BF">
            <w:pPr>
              <w:pStyle w:val="TableBody"/>
            </w:pPr>
            <w:r>
              <w:t xml:space="preserve">Menuju ke halaman </w:t>
            </w:r>
            <w:r>
              <w:rPr>
                <w:i/>
              </w:rPr>
              <w:t>Dashboard</w:t>
            </w:r>
            <w:r>
              <w:t xml:space="preserve"> Faktur</w:t>
            </w:r>
          </w:p>
        </w:tc>
        <w:tc>
          <w:tcPr>
            <w:tcW w:w="1938" w:type="dxa"/>
            <w:shd w:val="clear" w:color="auto" w:fill="auto"/>
            <w:tcMar>
              <w:top w:w="100" w:type="dxa"/>
              <w:left w:w="100" w:type="dxa"/>
              <w:bottom w:w="100" w:type="dxa"/>
              <w:right w:w="100" w:type="dxa"/>
            </w:tcMar>
          </w:tcPr>
          <w:p w14:paraId="34BF24AF" w14:textId="77777777" w:rsidR="00AA227D" w:rsidRDefault="00425617" w:rsidP="008D37BF">
            <w:pPr>
              <w:pStyle w:val="TableBody"/>
            </w:pPr>
            <w:r>
              <w:t>Valid</w:t>
            </w:r>
          </w:p>
        </w:tc>
      </w:tr>
    </w:tbl>
    <w:p w14:paraId="01311967" w14:textId="77777777" w:rsidR="00D51E4A" w:rsidRDefault="00D51E4A" w:rsidP="00D51E4A">
      <w:pPr>
        <w:pStyle w:val="Caption"/>
        <w:keepNext/>
      </w:pPr>
    </w:p>
    <w:p w14:paraId="7DB77CD8" w14:textId="06CFEDCA" w:rsidR="00D51E4A" w:rsidRPr="00D51E4A" w:rsidRDefault="00D51E4A" w:rsidP="00D51E4A">
      <w:pPr>
        <w:pStyle w:val="Caption"/>
        <w:keepNext/>
        <w:rPr>
          <w:lang w:val="en-ID"/>
        </w:rPr>
      </w:pPr>
      <w:bookmarkStart w:id="1188" w:name="_Toc75886333"/>
      <w:r>
        <w:t xml:space="preserve">Tabel 3. </w:t>
      </w:r>
      <w:r>
        <w:fldChar w:fldCharType="begin"/>
      </w:r>
      <w:r>
        <w:instrText xml:space="preserve"> SEQ Tabel_3. \* ARABIC </w:instrText>
      </w:r>
      <w:r>
        <w:fldChar w:fldCharType="separate"/>
      </w:r>
      <w:r w:rsidR="00895071">
        <w:rPr>
          <w:noProof/>
        </w:rPr>
        <w:t>7</w:t>
      </w:r>
      <w:r>
        <w:fldChar w:fldCharType="end"/>
      </w:r>
      <w:r>
        <w:rPr>
          <w:lang w:val="en-ID"/>
        </w:rPr>
        <w:t xml:space="preserve"> </w:t>
      </w:r>
      <w:r>
        <w:rPr>
          <w:i/>
        </w:rPr>
        <w:t xml:space="preserve">Test Case </w:t>
      </w:r>
      <w:r>
        <w:t>Halaman Detail Faktur</w:t>
      </w:r>
      <w:bookmarkEnd w:id="1188"/>
    </w:p>
    <w:tbl>
      <w:tblPr>
        <w:tblStyle w:val="af0"/>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6D205CA2" w14:textId="77777777" w:rsidTr="00D51E4A">
        <w:trPr>
          <w:jc w:val="center"/>
        </w:trPr>
        <w:tc>
          <w:tcPr>
            <w:tcW w:w="1937" w:type="dxa"/>
            <w:shd w:val="clear" w:color="auto" w:fill="auto"/>
            <w:tcMar>
              <w:top w:w="100" w:type="dxa"/>
              <w:left w:w="100" w:type="dxa"/>
              <w:bottom w:w="100" w:type="dxa"/>
              <w:right w:w="100" w:type="dxa"/>
            </w:tcMar>
          </w:tcPr>
          <w:p w14:paraId="2CAE76A9"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3C0AF787"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0BC6D07C"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6538E1BD"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5238EE72" w14:textId="77777777" w:rsidR="00AA227D" w:rsidRDefault="00425617" w:rsidP="008D37BF">
            <w:pPr>
              <w:pStyle w:val="TableHead"/>
            </w:pPr>
            <w:r>
              <w:t>Hasil</w:t>
            </w:r>
          </w:p>
        </w:tc>
      </w:tr>
      <w:tr w:rsidR="00AA227D" w14:paraId="49554133" w14:textId="77777777" w:rsidTr="00D51E4A">
        <w:trPr>
          <w:jc w:val="center"/>
        </w:trPr>
        <w:tc>
          <w:tcPr>
            <w:tcW w:w="1937" w:type="dxa"/>
            <w:shd w:val="clear" w:color="auto" w:fill="auto"/>
            <w:tcMar>
              <w:top w:w="100" w:type="dxa"/>
              <w:left w:w="100" w:type="dxa"/>
              <w:bottom w:w="100" w:type="dxa"/>
              <w:right w:w="100" w:type="dxa"/>
            </w:tcMar>
          </w:tcPr>
          <w:p w14:paraId="0D8EAF29" w14:textId="77777777" w:rsidR="00AA227D" w:rsidRDefault="00425617" w:rsidP="008D37BF">
            <w:pPr>
              <w:pStyle w:val="TableBody"/>
            </w:pPr>
            <w:r>
              <w:t xml:space="preserve">Melihat detail suatu faktur dengan jenis Tunai, Kredit, dan </w:t>
            </w:r>
            <w:r>
              <w:rPr>
                <w:i/>
              </w:rPr>
              <w:t>Online</w:t>
            </w:r>
          </w:p>
        </w:tc>
        <w:tc>
          <w:tcPr>
            <w:tcW w:w="1937" w:type="dxa"/>
            <w:shd w:val="clear" w:color="auto" w:fill="auto"/>
            <w:tcMar>
              <w:top w:w="100" w:type="dxa"/>
              <w:left w:w="100" w:type="dxa"/>
              <w:bottom w:w="100" w:type="dxa"/>
              <w:right w:w="100" w:type="dxa"/>
            </w:tcMar>
          </w:tcPr>
          <w:p w14:paraId="35E2788F"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4C37D66C"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xml:space="preserve">, tanggal jatuh tempo faktur, total berat buku, total ongkos kirim, bukti bayar, tanggal dibuatnya faktur, status faktur, dan semua buku yang </w:t>
            </w:r>
            <w:r>
              <w:lastRenderedPageBreak/>
              <w:t>dipesan</w:t>
            </w:r>
          </w:p>
        </w:tc>
        <w:tc>
          <w:tcPr>
            <w:tcW w:w="1938" w:type="dxa"/>
            <w:shd w:val="clear" w:color="auto" w:fill="auto"/>
            <w:tcMar>
              <w:top w:w="100" w:type="dxa"/>
              <w:left w:w="100" w:type="dxa"/>
              <w:bottom w:w="100" w:type="dxa"/>
              <w:right w:w="100" w:type="dxa"/>
            </w:tcMar>
          </w:tcPr>
          <w:p w14:paraId="1529CA39" w14:textId="77777777" w:rsidR="00AA227D" w:rsidRDefault="00425617" w:rsidP="008D37BF">
            <w:pPr>
              <w:pStyle w:val="TableBody"/>
            </w:pPr>
            <w:r>
              <w:lastRenderedPageBreak/>
              <w:t xml:space="preserve">Menampilkan nomor faktur, jenis faktur, nama </w:t>
            </w:r>
            <w:r>
              <w:rPr>
                <w:i/>
              </w:rPr>
              <w:t xml:space="preserve">customer, </w:t>
            </w:r>
            <w:r>
              <w:t xml:space="preserve">nomor </w:t>
            </w:r>
            <w:r>
              <w:rPr>
                <w:i/>
              </w:rPr>
              <w:t>customer</w:t>
            </w:r>
            <w:r>
              <w:t xml:space="preserve">, tanggal jatuh tempo faktur, total berat buku, total ongkos kirim, bukti bayar, tanggal dibuatnya faktur, status faktur, dan semua buku yang </w:t>
            </w:r>
            <w:r>
              <w:lastRenderedPageBreak/>
              <w:t>dipesan</w:t>
            </w:r>
          </w:p>
        </w:tc>
        <w:tc>
          <w:tcPr>
            <w:tcW w:w="1938" w:type="dxa"/>
            <w:shd w:val="clear" w:color="auto" w:fill="auto"/>
            <w:tcMar>
              <w:top w:w="100" w:type="dxa"/>
              <w:left w:w="100" w:type="dxa"/>
              <w:bottom w:w="100" w:type="dxa"/>
              <w:right w:w="100" w:type="dxa"/>
            </w:tcMar>
          </w:tcPr>
          <w:p w14:paraId="7F3FB024" w14:textId="77777777" w:rsidR="00AA227D" w:rsidRDefault="00425617" w:rsidP="008D37BF">
            <w:pPr>
              <w:pStyle w:val="TableBody"/>
            </w:pPr>
            <w:r>
              <w:lastRenderedPageBreak/>
              <w:t>Valid</w:t>
            </w:r>
          </w:p>
        </w:tc>
      </w:tr>
      <w:tr w:rsidR="00AA227D" w14:paraId="4941320D" w14:textId="77777777" w:rsidTr="00D51E4A">
        <w:trPr>
          <w:jc w:val="center"/>
        </w:trPr>
        <w:tc>
          <w:tcPr>
            <w:tcW w:w="1937" w:type="dxa"/>
            <w:shd w:val="clear" w:color="auto" w:fill="auto"/>
            <w:tcMar>
              <w:top w:w="100" w:type="dxa"/>
              <w:left w:w="100" w:type="dxa"/>
              <w:bottom w:w="100" w:type="dxa"/>
              <w:right w:w="100" w:type="dxa"/>
            </w:tcMar>
          </w:tcPr>
          <w:p w14:paraId="66B31F8F" w14:textId="77777777" w:rsidR="00AA227D" w:rsidRDefault="00425617" w:rsidP="008D37BF">
            <w:pPr>
              <w:pStyle w:val="TableBody"/>
              <w:rPr>
                <w:i/>
              </w:rPr>
            </w:pPr>
            <w:r>
              <w:t xml:space="preserve">Melihat detail suatu faktur dengan jenis </w:t>
            </w:r>
            <w:r>
              <w:rPr>
                <w:i/>
              </w:rPr>
              <w:t>Showroom</w:t>
            </w:r>
          </w:p>
        </w:tc>
        <w:tc>
          <w:tcPr>
            <w:tcW w:w="1937" w:type="dxa"/>
            <w:shd w:val="clear" w:color="auto" w:fill="auto"/>
            <w:tcMar>
              <w:top w:w="100" w:type="dxa"/>
              <w:left w:w="100" w:type="dxa"/>
              <w:bottom w:w="100" w:type="dxa"/>
              <w:right w:w="100" w:type="dxa"/>
            </w:tcMar>
          </w:tcPr>
          <w:p w14:paraId="00CEAF95"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1432998F"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938" w:type="dxa"/>
            <w:shd w:val="clear" w:color="auto" w:fill="auto"/>
            <w:tcMar>
              <w:top w:w="100" w:type="dxa"/>
              <w:left w:w="100" w:type="dxa"/>
              <w:bottom w:w="100" w:type="dxa"/>
              <w:right w:w="100" w:type="dxa"/>
            </w:tcMar>
          </w:tcPr>
          <w:p w14:paraId="7439BFCA"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938" w:type="dxa"/>
            <w:shd w:val="clear" w:color="auto" w:fill="auto"/>
            <w:tcMar>
              <w:top w:w="100" w:type="dxa"/>
              <w:left w:w="100" w:type="dxa"/>
              <w:bottom w:w="100" w:type="dxa"/>
              <w:right w:w="100" w:type="dxa"/>
            </w:tcMar>
          </w:tcPr>
          <w:p w14:paraId="667FA09A" w14:textId="77777777" w:rsidR="00AA227D" w:rsidRDefault="00425617" w:rsidP="008D37BF">
            <w:pPr>
              <w:pStyle w:val="TableBody"/>
            </w:pPr>
            <w:r>
              <w:t>Valid</w:t>
            </w:r>
          </w:p>
        </w:tc>
      </w:tr>
      <w:tr w:rsidR="00AA227D" w14:paraId="3708FBA2" w14:textId="77777777" w:rsidTr="00D51E4A">
        <w:trPr>
          <w:jc w:val="center"/>
        </w:trPr>
        <w:tc>
          <w:tcPr>
            <w:tcW w:w="1937" w:type="dxa"/>
            <w:shd w:val="clear" w:color="auto" w:fill="auto"/>
            <w:tcMar>
              <w:top w:w="100" w:type="dxa"/>
              <w:left w:w="100" w:type="dxa"/>
              <w:bottom w:w="100" w:type="dxa"/>
              <w:right w:w="100" w:type="dxa"/>
            </w:tcMar>
          </w:tcPr>
          <w:p w14:paraId="6529EB19" w14:textId="77777777" w:rsidR="00AA227D" w:rsidRDefault="00425617" w:rsidP="008D37BF">
            <w:pPr>
              <w:pStyle w:val="TableBody"/>
            </w:pPr>
            <w:r>
              <w:t xml:space="preserve">Melihat detail status suatu faktur jenis Tunai, Kredit, dan </w:t>
            </w:r>
            <w:r>
              <w:rPr>
                <w:i/>
              </w:rPr>
              <w:t>Online</w:t>
            </w:r>
            <w:r>
              <w:t xml:space="preserve">  </w:t>
            </w:r>
          </w:p>
        </w:tc>
        <w:tc>
          <w:tcPr>
            <w:tcW w:w="1937" w:type="dxa"/>
            <w:shd w:val="clear" w:color="auto" w:fill="auto"/>
            <w:tcMar>
              <w:top w:w="100" w:type="dxa"/>
              <w:left w:w="100" w:type="dxa"/>
              <w:bottom w:w="100" w:type="dxa"/>
              <w:right w:w="100" w:type="dxa"/>
            </w:tcMar>
          </w:tcPr>
          <w:p w14:paraId="142CF7C6" w14:textId="77777777" w:rsidR="00AA227D" w:rsidRDefault="00425617" w:rsidP="008D37BF">
            <w:pPr>
              <w:pStyle w:val="TableBody"/>
            </w:pPr>
            <w:r>
              <w:t>Menekan tombol “Detail”</w:t>
            </w:r>
          </w:p>
        </w:tc>
        <w:tc>
          <w:tcPr>
            <w:tcW w:w="1938" w:type="dxa"/>
            <w:shd w:val="clear" w:color="auto" w:fill="auto"/>
            <w:tcMar>
              <w:top w:w="100" w:type="dxa"/>
              <w:left w:w="100" w:type="dxa"/>
              <w:bottom w:w="100" w:type="dxa"/>
              <w:right w:w="100" w:type="dxa"/>
            </w:tcMar>
          </w:tcPr>
          <w:p w14:paraId="1C2A2AAB"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938" w:type="dxa"/>
            <w:shd w:val="clear" w:color="auto" w:fill="auto"/>
            <w:tcMar>
              <w:top w:w="100" w:type="dxa"/>
              <w:left w:w="100" w:type="dxa"/>
              <w:bottom w:w="100" w:type="dxa"/>
              <w:right w:w="100" w:type="dxa"/>
            </w:tcMar>
          </w:tcPr>
          <w:p w14:paraId="18B39D64"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938" w:type="dxa"/>
            <w:shd w:val="clear" w:color="auto" w:fill="auto"/>
            <w:tcMar>
              <w:top w:w="100" w:type="dxa"/>
              <w:left w:w="100" w:type="dxa"/>
              <w:bottom w:w="100" w:type="dxa"/>
              <w:right w:w="100" w:type="dxa"/>
            </w:tcMar>
          </w:tcPr>
          <w:p w14:paraId="3DA9D2CE" w14:textId="77777777" w:rsidR="00AA227D" w:rsidRDefault="00425617" w:rsidP="008D37BF">
            <w:pPr>
              <w:pStyle w:val="TableBody"/>
            </w:pPr>
            <w:r>
              <w:t>Valid</w:t>
            </w:r>
          </w:p>
        </w:tc>
      </w:tr>
      <w:tr w:rsidR="00AA227D" w14:paraId="6F6F9CD2" w14:textId="77777777" w:rsidTr="00D51E4A">
        <w:trPr>
          <w:jc w:val="center"/>
        </w:trPr>
        <w:tc>
          <w:tcPr>
            <w:tcW w:w="1937" w:type="dxa"/>
            <w:shd w:val="clear" w:color="auto" w:fill="auto"/>
            <w:tcMar>
              <w:top w:w="100" w:type="dxa"/>
              <w:left w:w="100" w:type="dxa"/>
              <w:bottom w:w="100" w:type="dxa"/>
              <w:right w:w="100" w:type="dxa"/>
            </w:tcMar>
          </w:tcPr>
          <w:p w14:paraId="6EAA44AC" w14:textId="77777777" w:rsidR="00AA227D" w:rsidRDefault="00425617" w:rsidP="008D37BF">
            <w:pPr>
              <w:pStyle w:val="TableBody"/>
            </w:pPr>
            <w:r>
              <w:t>Mengunduh faktur dengan jenis Tunai dan Kredit ketika total ongkos kirim atau bukti bayar kosong</w:t>
            </w:r>
          </w:p>
        </w:tc>
        <w:tc>
          <w:tcPr>
            <w:tcW w:w="1937" w:type="dxa"/>
            <w:shd w:val="clear" w:color="auto" w:fill="auto"/>
            <w:tcMar>
              <w:top w:w="100" w:type="dxa"/>
              <w:left w:w="100" w:type="dxa"/>
              <w:bottom w:w="100" w:type="dxa"/>
              <w:right w:w="100" w:type="dxa"/>
            </w:tcMar>
          </w:tcPr>
          <w:p w14:paraId="15197DFD" w14:textId="77777777" w:rsidR="00AA227D" w:rsidRDefault="00425617" w:rsidP="008D37BF">
            <w:pPr>
              <w:pStyle w:val="TableBody"/>
            </w:pPr>
            <w:r>
              <w:t>Menekan tombol “Generate PDF” kemudian muncul modal untuk mengisikan data total ongkos kirim dan bukti bayar kemudian menekan tombol “Save”</w:t>
            </w:r>
          </w:p>
        </w:tc>
        <w:tc>
          <w:tcPr>
            <w:tcW w:w="1938" w:type="dxa"/>
            <w:shd w:val="clear" w:color="auto" w:fill="auto"/>
            <w:tcMar>
              <w:top w:w="100" w:type="dxa"/>
              <w:left w:w="100" w:type="dxa"/>
              <w:bottom w:w="100" w:type="dxa"/>
              <w:right w:w="100" w:type="dxa"/>
            </w:tcMar>
          </w:tcPr>
          <w:p w14:paraId="0E02FDFF" w14:textId="77777777" w:rsidR="00AA227D" w:rsidRDefault="00425617" w:rsidP="008D37BF">
            <w:pPr>
              <w:pStyle w:val="TableBody"/>
            </w:pPr>
            <w:r>
              <w:t>PDF Faktur terunduh</w:t>
            </w:r>
          </w:p>
        </w:tc>
        <w:tc>
          <w:tcPr>
            <w:tcW w:w="1938" w:type="dxa"/>
            <w:shd w:val="clear" w:color="auto" w:fill="auto"/>
            <w:tcMar>
              <w:top w:w="100" w:type="dxa"/>
              <w:left w:w="100" w:type="dxa"/>
              <w:bottom w:w="100" w:type="dxa"/>
              <w:right w:w="100" w:type="dxa"/>
            </w:tcMar>
          </w:tcPr>
          <w:p w14:paraId="23D6E420" w14:textId="77777777" w:rsidR="00AA227D" w:rsidRDefault="00425617" w:rsidP="008D37BF">
            <w:pPr>
              <w:pStyle w:val="TableBody"/>
            </w:pPr>
            <w:r>
              <w:t>PDF Faktur terunduh</w:t>
            </w:r>
          </w:p>
        </w:tc>
        <w:tc>
          <w:tcPr>
            <w:tcW w:w="1938" w:type="dxa"/>
            <w:shd w:val="clear" w:color="auto" w:fill="auto"/>
            <w:tcMar>
              <w:top w:w="100" w:type="dxa"/>
              <w:left w:w="100" w:type="dxa"/>
              <w:bottom w:w="100" w:type="dxa"/>
              <w:right w:w="100" w:type="dxa"/>
            </w:tcMar>
          </w:tcPr>
          <w:p w14:paraId="05FA53DB" w14:textId="77777777" w:rsidR="00AA227D" w:rsidRDefault="00425617" w:rsidP="008D37BF">
            <w:pPr>
              <w:pStyle w:val="TableBody"/>
            </w:pPr>
            <w:r>
              <w:t>Valid</w:t>
            </w:r>
          </w:p>
        </w:tc>
      </w:tr>
      <w:tr w:rsidR="00AA227D" w14:paraId="435B9D24" w14:textId="77777777" w:rsidTr="00D51E4A">
        <w:trPr>
          <w:jc w:val="center"/>
        </w:trPr>
        <w:tc>
          <w:tcPr>
            <w:tcW w:w="1937" w:type="dxa"/>
            <w:shd w:val="clear" w:color="auto" w:fill="auto"/>
            <w:tcMar>
              <w:top w:w="100" w:type="dxa"/>
              <w:left w:w="100" w:type="dxa"/>
              <w:bottom w:w="100" w:type="dxa"/>
              <w:right w:w="100" w:type="dxa"/>
            </w:tcMar>
          </w:tcPr>
          <w:p w14:paraId="27E02132" w14:textId="77777777" w:rsidR="00AA227D" w:rsidRDefault="00425617" w:rsidP="008D37BF">
            <w:pPr>
              <w:pStyle w:val="TableBody"/>
            </w:pPr>
            <w:r>
              <w:t>Mengunduh faktur dengan jenis Tunai dan Kredit ketika total ongkos kirim atau bukti bayar sudah terisi</w:t>
            </w:r>
          </w:p>
        </w:tc>
        <w:tc>
          <w:tcPr>
            <w:tcW w:w="1937" w:type="dxa"/>
            <w:shd w:val="clear" w:color="auto" w:fill="auto"/>
            <w:tcMar>
              <w:top w:w="100" w:type="dxa"/>
              <w:left w:w="100" w:type="dxa"/>
              <w:bottom w:w="100" w:type="dxa"/>
              <w:right w:w="100" w:type="dxa"/>
            </w:tcMar>
          </w:tcPr>
          <w:p w14:paraId="5C664D36" w14:textId="77777777" w:rsidR="00AA227D" w:rsidRDefault="00425617" w:rsidP="008D37BF">
            <w:pPr>
              <w:pStyle w:val="TableBody"/>
            </w:pPr>
            <w:r>
              <w:t xml:space="preserve">Menekan tombol “Generate PDF” </w:t>
            </w:r>
          </w:p>
        </w:tc>
        <w:tc>
          <w:tcPr>
            <w:tcW w:w="1938" w:type="dxa"/>
            <w:shd w:val="clear" w:color="auto" w:fill="auto"/>
            <w:tcMar>
              <w:top w:w="100" w:type="dxa"/>
              <w:left w:w="100" w:type="dxa"/>
              <w:bottom w:w="100" w:type="dxa"/>
              <w:right w:w="100" w:type="dxa"/>
            </w:tcMar>
          </w:tcPr>
          <w:p w14:paraId="5BACE67C" w14:textId="77777777" w:rsidR="00AA227D" w:rsidRDefault="00425617" w:rsidP="008D37BF">
            <w:pPr>
              <w:pStyle w:val="TableBody"/>
            </w:pPr>
            <w:r>
              <w:t>PDF Faktur terunduh</w:t>
            </w:r>
          </w:p>
        </w:tc>
        <w:tc>
          <w:tcPr>
            <w:tcW w:w="1938" w:type="dxa"/>
            <w:shd w:val="clear" w:color="auto" w:fill="auto"/>
            <w:tcMar>
              <w:top w:w="100" w:type="dxa"/>
              <w:left w:w="100" w:type="dxa"/>
              <w:bottom w:w="100" w:type="dxa"/>
              <w:right w:w="100" w:type="dxa"/>
            </w:tcMar>
          </w:tcPr>
          <w:p w14:paraId="13130308" w14:textId="77777777" w:rsidR="00AA227D" w:rsidRDefault="00425617" w:rsidP="008D37BF">
            <w:pPr>
              <w:pStyle w:val="TableBody"/>
            </w:pPr>
            <w:r>
              <w:t>PDF Faktur terunduh</w:t>
            </w:r>
          </w:p>
        </w:tc>
        <w:tc>
          <w:tcPr>
            <w:tcW w:w="1938" w:type="dxa"/>
            <w:shd w:val="clear" w:color="auto" w:fill="auto"/>
            <w:tcMar>
              <w:top w:w="100" w:type="dxa"/>
              <w:left w:w="100" w:type="dxa"/>
              <w:bottom w:w="100" w:type="dxa"/>
              <w:right w:w="100" w:type="dxa"/>
            </w:tcMar>
          </w:tcPr>
          <w:p w14:paraId="5B681788" w14:textId="77777777" w:rsidR="00AA227D" w:rsidRDefault="00425617" w:rsidP="008D37BF">
            <w:pPr>
              <w:pStyle w:val="TableBody"/>
            </w:pPr>
            <w:r>
              <w:t>Valid</w:t>
            </w:r>
          </w:p>
        </w:tc>
      </w:tr>
      <w:tr w:rsidR="00AA227D" w14:paraId="2807F29C" w14:textId="77777777" w:rsidTr="00D51E4A">
        <w:trPr>
          <w:jc w:val="center"/>
        </w:trPr>
        <w:tc>
          <w:tcPr>
            <w:tcW w:w="1937" w:type="dxa"/>
            <w:shd w:val="clear" w:color="auto" w:fill="auto"/>
            <w:tcMar>
              <w:top w:w="100" w:type="dxa"/>
              <w:left w:w="100" w:type="dxa"/>
              <w:bottom w:w="100" w:type="dxa"/>
              <w:right w:w="100" w:type="dxa"/>
            </w:tcMar>
          </w:tcPr>
          <w:p w14:paraId="2CA834A9" w14:textId="77777777" w:rsidR="00AA227D" w:rsidRDefault="00425617" w:rsidP="008D37BF">
            <w:pPr>
              <w:pStyle w:val="TableBody"/>
            </w:pPr>
            <w:r>
              <w:t xml:space="preserve">Mengunduh faktur dengan jenis </w:t>
            </w:r>
            <w:r>
              <w:rPr>
                <w:i/>
              </w:rPr>
              <w:t xml:space="preserve">Online </w:t>
            </w:r>
            <w:r>
              <w:t xml:space="preserve"> ketika total </w:t>
            </w:r>
            <w:r>
              <w:lastRenderedPageBreak/>
              <w:t>ongkos kirim atau bukti bayar kosong</w:t>
            </w:r>
          </w:p>
        </w:tc>
        <w:tc>
          <w:tcPr>
            <w:tcW w:w="1937" w:type="dxa"/>
            <w:shd w:val="clear" w:color="auto" w:fill="auto"/>
            <w:tcMar>
              <w:top w:w="100" w:type="dxa"/>
              <w:left w:w="100" w:type="dxa"/>
              <w:bottom w:w="100" w:type="dxa"/>
              <w:right w:w="100" w:type="dxa"/>
            </w:tcMar>
          </w:tcPr>
          <w:p w14:paraId="4BF91547" w14:textId="77777777" w:rsidR="00AA227D" w:rsidRDefault="00425617" w:rsidP="008D37BF">
            <w:pPr>
              <w:pStyle w:val="TableBody"/>
            </w:pPr>
            <w:r>
              <w:lastRenderedPageBreak/>
              <w:t xml:space="preserve">Menekan tombol “Generate PDF” kemudian muncul modal untuk </w:t>
            </w:r>
            <w:r>
              <w:lastRenderedPageBreak/>
              <w:t xml:space="preserve">mengisikan data total ongkos kirim, bukti bayar, dan memilih </w:t>
            </w:r>
            <w:r>
              <w:rPr>
                <w:i/>
              </w:rPr>
              <w:t>marketplace</w:t>
            </w:r>
            <w:r>
              <w:t xml:space="preserve"> kemudian menekan tombol “Save”</w:t>
            </w:r>
          </w:p>
        </w:tc>
        <w:tc>
          <w:tcPr>
            <w:tcW w:w="1938" w:type="dxa"/>
            <w:shd w:val="clear" w:color="auto" w:fill="auto"/>
            <w:tcMar>
              <w:top w:w="100" w:type="dxa"/>
              <w:left w:w="100" w:type="dxa"/>
              <w:bottom w:w="100" w:type="dxa"/>
              <w:right w:w="100" w:type="dxa"/>
            </w:tcMar>
          </w:tcPr>
          <w:p w14:paraId="2DB2357D" w14:textId="77777777" w:rsidR="00AA227D" w:rsidRDefault="00425617" w:rsidP="008D37BF">
            <w:pPr>
              <w:pStyle w:val="TableBody"/>
            </w:pPr>
            <w:r>
              <w:lastRenderedPageBreak/>
              <w:t>PDF Faktur terunduh</w:t>
            </w:r>
          </w:p>
        </w:tc>
        <w:tc>
          <w:tcPr>
            <w:tcW w:w="1938" w:type="dxa"/>
            <w:shd w:val="clear" w:color="auto" w:fill="auto"/>
            <w:tcMar>
              <w:top w:w="100" w:type="dxa"/>
              <w:left w:w="100" w:type="dxa"/>
              <w:bottom w:w="100" w:type="dxa"/>
              <w:right w:w="100" w:type="dxa"/>
            </w:tcMar>
          </w:tcPr>
          <w:p w14:paraId="28BAB715" w14:textId="77777777" w:rsidR="00AA227D" w:rsidRDefault="00425617" w:rsidP="008D37BF">
            <w:pPr>
              <w:pStyle w:val="TableBody"/>
            </w:pPr>
            <w:r>
              <w:t>PDF Faktur terunduh</w:t>
            </w:r>
          </w:p>
        </w:tc>
        <w:tc>
          <w:tcPr>
            <w:tcW w:w="1938" w:type="dxa"/>
            <w:shd w:val="clear" w:color="auto" w:fill="auto"/>
            <w:tcMar>
              <w:top w:w="100" w:type="dxa"/>
              <w:left w:w="100" w:type="dxa"/>
              <w:bottom w:w="100" w:type="dxa"/>
              <w:right w:w="100" w:type="dxa"/>
            </w:tcMar>
          </w:tcPr>
          <w:p w14:paraId="1E0E5CB9" w14:textId="77777777" w:rsidR="00AA227D" w:rsidRDefault="00425617" w:rsidP="008D37BF">
            <w:pPr>
              <w:pStyle w:val="TableBody"/>
            </w:pPr>
            <w:r>
              <w:t>Valid</w:t>
            </w:r>
          </w:p>
        </w:tc>
      </w:tr>
      <w:tr w:rsidR="00AA227D" w14:paraId="559C223E" w14:textId="77777777" w:rsidTr="00D51E4A">
        <w:trPr>
          <w:jc w:val="center"/>
        </w:trPr>
        <w:tc>
          <w:tcPr>
            <w:tcW w:w="1937" w:type="dxa"/>
            <w:shd w:val="clear" w:color="auto" w:fill="auto"/>
            <w:tcMar>
              <w:top w:w="100" w:type="dxa"/>
              <w:left w:w="100" w:type="dxa"/>
              <w:bottom w:w="100" w:type="dxa"/>
              <w:right w:w="100" w:type="dxa"/>
            </w:tcMar>
          </w:tcPr>
          <w:p w14:paraId="53F31680" w14:textId="77777777" w:rsidR="00AA227D" w:rsidRDefault="00425617" w:rsidP="008D37BF">
            <w:pPr>
              <w:pStyle w:val="TableBody"/>
            </w:pPr>
            <w:r>
              <w:t xml:space="preserve">Mengunduh faktur dengan jenis </w:t>
            </w:r>
            <w:r>
              <w:rPr>
                <w:i/>
              </w:rPr>
              <w:t xml:space="preserve">Online </w:t>
            </w:r>
            <w:r>
              <w:t xml:space="preserve"> ketika total ongkos kirim atau bukti bayar sudah terisi</w:t>
            </w:r>
          </w:p>
        </w:tc>
        <w:tc>
          <w:tcPr>
            <w:tcW w:w="1937" w:type="dxa"/>
            <w:shd w:val="clear" w:color="auto" w:fill="auto"/>
            <w:tcMar>
              <w:top w:w="100" w:type="dxa"/>
              <w:left w:w="100" w:type="dxa"/>
              <w:bottom w:w="100" w:type="dxa"/>
              <w:right w:w="100" w:type="dxa"/>
            </w:tcMar>
          </w:tcPr>
          <w:p w14:paraId="2FB2FF72" w14:textId="77777777" w:rsidR="00AA227D" w:rsidRDefault="00425617" w:rsidP="008D37BF">
            <w:pPr>
              <w:pStyle w:val="TableBody"/>
            </w:pPr>
            <w:r>
              <w:t>Menekan tombol “Generate PDF”</w:t>
            </w:r>
          </w:p>
        </w:tc>
        <w:tc>
          <w:tcPr>
            <w:tcW w:w="1938" w:type="dxa"/>
            <w:shd w:val="clear" w:color="auto" w:fill="auto"/>
            <w:tcMar>
              <w:top w:w="100" w:type="dxa"/>
              <w:left w:w="100" w:type="dxa"/>
              <w:bottom w:w="100" w:type="dxa"/>
              <w:right w:w="100" w:type="dxa"/>
            </w:tcMar>
          </w:tcPr>
          <w:p w14:paraId="00FE952E" w14:textId="77777777" w:rsidR="00AA227D" w:rsidRDefault="00425617" w:rsidP="008D37BF">
            <w:pPr>
              <w:pStyle w:val="TableBody"/>
            </w:pPr>
            <w:r>
              <w:t>PDF Faktur terunduh</w:t>
            </w:r>
          </w:p>
        </w:tc>
        <w:tc>
          <w:tcPr>
            <w:tcW w:w="1938" w:type="dxa"/>
            <w:shd w:val="clear" w:color="auto" w:fill="auto"/>
            <w:tcMar>
              <w:top w:w="100" w:type="dxa"/>
              <w:left w:w="100" w:type="dxa"/>
              <w:bottom w:w="100" w:type="dxa"/>
              <w:right w:w="100" w:type="dxa"/>
            </w:tcMar>
          </w:tcPr>
          <w:p w14:paraId="41ADB43E" w14:textId="77777777" w:rsidR="00AA227D" w:rsidRDefault="00425617" w:rsidP="008D37BF">
            <w:pPr>
              <w:pStyle w:val="TableBody"/>
            </w:pPr>
            <w:r>
              <w:t>PDF Faktur terunduh</w:t>
            </w:r>
          </w:p>
        </w:tc>
        <w:tc>
          <w:tcPr>
            <w:tcW w:w="1938" w:type="dxa"/>
            <w:shd w:val="clear" w:color="auto" w:fill="auto"/>
            <w:tcMar>
              <w:top w:w="100" w:type="dxa"/>
              <w:left w:w="100" w:type="dxa"/>
              <w:bottom w:w="100" w:type="dxa"/>
              <w:right w:w="100" w:type="dxa"/>
            </w:tcMar>
          </w:tcPr>
          <w:p w14:paraId="3FE880A5" w14:textId="77777777" w:rsidR="00AA227D" w:rsidRDefault="00425617" w:rsidP="008D37BF">
            <w:pPr>
              <w:pStyle w:val="TableBody"/>
            </w:pPr>
            <w:r>
              <w:t>Valid</w:t>
            </w:r>
          </w:p>
        </w:tc>
      </w:tr>
      <w:tr w:rsidR="00AA227D" w14:paraId="49B054A9" w14:textId="77777777" w:rsidTr="00D51E4A">
        <w:trPr>
          <w:jc w:val="center"/>
        </w:trPr>
        <w:tc>
          <w:tcPr>
            <w:tcW w:w="1937" w:type="dxa"/>
            <w:shd w:val="clear" w:color="auto" w:fill="auto"/>
            <w:tcMar>
              <w:top w:w="100" w:type="dxa"/>
              <w:left w:w="100" w:type="dxa"/>
              <w:bottom w:w="100" w:type="dxa"/>
              <w:right w:w="100" w:type="dxa"/>
            </w:tcMar>
          </w:tcPr>
          <w:p w14:paraId="61DA785E" w14:textId="77777777" w:rsidR="00AA227D" w:rsidRDefault="00425617" w:rsidP="008D37BF">
            <w:pPr>
              <w:pStyle w:val="TableBody"/>
            </w:pPr>
            <w:r>
              <w:t xml:space="preserve">Mengunduh faktur dengan jenis </w:t>
            </w:r>
            <w:r>
              <w:rPr>
                <w:i/>
              </w:rPr>
              <w:t>Showroom</w:t>
            </w:r>
          </w:p>
        </w:tc>
        <w:tc>
          <w:tcPr>
            <w:tcW w:w="1937" w:type="dxa"/>
            <w:shd w:val="clear" w:color="auto" w:fill="auto"/>
            <w:tcMar>
              <w:top w:w="100" w:type="dxa"/>
              <w:left w:w="100" w:type="dxa"/>
              <w:bottom w:w="100" w:type="dxa"/>
              <w:right w:w="100" w:type="dxa"/>
            </w:tcMar>
          </w:tcPr>
          <w:p w14:paraId="154891CE" w14:textId="77777777" w:rsidR="00AA227D" w:rsidRDefault="00425617" w:rsidP="008D37BF">
            <w:pPr>
              <w:pStyle w:val="TableBody"/>
            </w:pPr>
            <w:r>
              <w:t xml:space="preserve">Menekan tombol “Generate PDF” </w:t>
            </w:r>
          </w:p>
        </w:tc>
        <w:tc>
          <w:tcPr>
            <w:tcW w:w="1938" w:type="dxa"/>
            <w:shd w:val="clear" w:color="auto" w:fill="auto"/>
            <w:tcMar>
              <w:top w:w="100" w:type="dxa"/>
              <w:left w:w="100" w:type="dxa"/>
              <w:bottom w:w="100" w:type="dxa"/>
              <w:right w:w="100" w:type="dxa"/>
            </w:tcMar>
          </w:tcPr>
          <w:p w14:paraId="1C0E55A5" w14:textId="77777777" w:rsidR="00AA227D" w:rsidRDefault="00425617" w:rsidP="008D37BF">
            <w:pPr>
              <w:pStyle w:val="TableBody"/>
            </w:pPr>
            <w:r>
              <w:t>PDF Faktur terunduh</w:t>
            </w:r>
          </w:p>
        </w:tc>
        <w:tc>
          <w:tcPr>
            <w:tcW w:w="1938" w:type="dxa"/>
            <w:shd w:val="clear" w:color="auto" w:fill="auto"/>
            <w:tcMar>
              <w:top w:w="100" w:type="dxa"/>
              <w:left w:w="100" w:type="dxa"/>
              <w:bottom w:w="100" w:type="dxa"/>
              <w:right w:w="100" w:type="dxa"/>
            </w:tcMar>
          </w:tcPr>
          <w:p w14:paraId="6CF84B31" w14:textId="77777777" w:rsidR="00AA227D" w:rsidRDefault="00425617" w:rsidP="008D37BF">
            <w:pPr>
              <w:pStyle w:val="TableBody"/>
            </w:pPr>
            <w:r>
              <w:t>PDF Faktur terunduh</w:t>
            </w:r>
          </w:p>
        </w:tc>
        <w:tc>
          <w:tcPr>
            <w:tcW w:w="1938" w:type="dxa"/>
            <w:shd w:val="clear" w:color="auto" w:fill="auto"/>
            <w:tcMar>
              <w:top w:w="100" w:type="dxa"/>
              <w:left w:w="100" w:type="dxa"/>
              <w:bottom w:w="100" w:type="dxa"/>
              <w:right w:w="100" w:type="dxa"/>
            </w:tcMar>
          </w:tcPr>
          <w:p w14:paraId="0C69961C" w14:textId="77777777" w:rsidR="00AA227D" w:rsidRDefault="00425617" w:rsidP="008D37BF">
            <w:pPr>
              <w:pStyle w:val="TableBody"/>
            </w:pPr>
            <w:r>
              <w:t>Valid</w:t>
            </w:r>
          </w:p>
        </w:tc>
      </w:tr>
    </w:tbl>
    <w:p w14:paraId="01CC42BE" w14:textId="77777777" w:rsidR="00D51E4A" w:rsidRDefault="00D51E4A" w:rsidP="00D51E4A">
      <w:pPr>
        <w:pStyle w:val="Caption"/>
        <w:keepNext/>
      </w:pPr>
    </w:p>
    <w:p w14:paraId="69E04A90" w14:textId="14E452DF" w:rsidR="00D51E4A" w:rsidRPr="00D51E4A" w:rsidRDefault="00D51E4A" w:rsidP="00D51E4A">
      <w:pPr>
        <w:pStyle w:val="Caption"/>
        <w:keepNext/>
        <w:rPr>
          <w:lang w:val="en-ID"/>
        </w:rPr>
      </w:pPr>
      <w:bookmarkStart w:id="1189" w:name="_Toc75886334"/>
      <w:r>
        <w:t xml:space="preserve">Tabel 3. </w:t>
      </w:r>
      <w:r>
        <w:fldChar w:fldCharType="begin"/>
      </w:r>
      <w:r>
        <w:instrText xml:space="preserve"> SEQ Tabel_3. \* ARABIC </w:instrText>
      </w:r>
      <w:r>
        <w:fldChar w:fldCharType="separate"/>
      </w:r>
      <w:r w:rsidR="00895071">
        <w:rPr>
          <w:noProof/>
        </w:rPr>
        <w:t>8</w:t>
      </w:r>
      <w:r>
        <w:fldChar w:fldCharType="end"/>
      </w:r>
      <w:r>
        <w:rPr>
          <w:lang w:val="en-ID"/>
        </w:rPr>
        <w:t xml:space="preserve"> </w:t>
      </w:r>
      <w:r>
        <w:rPr>
          <w:i/>
        </w:rPr>
        <w:t xml:space="preserve">Test Case </w:t>
      </w:r>
      <w:r>
        <w:t xml:space="preserve">Halaman </w:t>
      </w:r>
      <w:r>
        <w:rPr>
          <w:i/>
        </w:rPr>
        <w:t>Showroom</w:t>
      </w:r>
      <w:bookmarkEnd w:id="1189"/>
    </w:p>
    <w:tbl>
      <w:tblPr>
        <w:tblStyle w:val="af1"/>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18EF3B39" w14:textId="77777777" w:rsidTr="00D51E4A">
        <w:trPr>
          <w:jc w:val="center"/>
        </w:trPr>
        <w:tc>
          <w:tcPr>
            <w:tcW w:w="1937" w:type="dxa"/>
            <w:shd w:val="clear" w:color="auto" w:fill="auto"/>
            <w:tcMar>
              <w:top w:w="100" w:type="dxa"/>
              <w:left w:w="100" w:type="dxa"/>
              <w:bottom w:w="100" w:type="dxa"/>
              <w:right w:w="100" w:type="dxa"/>
            </w:tcMar>
          </w:tcPr>
          <w:p w14:paraId="5ABB9E13"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6AAC3549"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6B85316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6FC5D865"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140B84B8" w14:textId="77777777" w:rsidR="00AA227D" w:rsidRDefault="00425617" w:rsidP="008D37BF">
            <w:pPr>
              <w:pStyle w:val="TableHead"/>
            </w:pPr>
            <w:r>
              <w:t>Hasil</w:t>
            </w:r>
          </w:p>
        </w:tc>
      </w:tr>
      <w:tr w:rsidR="00AA227D" w14:paraId="64255C1B" w14:textId="77777777" w:rsidTr="00D51E4A">
        <w:trPr>
          <w:jc w:val="center"/>
        </w:trPr>
        <w:tc>
          <w:tcPr>
            <w:tcW w:w="1937" w:type="dxa"/>
            <w:shd w:val="clear" w:color="auto" w:fill="auto"/>
            <w:tcMar>
              <w:top w:w="100" w:type="dxa"/>
              <w:left w:w="100" w:type="dxa"/>
              <w:bottom w:w="100" w:type="dxa"/>
              <w:right w:w="100" w:type="dxa"/>
            </w:tcMar>
          </w:tcPr>
          <w:p w14:paraId="2CBFABE9" w14:textId="77777777" w:rsidR="00AA227D" w:rsidRDefault="00425617" w:rsidP="008D37BF">
            <w:pPr>
              <w:pStyle w:val="TableBody"/>
            </w:pPr>
            <w:r>
              <w:t xml:space="preserve">Menambah faktur dengan jenis </w:t>
            </w:r>
            <w:r>
              <w:rPr>
                <w:i/>
              </w:rPr>
              <w:t xml:space="preserve">customer </w:t>
            </w:r>
            <w:r>
              <w:t>umum</w:t>
            </w:r>
          </w:p>
        </w:tc>
        <w:tc>
          <w:tcPr>
            <w:tcW w:w="1937" w:type="dxa"/>
            <w:shd w:val="clear" w:color="auto" w:fill="auto"/>
            <w:tcMar>
              <w:top w:w="100" w:type="dxa"/>
              <w:left w:w="100" w:type="dxa"/>
              <w:bottom w:w="100" w:type="dxa"/>
              <w:right w:w="100" w:type="dxa"/>
            </w:tcMar>
          </w:tcPr>
          <w:p w14:paraId="5032D7F2" w14:textId="77777777" w:rsidR="00AA227D" w:rsidRDefault="00425617" w:rsidP="008D37BF">
            <w:pPr>
              <w:pStyle w:val="TableBody"/>
            </w:pPr>
            <w:r>
              <w:t>Memilih buku dan jumlah buku kemudian menekan tombol “Submit”</w:t>
            </w:r>
          </w:p>
        </w:tc>
        <w:tc>
          <w:tcPr>
            <w:tcW w:w="1938" w:type="dxa"/>
            <w:shd w:val="clear" w:color="auto" w:fill="auto"/>
            <w:tcMar>
              <w:top w:w="100" w:type="dxa"/>
              <w:left w:w="100" w:type="dxa"/>
              <w:bottom w:w="100" w:type="dxa"/>
              <w:right w:w="100" w:type="dxa"/>
            </w:tcMar>
          </w:tcPr>
          <w:p w14:paraId="499331A2"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2EE40213"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7C304DCB" w14:textId="77777777" w:rsidR="00AA227D" w:rsidRDefault="00425617" w:rsidP="008D37BF">
            <w:pPr>
              <w:pStyle w:val="TableBody"/>
            </w:pPr>
            <w:r>
              <w:t>Valid</w:t>
            </w:r>
          </w:p>
        </w:tc>
      </w:tr>
      <w:tr w:rsidR="00AA227D" w14:paraId="4AE61D8A" w14:textId="77777777" w:rsidTr="00D51E4A">
        <w:trPr>
          <w:jc w:val="center"/>
        </w:trPr>
        <w:tc>
          <w:tcPr>
            <w:tcW w:w="1937" w:type="dxa"/>
            <w:shd w:val="clear" w:color="auto" w:fill="auto"/>
            <w:tcMar>
              <w:top w:w="100" w:type="dxa"/>
              <w:left w:w="100" w:type="dxa"/>
              <w:bottom w:w="100" w:type="dxa"/>
              <w:right w:w="100" w:type="dxa"/>
            </w:tcMar>
          </w:tcPr>
          <w:p w14:paraId="084B5F4A"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937" w:type="dxa"/>
            <w:shd w:val="clear" w:color="auto" w:fill="auto"/>
            <w:tcMar>
              <w:top w:w="100" w:type="dxa"/>
              <w:left w:w="100" w:type="dxa"/>
              <w:bottom w:w="100" w:type="dxa"/>
              <w:right w:w="100" w:type="dxa"/>
            </w:tcMar>
          </w:tcPr>
          <w:p w14:paraId="4E934770" w14:textId="77777777" w:rsidR="00AA227D" w:rsidRDefault="00425617" w:rsidP="008D37BF">
            <w:pPr>
              <w:pStyle w:val="TableBody"/>
              <w:rPr>
                <w:i/>
              </w:rPr>
            </w:pPr>
            <w:r>
              <w:rPr>
                <w:i/>
              </w:rPr>
              <w:t>Customer</w:t>
            </w:r>
          </w:p>
          <w:p w14:paraId="03287E51" w14:textId="77777777" w:rsidR="00AA227D" w:rsidRDefault="00425617" w:rsidP="008D37BF">
            <w:pPr>
              <w:pStyle w:val="TableBody"/>
            </w:pPr>
            <w:r>
              <w:t>Buku</w:t>
            </w:r>
          </w:p>
          <w:p w14:paraId="438288BF"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01C4DE63"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78941BA8"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64F5F5DD" w14:textId="77777777" w:rsidR="00AA227D" w:rsidRDefault="00425617" w:rsidP="008D37BF">
            <w:pPr>
              <w:pStyle w:val="TableBody"/>
            </w:pPr>
            <w:r>
              <w:t>Valid</w:t>
            </w:r>
          </w:p>
        </w:tc>
      </w:tr>
      <w:tr w:rsidR="00AA227D" w14:paraId="5040E8C2" w14:textId="77777777" w:rsidTr="00D51E4A">
        <w:trPr>
          <w:jc w:val="center"/>
        </w:trPr>
        <w:tc>
          <w:tcPr>
            <w:tcW w:w="1937" w:type="dxa"/>
            <w:shd w:val="clear" w:color="auto" w:fill="auto"/>
            <w:tcMar>
              <w:top w:w="100" w:type="dxa"/>
              <w:left w:w="100" w:type="dxa"/>
              <w:bottom w:w="100" w:type="dxa"/>
              <w:right w:w="100" w:type="dxa"/>
            </w:tcMar>
          </w:tcPr>
          <w:p w14:paraId="79081371"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937" w:type="dxa"/>
            <w:shd w:val="clear" w:color="auto" w:fill="auto"/>
            <w:tcMar>
              <w:top w:w="100" w:type="dxa"/>
              <w:left w:w="100" w:type="dxa"/>
              <w:bottom w:w="100" w:type="dxa"/>
              <w:right w:w="100" w:type="dxa"/>
            </w:tcMar>
          </w:tcPr>
          <w:p w14:paraId="45DECDDC" w14:textId="77777777" w:rsidR="00AA227D" w:rsidRDefault="00425617" w:rsidP="008D37BF">
            <w:pPr>
              <w:pStyle w:val="TableBody"/>
              <w:rPr>
                <w:i/>
              </w:rPr>
            </w:pPr>
            <w:r>
              <w:t xml:space="preserve">Nama </w:t>
            </w:r>
            <w:r>
              <w:rPr>
                <w:i/>
              </w:rPr>
              <w:t>Customer</w:t>
            </w:r>
          </w:p>
          <w:p w14:paraId="0F8C5BD9" w14:textId="77777777" w:rsidR="00AA227D" w:rsidRDefault="00425617" w:rsidP="008D37BF">
            <w:pPr>
              <w:pStyle w:val="TableBody"/>
            </w:pPr>
            <w:r>
              <w:t xml:space="preserve">Alamat </w:t>
            </w:r>
            <w:r>
              <w:rPr>
                <w:i/>
              </w:rPr>
              <w:t>Customer</w:t>
            </w:r>
          </w:p>
          <w:p w14:paraId="16AC4F07" w14:textId="77777777" w:rsidR="00AA227D" w:rsidRDefault="00425617" w:rsidP="008D37BF">
            <w:pPr>
              <w:pStyle w:val="TableBody"/>
            </w:pPr>
            <w:r>
              <w:t xml:space="preserve">Nomor Telepon </w:t>
            </w:r>
            <w:r>
              <w:rPr>
                <w:i/>
              </w:rPr>
              <w:t>Customer</w:t>
            </w:r>
          </w:p>
          <w:p w14:paraId="6B60860C" w14:textId="77777777" w:rsidR="00AA227D" w:rsidRDefault="00425617" w:rsidP="008D37BF">
            <w:pPr>
              <w:pStyle w:val="TableBody"/>
            </w:pPr>
            <w:r>
              <w:lastRenderedPageBreak/>
              <w:t xml:space="preserve">Jenis </w:t>
            </w:r>
            <w:r>
              <w:rPr>
                <w:i/>
              </w:rPr>
              <w:t>Customer</w:t>
            </w:r>
          </w:p>
          <w:p w14:paraId="710377A3" w14:textId="77777777" w:rsidR="00AA227D" w:rsidRDefault="00425617" w:rsidP="008D37BF">
            <w:pPr>
              <w:pStyle w:val="TableBody"/>
            </w:pPr>
            <w:r>
              <w:t>Buku</w:t>
            </w:r>
          </w:p>
        </w:tc>
        <w:tc>
          <w:tcPr>
            <w:tcW w:w="1938" w:type="dxa"/>
            <w:shd w:val="clear" w:color="auto" w:fill="auto"/>
            <w:tcMar>
              <w:top w:w="100" w:type="dxa"/>
              <w:left w:w="100" w:type="dxa"/>
              <w:bottom w:w="100" w:type="dxa"/>
              <w:right w:w="100" w:type="dxa"/>
            </w:tcMar>
          </w:tcPr>
          <w:p w14:paraId="2D119D08" w14:textId="77777777" w:rsidR="00AA227D" w:rsidRDefault="00425617" w:rsidP="008D37BF">
            <w:pPr>
              <w:pStyle w:val="TableBody"/>
            </w:pPr>
            <w:r>
              <w:lastRenderedPageBreak/>
              <w:t>PDF Faktur (</w:t>
            </w:r>
            <w:r>
              <w:rPr>
                <w:i/>
              </w:rPr>
              <w:t>Showroom Receipt</w:t>
            </w:r>
            <w:r>
              <w:t>) terunduh</w:t>
            </w:r>
          </w:p>
        </w:tc>
        <w:tc>
          <w:tcPr>
            <w:tcW w:w="1938" w:type="dxa"/>
            <w:shd w:val="clear" w:color="auto" w:fill="auto"/>
            <w:tcMar>
              <w:top w:w="100" w:type="dxa"/>
              <w:left w:w="100" w:type="dxa"/>
              <w:bottom w:w="100" w:type="dxa"/>
              <w:right w:w="100" w:type="dxa"/>
            </w:tcMar>
          </w:tcPr>
          <w:p w14:paraId="17C1F647"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0711C861" w14:textId="77777777" w:rsidR="00AA227D" w:rsidRDefault="00425617" w:rsidP="008D37BF">
            <w:pPr>
              <w:pStyle w:val="TableBody"/>
            </w:pPr>
            <w:r>
              <w:t>Valid</w:t>
            </w:r>
          </w:p>
        </w:tc>
      </w:tr>
      <w:tr w:rsidR="00AA227D" w14:paraId="59719675" w14:textId="77777777" w:rsidTr="00D51E4A">
        <w:trPr>
          <w:jc w:val="center"/>
        </w:trPr>
        <w:tc>
          <w:tcPr>
            <w:tcW w:w="1937" w:type="dxa"/>
            <w:shd w:val="clear" w:color="auto" w:fill="auto"/>
            <w:tcMar>
              <w:top w:w="100" w:type="dxa"/>
              <w:left w:w="100" w:type="dxa"/>
              <w:bottom w:w="100" w:type="dxa"/>
              <w:right w:w="100" w:type="dxa"/>
            </w:tcMar>
          </w:tcPr>
          <w:p w14:paraId="652E4B2B" w14:textId="77777777" w:rsidR="00AA227D" w:rsidRDefault="00425617" w:rsidP="008D37BF">
            <w:pPr>
              <w:pStyle w:val="TableBody"/>
            </w:pPr>
            <w:r>
              <w:t>Menambah faktur dengan jumlah buku yang melebihi stok</w:t>
            </w:r>
          </w:p>
        </w:tc>
        <w:tc>
          <w:tcPr>
            <w:tcW w:w="1937" w:type="dxa"/>
            <w:shd w:val="clear" w:color="auto" w:fill="auto"/>
            <w:tcMar>
              <w:top w:w="100" w:type="dxa"/>
              <w:left w:w="100" w:type="dxa"/>
              <w:bottom w:w="100" w:type="dxa"/>
              <w:right w:w="100" w:type="dxa"/>
            </w:tcMar>
          </w:tcPr>
          <w:p w14:paraId="3C0691A7" w14:textId="77777777" w:rsidR="00AA227D" w:rsidRDefault="00425617" w:rsidP="008D37BF">
            <w:pPr>
              <w:pStyle w:val="TableBody"/>
            </w:pPr>
            <w:r>
              <w:t>Memilih buku dan menekan tombol “Tambah Barang” dengan jumlah buku yang melebihi stok</w:t>
            </w:r>
          </w:p>
        </w:tc>
        <w:tc>
          <w:tcPr>
            <w:tcW w:w="1938" w:type="dxa"/>
            <w:shd w:val="clear" w:color="auto" w:fill="auto"/>
            <w:tcMar>
              <w:top w:w="100" w:type="dxa"/>
              <w:left w:w="100" w:type="dxa"/>
              <w:bottom w:w="100" w:type="dxa"/>
              <w:right w:w="100" w:type="dxa"/>
            </w:tcMar>
          </w:tcPr>
          <w:p w14:paraId="630E961F"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41A21707"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025A3360" w14:textId="77777777" w:rsidR="00AA227D" w:rsidRDefault="00425617" w:rsidP="008D37BF">
            <w:pPr>
              <w:pStyle w:val="TableBody"/>
            </w:pPr>
            <w:r>
              <w:t>Valid</w:t>
            </w:r>
          </w:p>
        </w:tc>
      </w:tr>
      <w:tr w:rsidR="00AA227D" w14:paraId="553A27FF" w14:textId="77777777" w:rsidTr="00D51E4A">
        <w:trPr>
          <w:jc w:val="center"/>
        </w:trPr>
        <w:tc>
          <w:tcPr>
            <w:tcW w:w="1937" w:type="dxa"/>
            <w:shd w:val="clear" w:color="auto" w:fill="auto"/>
            <w:tcMar>
              <w:top w:w="100" w:type="dxa"/>
              <w:left w:w="100" w:type="dxa"/>
              <w:bottom w:w="100" w:type="dxa"/>
              <w:right w:w="100" w:type="dxa"/>
            </w:tcMar>
          </w:tcPr>
          <w:p w14:paraId="75A5E344" w14:textId="77777777" w:rsidR="00AA227D" w:rsidRDefault="00425617" w:rsidP="008D37BF">
            <w:pPr>
              <w:pStyle w:val="TableBody"/>
            </w:pPr>
            <w:r>
              <w:t>Menambah faktur dengan data yang kurang</w:t>
            </w:r>
          </w:p>
        </w:tc>
        <w:tc>
          <w:tcPr>
            <w:tcW w:w="1937" w:type="dxa"/>
            <w:shd w:val="clear" w:color="auto" w:fill="auto"/>
            <w:tcMar>
              <w:top w:w="100" w:type="dxa"/>
              <w:left w:w="100" w:type="dxa"/>
              <w:bottom w:w="100" w:type="dxa"/>
              <w:right w:w="100" w:type="dxa"/>
            </w:tcMar>
          </w:tcPr>
          <w:p w14:paraId="780C9399" w14:textId="77777777" w:rsidR="00AA227D" w:rsidRDefault="00425617" w:rsidP="008D37BF">
            <w:pPr>
              <w:pStyle w:val="TableBody"/>
            </w:pPr>
            <w:r>
              <w:t>Menekan tombol Submit dengan data yang kurang/belum diisi secara keseluruhan</w:t>
            </w:r>
          </w:p>
        </w:tc>
        <w:tc>
          <w:tcPr>
            <w:tcW w:w="1938" w:type="dxa"/>
            <w:shd w:val="clear" w:color="auto" w:fill="auto"/>
            <w:tcMar>
              <w:top w:w="100" w:type="dxa"/>
              <w:left w:w="100" w:type="dxa"/>
              <w:bottom w:w="100" w:type="dxa"/>
              <w:right w:w="100" w:type="dxa"/>
            </w:tcMar>
          </w:tcPr>
          <w:p w14:paraId="15874401"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014891BD"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580BBC0D" w14:textId="77777777" w:rsidR="00AA227D" w:rsidRDefault="00425617" w:rsidP="008D37BF">
            <w:pPr>
              <w:pStyle w:val="TableBody"/>
            </w:pPr>
            <w:r>
              <w:t>Valid</w:t>
            </w:r>
          </w:p>
        </w:tc>
      </w:tr>
      <w:tr w:rsidR="00AA227D" w14:paraId="051ACA8F" w14:textId="77777777" w:rsidTr="00D51E4A">
        <w:trPr>
          <w:jc w:val="center"/>
        </w:trPr>
        <w:tc>
          <w:tcPr>
            <w:tcW w:w="1937" w:type="dxa"/>
            <w:shd w:val="clear" w:color="auto" w:fill="auto"/>
            <w:tcMar>
              <w:top w:w="100" w:type="dxa"/>
              <w:left w:w="100" w:type="dxa"/>
              <w:bottom w:w="100" w:type="dxa"/>
              <w:right w:w="100" w:type="dxa"/>
            </w:tcMar>
          </w:tcPr>
          <w:p w14:paraId="331D4ECF" w14:textId="77777777" w:rsidR="00AA227D" w:rsidRDefault="00425617" w:rsidP="008D37BF">
            <w:pPr>
              <w:pStyle w:val="TableBody"/>
            </w:pPr>
            <w:r>
              <w:t>Menghapus buku dalam tabel pesanan</w:t>
            </w:r>
          </w:p>
        </w:tc>
        <w:tc>
          <w:tcPr>
            <w:tcW w:w="1937" w:type="dxa"/>
            <w:shd w:val="clear" w:color="auto" w:fill="auto"/>
            <w:tcMar>
              <w:top w:w="100" w:type="dxa"/>
              <w:left w:w="100" w:type="dxa"/>
              <w:bottom w:w="100" w:type="dxa"/>
              <w:right w:w="100" w:type="dxa"/>
            </w:tcMar>
          </w:tcPr>
          <w:p w14:paraId="066527A1" w14:textId="77777777" w:rsidR="00AA227D" w:rsidRDefault="00425617" w:rsidP="008D37BF">
            <w:pPr>
              <w:pStyle w:val="TableBody"/>
            </w:pPr>
            <w:r>
              <w:t>Menekan tombol “Hapus” sesuai buku yang ingin dihilangkan dalam tabel pesanan</w:t>
            </w:r>
          </w:p>
        </w:tc>
        <w:tc>
          <w:tcPr>
            <w:tcW w:w="1938" w:type="dxa"/>
            <w:shd w:val="clear" w:color="auto" w:fill="auto"/>
            <w:tcMar>
              <w:top w:w="100" w:type="dxa"/>
              <w:left w:w="100" w:type="dxa"/>
              <w:bottom w:w="100" w:type="dxa"/>
              <w:right w:w="100" w:type="dxa"/>
            </w:tcMar>
          </w:tcPr>
          <w:p w14:paraId="71AE0974"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3CAD894C"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687900A6" w14:textId="77777777" w:rsidR="00AA227D" w:rsidRDefault="00425617" w:rsidP="008D37BF">
            <w:pPr>
              <w:pStyle w:val="TableBody"/>
            </w:pPr>
            <w:r>
              <w:t>Valid</w:t>
            </w:r>
          </w:p>
        </w:tc>
      </w:tr>
      <w:tr w:rsidR="00AA227D" w14:paraId="5EA6A7AF" w14:textId="77777777" w:rsidTr="00D51E4A">
        <w:trPr>
          <w:jc w:val="center"/>
        </w:trPr>
        <w:tc>
          <w:tcPr>
            <w:tcW w:w="1937" w:type="dxa"/>
            <w:shd w:val="clear" w:color="auto" w:fill="auto"/>
            <w:tcMar>
              <w:top w:w="100" w:type="dxa"/>
              <w:left w:w="100" w:type="dxa"/>
              <w:bottom w:w="100" w:type="dxa"/>
              <w:right w:w="100" w:type="dxa"/>
            </w:tcMar>
          </w:tcPr>
          <w:p w14:paraId="6FD972CA" w14:textId="77777777" w:rsidR="00AA227D" w:rsidRDefault="00425617" w:rsidP="008D37BF">
            <w:pPr>
              <w:pStyle w:val="TableBody"/>
            </w:pPr>
            <w:r>
              <w:t xml:space="preserve">Menuju halaman </w:t>
            </w:r>
            <w:r>
              <w:rPr>
                <w:i/>
              </w:rPr>
              <w:t>dashboard</w:t>
            </w:r>
            <w:r>
              <w:t xml:space="preserve"> faktur</w:t>
            </w:r>
          </w:p>
        </w:tc>
        <w:tc>
          <w:tcPr>
            <w:tcW w:w="1937" w:type="dxa"/>
            <w:shd w:val="clear" w:color="auto" w:fill="auto"/>
            <w:tcMar>
              <w:top w:w="100" w:type="dxa"/>
              <w:left w:w="100" w:type="dxa"/>
              <w:bottom w:w="100" w:type="dxa"/>
              <w:right w:w="100" w:type="dxa"/>
            </w:tcMar>
          </w:tcPr>
          <w:p w14:paraId="04159AFC" w14:textId="77777777" w:rsidR="00AA227D" w:rsidRDefault="00425617" w:rsidP="008D37BF">
            <w:pPr>
              <w:pStyle w:val="TableBody"/>
            </w:pPr>
            <w:r>
              <w:t>Menekan tulisan “Faktur” pada bagian atas halaman</w:t>
            </w:r>
          </w:p>
        </w:tc>
        <w:tc>
          <w:tcPr>
            <w:tcW w:w="1938" w:type="dxa"/>
            <w:shd w:val="clear" w:color="auto" w:fill="auto"/>
            <w:tcMar>
              <w:top w:w="100" w:type="dxa"/>
              <w:left w:w="100" w:type="dxa"/>
              <w:bottom w:w="100" w:type="dxa"/>
              <w:right w:w="100" w:type="dxa"/>
            </w:tcMar>
          </w:tcPr>
          <w:p w14:paraId="4BE762BA" w14:textId="77777777" w:rsidR="00AA227D" w:rsidRDefault="00425617" w:rsidP="008D37BF">
            <w:pPr>
              <w:pStyle w:val="TableBody"/>
            </w:pPr>
            <w:r>
              <w:t xml:space="preserve">Menampilkan halaman </w:t>
            </w:r>
            <w:r>
              <w:rPr>
                <w:i/>
              </w:rPr>
              <w:t xml:space="preserve">dashboard </w:t>
            </w:r>
            <w:r>
              <w:t>faktur</w:t>
            </w:r>
          </w:p>
        </w:tc>
        <w:tc>
          <w:tcPr>
            <w:tcW w:w="1938" w:type="dxa"/>
            <w:shd w:val="clear" w:color="auto" w:fill="auto"/>
            <w:tcMar>
              <w:top w:w="100" w:type="dxa"/>
              <w:left w:w="100" w:type="dxa"/>
              <w:bottom w:w="100" w:type="dxa"/>
              <w:right w:w="100" w:type="dxa"/>
            </w:tcMar>
          </w:tcPr>
          <w:p w14:paraId="06C367B8" w14:textId="77777777" w:rsidR="00AA227D" w:rsidRDefault="00425617" w:rsidP="008D37BF">
            <w:pPr>
              <w:pStyle w:val="TableBody"/>
            </w:pPr>
            <w:r>
              <w:t xml:space="preserve">Menampilkan halaman </w:t>
            </w:r>
            <w:r>
              <w:rPr>
                <w:i/>
              </w:rPr>
              <w:t xml:space="preserve">dashboard </w:t>
            </w:r>
            <w:r>
              <w:t>faktur</w:t>
            </w:r>
          </w:p>
        </w:tc>
        <w:tc>
          <w:tcPr>
            <w:tcW w:w="1938" w:type="dxa"/>
            <w:shd w:val="clear" w:color="auto" w:fill="auto"/>
            <w:tcMar>
              <w:top w:w="100" w:type="dxa"/>
              <w:left w:w="100" w:type="dxa"/>
              <w:bottom w:w="100" w:type="dxa"/>
              <w:right w:w="100" w:type="dxa"/>
            </w:tcMar>
          </w:tcPr>
          <w:p w14:paraId="116EB1C6" w14:textId="77777777" w:rsidR="00AA227D" w:rsidRDefault="00425617" w:rsidP="008D37BF">
            <w:pPr>
              <w:pStyle w:val="TableBody"/>
            </w:pPr>
            <w:r>
              <w:t>Valid</w:t>
            </w:r>
          </w:p>
        </w:tc>
      </w:tr>
    </w:tbl>
    <w:p w14:paraId="3373DD2B" w14:textId="77777777" w:rsidR="00D51E4A" w:rsidRDefault="00D51E4A" w:rsidP="00D51E4A">
      <w:pPr>
        <w:pStyle w:val="Caption"/>
        <w:keepNext/>
      </w:pPr>
    </w:p>
    <w:p w14:paraId="103B1509" w14:textId="36FA67B4" w:rsidR="00D51E4A" w:rsidRPr="00D51E4A" w:rsidRDefault="00D51E4A" w:rsidP="00D51E4A">
      <w:pPr>
        <w:pStyle w:val="Caption"/>
        <w:keepNext/>
        <w:rPr>
          <w:lang w:val="en-ID"/>
        </w:rPr>
      </w:pPr>
      <w:bookmarkStart w:id="1190" w:name="_Toc75886335"/>
      <w:r>
        <w:t xml:space="preserve">Tabel 3. </w:t>
      </w:r>
      <w:r>
        <w:fldChar w:fldCharType="begin"/>
      </w:r>
      <w:r>
        <w:instrText xml:space="preserve"> SEQ Tabel_3. \* ARABIC </w:instrText>
      </w:r>
      <w:r>
        <w:fldChar w:fldCharType="separate"/>
      </w:r>
      <w:r w:rsidR="00895071">
        <w:rPr>
          <w:noProof/>
        </w:rPr>
        <w:t>9</w:t>
      </w:r>
      <w:r>
        <w:fldChar w:fldCharType="end"/>
      </w:r>
      <w:r>
        <w:rPr>
          <w:lang w:val="en-ID"/>
        </w:rPr>
        <w:t xml:space="preserve"> </w:t>
      </w:r>
      <w:r>
        <w:rPr>
          <w:i/>
        </w:rPr>
        <w:t xml:space="preserve">Test Case </w:t>
      </w:r>
      <w:r>
        <w:t xml:space="preserve">Halaman Pendapatan </w:t>
      </w:r>
      <w:r>
        <w:rPr>
          <w:i/>
        </w:rPr>
        <w:t xml:space="preserve">Tab </w:t>
      </w:r>
      <w:r>
        <w:t>Pendapatan Faktur</w:t>
      </w:r>
      <w:bookmarkEnd w:id="1190"/>
    </w:p>
    <w:tbl>
      <w:tblPr>
        <w:tblStyle w:val="af2"/>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6FF4DBC7" w14:textId="77777777" w:rsidTr="00D51E4A">
        <w:trPr>
          <w:jc w:val="center"/>
        </w:trPr>
        <w:tc>
          <w:tcPr>
            <w:tcW w:w="1937" w:type="dxa"/>
            <w:shd w:val="clear" w:color="auto" w:fill="auto"/>
            <w:tcMar>
              <w:top w:w="100" w:type="dxa"/>
              <w:left w:w="100" w:type="dxa"/>
              <w:bottom w:w="100" w:type="dxa"/>
              <w:right w:w="100" w:type="dxa"/>
            </w:tcMar>
          </w:tcPr>
          <w:p w14:paraId="3A3EA36B"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10101CDC"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552FE75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CB7A2F"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7E1B14AB" w14:textId="77777777" w:rsidR="00AA227D" w:rsidRDefault="00425617" w:rsidP="008D37BF">
            <w:pPr>
              <w:pStyle w:val="TableHead"/>
            </w:pPr>
            <w:r>
              <w:t>Hasil</w:t>
            </w:r>
          </w:p>
        </w:tc>
      </w:tr>
      <w:tr w:rsidR="00AA227D" w14:paraId="57294D04" w14:textId="77777777" w:rsidTr="00D51E4A">
        <w:trPr>
          <w:jc w:val="center"/>
        </w:trPr>
        <w:tc>
          <w:tcPr>
            <w:tcW w:w="1937" w:type="dxa"/>
            <w:shd w:val="clear" w:color="auto" w:fill="auto"/>
            <w:tcMar>
              <w:top w:w="100" w:type="dxa"/>
              <w:left w:w="100" w:type="dxa"/>
              <w:bottom w:w="100" w:type="dxa"/>
              <w:right w:w="100" w:type="dxa"/>
            </w:tcMar>
          </w:tcPr>
          <w:p w14:paraId="1FA064A5" w14:textId="77777777" w:rsidR="00AA227D" w:rsidRDefault="00425617" w:rsidP="008D37BF">
            <w:pPr>
              <w:pStyle w:val="TableBody"/>
            </w:pPr>
            <w:r>
              <w:t>Menampilkan grafik pendapatan seluruh jenis faktur</w:t>
            </w:r>
          </w:p>
        </w:tc>
        <w:tc>
          <w:tcPr>
            <w:tcW w:w="1937" w:type="dxa"/>
            <w:shd w:val="clear" w:color="auto" w:fill="auto"/>
            <w:tcMar>
              <w:top w:w="100" w:type="dxa"/>
              <w:left w:w="100" w:type="dxa"/>
              <w:bottom w:w="100" w:type="dxa"/>
              <w:right w:w="100" w:type="dxa"/>
            </w:tcMar>
          </w:tcPr>
          <w:p w14:paraId="6741D173"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630D1BDE"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08F2ED7E"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6A8DA614" w14:textId="77777777" w:rsidR="00AA227D" w:rsidRDefault="00425617" w:rsidP="001070C7">
            <w:pPr>
              <w:pStyle w:val="TableBody"/>
            </w:pPr>
            <w:r>
              <w:t>Valid</w:t>
            </w:r>
          </w:p>
        </w:tc>
      </w:tr>
      <w:tr w:rsidR="00AA227D" w14:paraId="3AA8980A" w14:textId="77777777" w:rsidTr="00D51E4A">
        <w:trPr>
          <w:jc w:val="center"/>
        </w:trPr>
        <w:tc>
          <w:tcPr>
            <w:tcW w:w="1937" w:type="dxa"/>
            <w:shd w:val="clear" w:color="auto" w:fill="auto"/>
            <w:tcMar>
              <w:top w:w="100" w:type="dxa"/>
              <w:left w:w="100" w:type="dxa"/>
              <w:bottom w:w="100" w:type="dxa"/>
              <w:right w:w="100" w:type="dxa"/>
            </w:tcMar>
          </w:tcPr>
          <w:p w14:paraId="667C870A" w14:textId="77777777" w:rsidR="00AA227D" w:rsidRDefault="00425617" w:rsidP="008D37BF">
            <w:pPr>
              <w:pStyle w:val="TableBody"/>
            </w:pPr>
            <w:r>
              <w:t xml:space="preserve">Melihat grafik pendapatan faktur </w:t>
            </w:r>
            <w:r>
              <w:lastRenderedPageBreak/>
              <w:t>pada tahun tertentu</w:t>
            </w:r>
          </w:p>
        </w:tc>
        <w:tc>
          <w:tcPr>
            <w:tcW w:w="1937" w:type="dxa"/>
            <w:shd w:val="clear" w:color="auto" w:fill="auto"/>
            <w:tcMar>
              <w:top w:w="100" w:type="dxa"/>
              <w:left w:w="100" w:type="dxa"/>
              <w:bottom w:w="100" w:type="dxa"/>
              <w:right w:w="100" w:type="dxa"/>
            </w:tcMar>
          </w:tcPr>
          <w:p w14:paraId="52557CBF" w14:textId="77777777" w:rsidR="00AA227D" w:rsidRDefault="00425617" w:rsidP="008D37BF">
            <w:pPr>
              <w:pStyle w:val="TableBody"/>
            </w:pPr>
            <w:r>
              <w:lastRenderedPageBreak/>
              <w:t xml:space="preserve">Memilih tahun yang diinginkan </w:t>
            </w:r>
            <w:r>
              <w:lastRenderedPageBreak/>
              <w:t>kemudian menekan tombol “Filter”</w:t>
            </w:r>
          </w:p>
        </w:tc>
        <w:tc>
          <w:tcPr>
            <w:tcW w:w="1938" w:type="dxa"/>
            <w:shd w:val="clear" w:color="auto" w:fill="auto"/>
            <w:tcMar>
              <w:top w:w="100" w:type="dxa"/>
              <w:left w:w="100" w:type="dxa"/>
              <w:bottom w:w="100" w:type="dxa"/>
              <w:right w:w="100" w:type="dxa"/>
            </w:tcMar>
          </w:tcPr>
          <w:p w14:paraId="349F9DBA" w14:textId="77777777" w:rsidR="00AA227D" w:rsidRDefault="00425617" w:rsidP="008D37BF">
            <w:pPr>
              <w:pStyle w:val="TableBody"/>
            </w:pPr>
            <w:r>
              <w:lastRenderedPageBreak/>
              <w:t xml:space="preserve">Menampilkan grafik pendapatan </w:t>
            </w:r>
            <w:r>
              <w:lastRenderedPageBreak/>
              <w:t>seluruh jenis faktur per bulan dalam satu tahun tertentu</w:t>
            </w:r>
          </w:p>
        </w:tc>
        <w:tc>
          <w:tcPr>
            <w:tcW w:w="1938" w:type="dxa"/>
            <w:shd w:val="clear" w:color="auto" w:fill="auto"/>
            <w:tcMar>
              <w:top w:w="100" w:type="dxa"/>
              <w:left w:w="100" w:type="dxa"/>
              <w:bottom w:w="100" w:type="dxa"/>
              <w:right w:w="100" w:type="dxa"/>
            </w:tcMar>
          </w:tcPr>
          <w:p w14:paraId="6A72C973" w14:textId="77777777" w:rsidR="00AA227D" w:rsidRDefault="00425617" w:rsidP="008D37BF">
            <w:pPr>
              <w:pStyle w:val="TableBody"/>
            </w:pPr>
            <w:r>
              <w:lastRenderedPageBreak/>
              <w:t xml:space="preserve">Menampilkan grafik pendapatan </w:t>
            </w:r>
            <w:r>
              <w:lastRenderedPageBreak/>
              <w:t>seluruh jenis faktur per bulan dalam satu tahun tertentu</w:t>
            </w:r>
          </w:p>
        </w:tc>
        <w:tc>
          <w:tcPr>
            <w:tcW w:w="1938" w:type="dxa"/>
            <w:shd w:val="clear" w:color="auto" w:fill="auto"/>
            <w:tcMar>
              <w:top w:w="100" w:type="dxa"/>
              <w:left w:w="100" w:type="dxa"/>
              <w:bottom w:w="100" w:type="dxa"/>
              <w:right w:w="100" w:type="dxa"/>
            </w:tcMar>
          </w:tcPr>
          <w:p w14:paraId="50A73BA9" w14:textId="77777777" w:rsidR="00AA227D" w:rsidRDefault="00425617" w:rsidP="001070C7">
            <w:pPr>
              <w:pStyle w:val="TableBody"/>
            </w:pPr>
            <w:r>
              <w:lastRenderedPageBreak/>
              <w:t>Valid</w:t>
            </w:r>
          </w:p>
        </w:tc>
      </w:tr>
      <w:tr w:rsidR="00AA227D" w14:paraId="1DA2FEB6" w14:textId="77777777" w:rsidTr="00D51E4A">
        <w:trPr>
          <w:jc w:val="center"/>
        </w:trPr>
        <w:tc>
          <w:tcPr>
            <w:tcW w:w="1937" w:type="dxa"/>
            <w:shd w:val="clear" w:color="auto" w:fill="auto"/>
            <w:tcMar>
              <w:top w:w="100" w:type="dxa"/>
              <w:left w:w="100" w:type="dxa"/>
              <w:bottom w:w="100" w:type="dxa"/>
              <w:right w:w="100" w:type="dxa"/>
            </w:tcMar>
          </w:tcPr>
          <w:p w14:paraId="70DD82B5" w14:textId="77777777" w:rsidR="00AA227D" w:rsidRDefault="00425617" w:rsidP="008D37BF">
            <w:pPr>
              <w:pStyle w:val="TableBody"/>
            </w:pPr>
            <w:r>
              <w:t>Melihat grafik pendapatan suatu faktur tertenu</w:t>
            </w:r>
          </w:p>
        </w:tc>
        <w:tc>
          <w:tcPr>
            <w:tcW w:w="1937" w:type="dxa"/>
            <w:shd w:val="clear" w:color="auto" w:fill="auto"/>
            <w:tcMar>
              <w:top w:w="100" w:type="dxa"/>
              <w:left w:w="100" w:type="dxa"/>
              <w:bottom w:w="100" w:type="dxa"/>
              <w:right w:w="100" w:type="dxa"/>
            </w:tcMar>
          </w:tcPr>
          <w:p w14:paraId="7CEC5A1A" w14:textId="77777777" w:rsidR="00AA227D" w:rsidRDefault="00425617" w:rsidP="008D37BF">
            <w:pPr>
              <w:pStyle w:val="TableBody"/>
            </w:pPr>
            <w:r>
              <w:t>Kredit</w:t>
            </w:r>
          </w:p>
          <w:p w14:paraId="12499D7F" w14:textId="77777777" w:rsidR="00AA227D" w:rsidRDefault="00425617" w:rsidP="008D37BF">
            <w:pPr>
              <w:pStyle w:val="TableBody"/>
            </w:pPr>
            <w:r>
              <w:t>Tunai</w:t>
            </w:r>
          </w:p>
          <w:p w14:paraId="2D2BC2F7" w14:textId="77777777" w:rsidR="00AA227D" w:rsidRDefault="00425617" w:rsidP="008D37BF">
            <w:pPr>
              <w:pStyle w:val="TableBody"/>
              <w:rPr>
                <w:i/>
              </w:rPr>
            </w:pPr>
            <w:r>
              <w:rPr>
                <w:i/>
              </w:rPr>
              <w:t>Online</w:t>
            </w:r>
          </w:p>
          <w:p w14:paraId="02E34F8E" w14:textId="77777777" w:rsidR="00AA227D" w:rsidRDefault="00425617" w:rsidP="008D37BF">
            <w:pPr>
              <w:pStyle w:val="TableBody"/>
              <w:rPr>
                <w:i/>
              </w:rPr>
            </w:pPr>
            <w:r>
              <w:rPr>
                <w:i/>
              </w:rPr>
              <w:t>Showroom</w:t>
            </w:r>
          </w:p>
        </w:tc>
        <w:tc>
          <w:tcPr>
            <w:tcW w:w="1938" w:type="dxa"/>
            <w:shd w:val="clear" w:color="auto" w:fill="auto"/>
            <w:tcMar>
              <w:top w:w="100" w:type="dxa"/>
              <w:left w:w="100" w:type="dxa"/>
              <w:bottom w:w="100" w:type="dxa"/>
              <w:right w:w="100" w:type="dxa"/>
            </w:tcMar>
          </w:tcPr>
          <w:p w14:paraId="656FBB8C" w14:textId="77777777" w:rsidR="00AA227D" w:rsidRDefault="00425617" w:rsidP="008D37BF">
            <w:pPr>
              <w:pStyle w:val="TableBody"/>
            </w:pPr>
            <w:r>
              <w:t>Menampilkan grafik pendapatan suatu faktur per bulan dalam satu tahun tertentu</w:t>
            </w:r>
          </w:p>
        </w:tc>
        <w:tc>
          <w:tcPr>
            <w:tcW w:w="1938" w:type="dxa"/>
            <w:shd w:val="clear" w:color="auto" w:fill="auto"/>
            <w:tcMar>
              <w:top w:w="100" w:type="dxa"/>
              <w:left w:w="100" w:type="dxa"/>
              <w:bottom w:w="100" w:type="dxa"/>
              <w:right w:w="100" w:type="dxa"/>
            </w:tcMar>
          </w:tcPr>
          <w:p w14:paraId="0A7AD636" w14:textId="77777777" w:rsidR="00AA227D" w:rsidRDefault="00425617" w:rsidP="008D37BF">
            <w:pPr>
              <w:pStyle w:val="TableBody"/>
            </w:pPr>
            <w:r>
              <w:t>Menampilkan grafik pendapatan suatu faktur per bulan dalam satu tahun tertentu</w:t>
            </w:r>
          </w:p>
        </w:tc>
        <w:tc>
          <w:tcPr>
            <w:tcW w:w="1938" w:type="dxa"/>
            <w:shd w:val="clear" w:color="auto" w:fill="auto"/>
            <w:tcMar>
              <w:top w:w="100" w:type="dxa"/>
              <w:left w:w="100" w:type="dxa"/>
              <w:bottom w:w="100" w:type="dxa"/>
              <w:right w:w="100" w:type="dxa"/>
            </w:tcMar>
          </w:tcPr>
          <w:p w14:paraId="257892C3" w14:textId="77777777" w:rsidR="00AA227D" w:rsidRDefault="00425617" w:rsidP="001070C7">
            <w:pPr>
              <w:pStyle w:val="TableBody"/>
            </w:pPr>
            <w:r>
              <w:t>Valid</w:t>
            </w:r>
          </w:p>
        </w:tc>
      </w:tr>
      <w:tr w:rsidR="00AA227D" w14:paraId="560AD753" w14:textId="77777777" w:rsidTr="00D51E4A">
        <w:trPr>
          <w:jc w:val="center"/>
        </w:trPr>
        <w:tc>
          <w:tcPr>
            <w:tcW w:w="1937" w:type="dxa"/>
            <w:shd w:val="clear" w:color="auto" w:fill="auto"/>
            <w:tcMar>
              <w:top w:w="100" w:type="dxa"/>
              <w:left w:w="100" w:type="dxa"/>
              <w:bottom w:w="100" w:type="dxa"/>
              <w:right w:w="100" w:type="dxa"/>
            </w:tcMar>
          </w:tcPr>
          <w:p w14:paraId="1112449E" w14:textId="77777777" w:rsidR="00AA227D" w:rsidRDefault="00425617" w:rsidP="008D37BF">
            <w:pPr>
              <w:pStyle w:val="TableBody"/>
            </w:pPr>
            <w:r>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04DF133B" w14:textId="77777777" w:rsidR="00AA227D" w:rsidRDefault="00425617" w:rsidP="008D37BF">
            <w:pPr>
              <w:pStyle w:val="TableBody"/>
            </w:pPr>
            <w:r>
              <w:t>Menekan tombol “Reset”</w:t>
            </w:r>
          </w:p>
        </w:tc>
        <w:tc>
          <w:tcPr>
            <w:tcW w:w="1938" w:type="dxa"/>
            <w:shd w:val="clear" w:color="auto" w:fill="auto"/>
            <w:tcMar>
              <w:top w:w="100" w:type="dxa"/>
              <w:left w:w="100" w:type="dxa"/>
              <w:bottom w:w="100" w:type="dxa"/>
              <w:right w:w="100" w:type="dxa"/>
            </w:tcMar>
          </w:tcPr>
          <w:p w14:paraId="7CF169E3"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54783727"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22E8BF97" w14:textId="77777777" w:rsidR="00AA227D" w:rsidRDefault="00425617" w:rsidP="001070C7">
            <w:pPr>
              <w:pStyle w:val="TableBody"/>
            </w:pPr>
            <w:r>
              <w:t>Valid</w:t>
            </w:r>
          </w:p>
        </w:tc>
      </w:tr>
      <w:tr w:rsidR="00AA227D" w14:paraId="0E9F413F" w14:textId="77777777" w:rsidTr="00D51E4A">
        <w:trPr>
          <w:jc w:val="center"/>
        </w:trPr>
        <w:tc>
          <w:tcPr>
            <w:tcW w:w="1937" w:type="dxa"/>
            <w:shd w:val="clear" w:color="auto" w:fill="auto"/>
            <w:tcMar>
              <w:top w:w="100" w:type="dxa"/>
              <w:left w:w="100" w:type="dxa"/>
              <w:bottom w:w="100" w:type="dxa"/>
              <w:right w:w="100" w:type="dxa"/>
            </w:tcMar>
          </w:tcPr>
          <w:p w14:paraId="78F37253" w14:textId="77777777" w:rsidR="00AA227D" w:rsidRDefault="00425617" w:rsidP="008D37BF">
            <w:pPr>
              <w:pStyle w:val="TableBody"/>
            </w:pPr>
            <w:r>
              <w:t>Mengunduh Excel laporan pendapatan seluruh jenis faktur pada tahun tertentu</w:t>
            </w:r>
          </w:p>
        </w:tc>
        <w:tc>
          <w:tcPr>
            <w:tcW w:w="1937" w:type="dxa"/>
            <w:shd w:val="clear" w:color="auto" w:fill="auto"/>
            <w:tcMar>
              <w:top w:w="100" w:type="dxa"/>
              <w:left w:w="100" w:type="dxa"/>
              <w:bottom w:w="100" w:type="dxa"/>
              <w:right w:w="100" w:type="dxa"/>
            </w:tcMar>
          </w:tcPr>
          <w:p w14:paraId="2E75DEED" w14:textId="77777777" w:rsidR="00AA227D" w:rsidRDefault="00425617" w:rsidP="008D37BF">
            <w:pPr>
              <w:pStyle w:val="TableBody"/>
            </w:pPr>
            <w:r>
              <w:t>Menekan tombol “Excel” yang berada di sebelah tombol “Filter”</w:t>
            </w:r>
          </w:p>
        </w:tc>
        <w:tc>
          <w:tcPr>
            <w:tcW w:w="1938" w:type="dxa"/>
            <w:shd w:val="clear" w:color="auto" w:fill="auto"/>
            <w:tcMar>
              <w:top w:w="100" w:type="dxa"/>
              <w:left w:w="100" w:type="dxa"/>
              <w:bottom w:w="100" w:type="dxa"/>
              <w:right w:w="100" w:type="dxa"/>
            </w:tcMar>
          </w:tcPr>
          <w:p w14:paraId="7AF5FED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4A3E68A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5741B3E5" w14:textId="77777777" w:rsidR="00AA227D" w:rsidRDefault="00425617" w:rsidP="001070C7">
            <w:pPr>
              <w:pStyle w:val="TableBody"/>
            </w:pPr>
            <w:r>
              <w:t>Valid</w:t>
            </w:r>
          </w:p>
        </w:tc>
      </w:tr>
      <w:tr w:rsidR="00AA227D" w14:paraId="69A1CA61" w14:textId="77777777" w:rsidTr="00D51E4A">
        <w:trPr>
          <w:jc w:val="center"/>
        </w:trPr>
        <w:tc>
          <w:tcPr>
            <w:tcW w:w="1937" w:type="dxa"/>
            <w:shd w:val="clear" w:color="auto" w:fill="auto"/>
            <w:tcMar>
              <w:top w:w="100" w:type="dxa"/>
              <w:left w:w="100" w:type="dxa"/>
              <w:bottom w:w="100" w:type="dxa"/>
              <w:right w:w="100" w:type="dxa"/>
            </w:tcMar>
          </w:tcPr>
          <w:p w14:paraId="0E96B454" w14:textId="77777777" w:rsidR="00AA227D" w:rsidRDefault="00425617" w:rsidP="008D37BF">
            <w:pPr>
              <w:pStyle w:val="TableBody"/>
            </w:pPr>
            <w:r>
              <w:t>Melihat tabel detail seluruh pendapatan satu jenis faktur tertentu pada bulan tertentu</w:t>
            </w:r>
          </w:p>
        </w:tc>
        <w:tc>
          <w:tcPr>
            <w:tcW w:w="1937" w:type="dxa"/>
            <w:shd w:val="clear" w:color="auto" w:fill="auto"/>
            <w:tcMar>
              <w:top w:w="100" w:type="dxa"/>
              <w:left w:w="100" w:type="dxa"/>
              <w:bottom w:w="100" w:type="dxa"/>
              <w:right w:w="100" w:type="dxa"/>
            </w:tcMar>
          </w:tcPr>
          <w:p w14:paraId="4690B4F6" w14:textId="77777777" w:rsidR="00AA227D" w:rsidRDefault="00425617" w:rsidP="008D37BF">
            <w:pPr>
              <w:pStyle w:val="TableBody"/>
            </w:pPr>
            <w:r>
              <w:t>Menekan grafik pendapatan faktur tertentu sesuai dengan warnanya</w:t>
            </w:r>
          </w:p>
        </w:tc>
        <w:tc>
          <w:tcPr>
            <w:tcW w:w="1938" w:type="dxa"/>
            <w:shd w:val="clear" w:color="auto" w:fill="auto"/>
            <w:tcMar>
              <w:top w:w="100" w:type="dxa"/>
              <w:left w:w="100" w:type="dxa"/>
              <w:bottom w:w="100" w:type="dxa"/>
              <w:right w:w="100" w:type="dxa"/>
            </w:tcMar>
          </w:tcPr>
          <w:p w14:paraId="387B0EEB" w14:textId="77777777" w:rsidR="00AA227D" w:rsidRDefault="00425617" w:rsidP="008D37BF">
            <w:pPr>
              <w:pStyle w:val="TableBody"/>
            </w:pPr>
            <w:r>
              <w:t xml:space="preserve">Menampilkan tabel yang berisikan nomor urut, nomor faktur, jenis faktur, tanggal dikeluarkannya faktur, status faktur, dan pendapatan faktur </w:t>
            </w:r>
          </w:p>
        </w:tc>
        <w:tc>
          <w:tcPr>
            <w:tcW w:w="1938" w:type="dxa"/>
            <w:shd w:val="clear" w:color="auto" w:fill="auto"/>
            <w:tcMar>
              <w:top w:w="100" w:type="dxa"/>
              <w:left w:w="100" w:type="dxa"/>
              <w:bottom w:w="100" w:type="dxa"/>
              <w:right w:w="100" w:type="dxa"/>
            </w:tcMar>
          </w:tcPr>
          <w:p w14:paraId="63F82722" w14:textId="77777777" w:rsidR="00AA227D" w:rsidRDefault="00425617" w:rsidP="008D37BF">
            <w:pPr>
              <w:pStyle w:val="TableBody"/>
            </w:pPr>
            <w:r>
              <w:t>Menampilkan tabel yang berisikan nomor urut, nomor faktur, jenis faktur, tanggal dikeluarkannya faktur, status faktur, dan pendapatan faktur</w:t>
            </w:r>
          </w:p>
        </w:tc>
        <w:tc>
          <w:tcPr>
            <w:tcW w:w="1938" w:type="dxa"/>
            <w:shd w:val="clear" w:color="auto" w:fill="auto"/>
            <w:tcMar>
              <w:top w:w="100" w:type="dxa"/>
              <w:left w:w="100" w:type="dxa"/>
              <w:bottom w:w="100" w:type="dxa"/>
              <w:right w:w="100" w:type="dxa"/>
            </w:tcMar>
          </w:tcPr>
          <w:p w14:paraId="4202346B" w14:textId="77777777" w:rsidR="00AA227D" w:rsidRDefault="00425617" w:rsidP="001070C7">
            <w:pPr>
              <w:pStyle w:val="TableBody"/>
            </w:pPr>
            <w:r>
              <w:t>Valid</w:t>
            </w:r>
          </w:p>
        </w:tc>
      </w:tr>
      <w:tr w:rsidR="00AA227D" w14:paraId="4832B811" w14:textId="77777777" w:rsidTr="00D51E4A">
        <w:trPr>
          <w:jc w:val="center"/>
        </w:trPr>
        <w:tc>
          <w:tcPr>
            <w:tcW w:w="1937" w:type="dxa"/>
            <w:shd w:val="clear" w:color="auto" w:fill="auto"/>
            <w:tcMar>
              <w:top w:w="100" w:type="dxa"/>
              <w:left w:w="100" w:type="dxa"/>
              <w:bottom w:w="100" w:type="dxa"/>
              <w:right w:w="100" w:type="dxa"/>
            </w:tcMar>
          </w:tcPr>
          <w:p w14:paraId="7EDDDF73" w14:textId="77777777" w:rsidR="00AA227D" w:rsidRDefault="00425617" w:rsidP="008D37BF">
            <w:pPr>
              <w:pStyle w:val="TableBody"/>
            </w:pPr>
            <w:r>
              <w:t>Mengunduh Excel laporan pendapatan satu jenis faktur tertentu</w:t>
            </w:r>
          </w:p>
        </w:tc>
        <w:tc>
          <w:tcPr>
            <w:tcW w:w="1937" w:type="dxa"/>
            <w:shd w:val="clear" w:color="auto" w:fill="auto"/>
            <w:tcMar>
              <w:top w:w="100" w:type="dxa"/>
              <w:left w:w="100" w:type="dxa"/>
              <w:bottom w:w="100" w:type="dxa"/>
              <w:right w:w="100" w:type="dxa"/>
            </w:tcMar>
          </w:tcPr>
          <w:p w14:paraId="20D2346B" w14:textId="77777777" w:rsidR="00AA227D" w:rsidRDefault="00425617" w:rsidP="008D37BF">
            <w:pPr>
              <w:pStyle w:val="TableBody"/>
            </w:pPr>
            <w:r>
              <w:t xml:space="preserve">Menekan tombol “Excel” yang berada di tabel detail seluruh pendapatan satu </w:t>
            </w:r>
            <w:r>
              <w:lastRenderedPageBreak/>
              <w:t>jenis faktur</w:t>
            </w:r>
          </w:p>
        </w:tc>
        <w:tc>
          <w:tcPr>
            <w:tcW w:w="1938" w:type="dxa"/>
            <w:shd w:val="clear" w:color="auto" w:fill="auto"/>
            <w:tcMar>
              <w:top w:w="100" w:type="dxa"/>
              <w:left w:w="100" w:type="dxa"/>
              <w:bottom w:w="100" w:type="dxa"/>
              <w:right w:w="100" w:type="dxa"/>
            </w:tcMar>
          </w:tcPr>
          <w:p w14:paraId="3B31A73E" w14:textId="77777777" w:rsidR="00AA227D" w:rsidRDefault="00425617" w:rsidP="008D37BF">
            <w:pPr>
              <w:pStyle w:val="TableBody"/>
            </w:pPr>
            <w:r>
              <w:lastRenderedPageBreak/>
              <w:t xml:space="preserve">Excel laporan pendapatan satu jenis faktur terunduh yang berisikan nomor </w:t>
            </w:r>
            <w:r>
              <w:lastRenderedPageBreak/>
              <w:t>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7AE9BC1A" w14:textId="77777777" w:rsidR="00AA227D" w:rsidRDefault="00425617" w:rsidP="008D37BF">
            <w:pPr>
              <w:pStyle w:val="TableBody"/>
            </w:pPr>
            <w:r>
              <w:lastRenderedPageBreak/>
              <w:t xml:space="preserve">Excel laporan pendapatan satu jenis faktur terunduh yang berisikan nomor </w:t>
            </w:r>
            <w:r>
              <w:lastRenderedPageBreak/>
              <w:t>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73E235B1" w14:textId="77777777" w:rsidR="00AA227D" w:rsidRDefault="00425617" w:rsidP="001070C7">
            <w:pPr>
              <w:pStyle w:val="TableBody"/>
            </w:pPr>
            <w:r>
              <w:lastRenderedPageBreak/>
              <w:t>Valid</w:t>
            </w:r>
          </w:p>
        </w:tc>
      </w:tr>
    </w:tbl>
    <w:p w14:paraId="13C44CE2" w14:textId="77777777" w:rsidR="00D51E4A" w:rsidRDefault="00D51E4A" w:rsidP="00D51E4A">
      <w:pPr>
        <w:pStyle w:val="Caption"/>
        <w:keepNext/>
      </w:pPr>
    </w:p>
    <w:p w14:paraId="4B995B52" w14:textId="2A6D8031" w:rsidR="00D51E4A" w:rsidRPr="00D51E4A" w:rsidRDefault="00D51E4A" w:rsidP="00D51E4A">
      <w:pPr>
        <w:pStyle w:val="Caption"/>
        <w:keepNext/>
        <w:rPr>
          <w:lang w:val="en-ID"/>
        </w:rPr>
      </w:pPr>
      <w:bookmarkStart w:id="1191" w:name="_Toc75886336"/>
      <w:r>
        <w:t xml:space="preserve">Tabel 3. </w:t>
      </w:r>
      <w:r>
        <w:fldChar w:fldCharType="begin"/>
      </w:r>
      <w:r>
        <w:instrText xml:space="preserve"> SEQ Tabel_3. \* ARABIC </w:instrText>
      </w:r>
      <w:r>
        <w:fldChar w:fldCharType="separate"/>
      </w:r>
      <w:r w:rsidR="00895071">
        <w:rPr>
          <w:noProof/>
        </w:rPr>
        <w:t>10</w:t>
      </w:r>
      <w:r>
        <w:fldChar w:fldCharType="end"/>
      </w:r>
      <w:r>
        <w:rPr>
          <w:lang w:val="en-ID"/>
        </w:rPr>
        <w:t xml:space="preserve"> </w:t>
      </w:r>
      <w:r>
        <w:rPr>
          <w:i/>
        </w:rPr>
        <w:t xml:space="preserve">Test Case </w:t>
      </w:r>
      <w:r>
        <w:t xml:space="preserve">Halaman Pendapatan </w:t>
      </w:r>
      <w:r>
        <w:rPr>
          <w:i/>
        </w:rPr>
        <w:t xml:space="preserve">Tab </w:t>
      </w:r>
      <w:r>
        <w:t>Detail Pendapatan</w:t>
      </w:r>
      <w:bookmarkEnd w:id="1191"/>
    </w:p>
    <w:tbl>
      <w:tblPr>
        <w:tblStyle w:val="af3"/>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6FA5D3DA" w14:textId="77777777" w:rsidTr="00D51E4A">
        <w:trPr>
          <w:jc w:val="center"/>
        </w:trPr>
        <w:tc>
          <w:tcPr>
            <w:tcW w:w="1937" w:type="dxa"/>
            <w:shd w:val="clear" w:color="auto" w:fill="auto"/>
            <w:tcMar>
              <w:top w:w="100" w:type="dxa"/>
              <w:left w:w="100" w:type="dxa"/>
              <w:bottom w:w="100" w:type="dxa"/>
              <w:right w:w="100" w:type="dxa"/>
            </w:tcMar>
          </w:tcPr>
          <w:p w14:paraId="2496188E"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2D38C93E"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768D183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1DE66413"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2A99F702" w14:textId="77777777" w:rsidR="00AA227D" w:rsidRDefault="00425617" w:rsidP="008D37BF">
            <w:pPr>
              <w:pStyle w:val="TableHead"/>
            </w:pPr>
            <w:r>
              <w:t>Hasil</w:t>
            </w:r>
          </w:p>
        </w:tc>
      </w:tr>
      <w:tr w:rsidR="00AA227D" w14:paraId="216F3A62" w14:textId="77777777" w:rsidTr="00D51E4A">
        <w:trPr>
          <w:jc w:val="center"/>
        </w:trPr>
        <w:tc>
          <w:tcPr>
            <w:tcW w:w="1937" w:type="dxa"/>
            <w:shd w:val="clear" w:color="auto" w:fill="auto"/>
            <w:tcMar>
              <w:top w:w="100" w:type="dxa"/>
              <w:left w:w="100" w:type="dxa"/>
              <w:bottom w:w="100" w:type="dxa"/>
              <w:right w:w="100" w:type="dxa"/>
            </w:tcMar>
          </w:tcPr>
          <w:p w14:paraId="47BD4104" w14:textId="77777777" w:rsidR="00AA227D" w:rsidRDefault="00425617" w:rsidP="008D37BF">
            <w:pPr>
              <w:pStyle w:val="TableBody"/>
            </w:pPr>
            <w:r>
              <w:t>Menampilkan perbandingan pendapatan antar jenis faktur</w:t>
            </w:r>
          </w:p>
        </w:tc>
        <w:tc>
          <w:tcPr>
            <w:tcW w:w="1937" w:type="dxa"/>
            <w:shd w:val="clear" w:color="auto" w:fill="auto"/>
            <w:tcMar>
              <w:top w:w="100" w:type="dxa"/>
              <w:left w:w="100" w:type="dxa"/>
              <w:bottom w:w="100" w:type="dxa"/>
              <w:right w:w="100" w:type="dxa"/>
            </w:tcMar>
          </w:tcPr>
          <w:p w14:paraId="427402CE"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779C7632"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38" w:type="dxa"/>
            <w:shd w:val="clear" w:color="auto" w:fill="auto"/>
            <w:tcMar>
              <w:top w:w="100" w:type="dxa"/>
              <w:left w:w="100" w:type="dxa"/>
              <w:bottom w:w="100" w:type="dxa"/>
              <w:right w:w="100" w:type="dxa"/>
            </w:tcMar>
          </w:tcPr>
          <w:p w14:paraId="486F4271"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tabel jumlah pendapatan masing-masing jenis faktur</w:t>
            </w:r>
          </w:p>
        </w:tc>
        <w:tc>
          <w:tcPr>
            <w:tcW w:w="1938" w:type="dxa"/>
            <w:shd w:val="clear" w:color="auto" w:fill="auto"/>
            <w:tcMar>
              <w:top w:w="100" w:type="dxa"/>
              <w:left w:w="100" w:type="dxa"/>
              <w:bottom w:w="100" w:type="dxa"/>
              <w:right w:w="100" w:type="dxa"/>
            </w:tcMar>
          </w:tcPr>
          <w:p w14:paraId="6F54C0A4" w14:textId="77777777" w:rsidR="00AA227D" w:rsidRDefault="00425617" w:rsidP="008D37BF">
            <w:pPr>
              <w:pStyle w:val="TableBody"/>
            </w:pPr>
            <w:r>
              <w:t>Valid</w:t>
            </w:r>
          </w:p>
        </w:tc>
      </w:tr>
      <w:tr w:rsidR="00AA227D" w14:paraId="4E32426A" w14:textId="77777777" w:rsidTr="00D51E4A">
        <w:trPr>
          <w:jc w:val="center"/>
        </w:trPr>
        <w:tc>
          <w:tcPr>
            <w:tcW w:w="1937" w:type="dxa"/>
            <w:shd w:val="clear" w:color="auto" w:fill="auto"/>
            <w:tcMar>
              <w:top w:w="100" w:type="dxa"/>
              <w:left w:w="100" w:type="dxa"/>
              <w:bottom w:w="100" w:type="dxa"/>
              <w:right w:w="100" w:type="dxa"/>
            </w:tcMar>
          </w:tcPr>
          <w:p w14:paraId="431F7D2B" w14:textId="77777777" w:rsidR="00AA227D" w:rsidRDefault="00425617" w:rsidP="008D37BF">
            <w:pPr>
              <w:pStyle w:val="TableBody"/>
            </w:pPr>
            <w:r>
              <w:t>Menampilkan perbandingan pendapatan antar jenis faktur pada tahun tertentu</w:t>
            </w:r>
          </w:p>
        </w:tc>
        <w:tc>
          <w:tcPr>
            <w:tcW w:w="1937" w:type="dxa"/>
            <w:shd w:val="clear" w:color="auto" w:fill="auto"/>
            <w:tcMar>
              <w:top w:w="100" w:type="dxa"/>
              <w:left w:w="100" w:type="dxa"/>
              <w:bottom w:w="100" w:type="dxa"/>
              <w:right w:w="100" w:type="dxa"/>
            </w:tcMar>
          </w:tcPr>
          <w:p w14:paraId="2A11C3F9" w14:textId="77777777" w:rsidR="00AA227D" w:rsidRDefault="00425617" w:rsidP="008D37BF">
            <w:pPr>
              <w:pStyle w:val="TableBody"/>
            </w:pPr>
            <w:r>
              <w:t>Memilih tahun yang diinginkan kemudian menekan tombol “Filter”</w:t>
            </w:r>
          </w:p>
        </w:tc>
        <w:tc>
          <w:tcPr>
            <w:tcW w:w="1938" w:type="dxa"/>
            <w:shd w:val="clear" w:color="auto" w:fill="auto"/>
            <w:tcMar>
              <w:top w:w="100" w:type="dxa"/>
              <w:left w:w="100" w:type="dxa"/>
              <w:bottom w:w="100" w:type="dxa"/>
              <w:right w:w="100" w:type="dxa"/>
            </w:tcMar>
          </w:tcPr>
          <w:p w14:paraId="0697E9C6" w14:textId="77777777" w:rsidR="00AA227D" w:rsidRDefault="00425617" w:rsidP="008D37BF">
            <w:pPr>
              <w:pStyle w:val="TableBody"/>
            </w:pPr>
            <w:r>
              <w:t xml:space="preserve">Menampilkan grafik dalam bentuk </w:t>
            </w:r>
            <w:r>
              <w:rPr>
                <w:i/>
              </w:rPr>
              <w:t>pie chart</w:t>
            </w:r>
            <w:r>
              <w:t xml:space="preserve"> total pendapatan masing-masing jenis faktur dalam tahun yang dipilih</w:t>
            </w:r>
          </w:p>
        </w:tc>
        <w:tc>
          <w:tcPr>
            <w:tcW w:w="1938" w:type="dxa"/>
            <w:shd w:val="clear" w:color="auto" w:fill="auto"/>
            <w:tcMar>
              <w:top w:w="100" w:type="dxa"/>
              <w:left w:w="100" w:type="dxa"/>
              <w:bottom w:w="100" w:type="dxa"/>
              <w:right w:w="100" w:type="dxa"/>
            </w:tcMar>
          </w:tcPr>
          <w:p w14:paraId="0CEFFAE5" w14:textId="77777777" w:rsidR="00AA227D" w:rsidRDefault="00425617" w:rsidP="008D37BF">
            <w:pPr>
              <w:pStyle w:val="TableBody"/>
            </w:pPr>
            <w:r>
              <w:t xml:space="preserve">Menampilkan grafik dalam bentuk </w:t>
            </w:r>
            <w:r>
              <w:rPr>
                <w:i/>
              </w:rPr>
              <w:t>pie chart</w:t>
            </w:r>
            <w:r>
              <w:t xml:space="preserve"> total pendapatan masing-masing jenis faktur dalam tahun yang dipilih</w:t>
            </w:r>
          </w:p>
        </w:tc>
        <w:tc>
          <w:tcPr>
            <w:tcW w:w="1938" w:type="dxa"/>
            <w:shd w:val="clear" w:color="auto" w:fill="auto"/>
            <w:tcMar>
              <w:top w:w="100" w:type="dxa"/>
              <w:left w:w="100" w:type="dxa"/>
              <w:bottom w:w="100" w:type="dxa"/>
              <w:right w:w="100" w:type="dxa"/>
            </w:tcMar>
          </w:tcPr>
          <w:p w14:paraId="6D78CBE0" w14:textId="77777777" w:rsidR="00AA227D" w:rsidRDefault="00425617" w:rsidP="008D37BF">
            <w:pPr>
              <w:pStyle w:val="TableBody"/>
            </w:pPr>
            <w:r>
              <w:t>Valid</w:t>
            </w:r>
          </w:p>
        </w:tc>
      </w:tr>
      <w:tr w:rsidR="00AA227D" w14:paraId="2475B97D" w14:textId="77777777" w:rsidTr="00D51E4A">
        <w:trPr>
          <w:jc w:val="center"/>
        </w:trPr>
        <w:tc>
          <w:tcPr>
            <w:tcW w:w="1937" w:type="dxa"/>
            <w:shd w:val="clear" w:color="auto" w:fill="auto"/>
            <w:tcMar>
              <w:top w:w="100" w:type="dxa"/>
              <w:left w:w="100" w:type="dxa"/>
              <w:bottom w:w="100" w:type="dxa"/>
              <w:right w:w="100" w:type="dxa"/>
            </w:tcMar>
          </w:tcPr>
          <w:p w14:paraId="792AC807" w14:textId="77777777" w:rsidR="00AA227D" w:rsidRDefault="00425617" w:rsidP="008D37BF">
            <w:pPr>
              <w:pStyle w:val="TableBody"/>
            </w:pPr>
            <w:r>
              <w:t>Menampilkan perbandingan pendapatan antar jenis faktur dalam satu periode tertentu</w:t>
            </w:r>
          </w:p>
        </w:tc>
        <w:tc>
          <w:tcPr>
            <w:tcW w:w="1937" w:type="dxa"/>
            <w:shd w:val="clear" w:color="auto" w:fill="auto"/>
            <w:tcMar>
              <w:top w:w="100" w:type="dxa"/>
              <w:left w:w="100" w:type="dxa"/>
              <w:bottom w:w="100" w:type="dxa"/>
              <w:right w:w="100" w:type="dxa"/>
            </w:tcMar>
          </w:tcPr>
          <w:p w14:paraId="7948A77B" w14:textId="77777777" w:rsidR="00AA227D" w:rsidRDefault="00425617" w:rsidP="008D37BF">
            <w:pPr>
              <w:pStyle w:val="TableBody"/>
            </w:pPr>
            <w:r>
              <w:t>Memilih periode waktu yaitu satu tahun atau bulan tertentu kemudian menekan tombol “Filter”</w:t>
            </w:r>
          </w:p>
        </w:tc>
        <w:tc>
          <w:tcPr>
            <w:tcW w:w="1938" w:type="dxa"/>
            <w:shd w:val="clear" w:color="auto" w:fill="auto"/>
            <w:tcMar>
              <w:top w:w="100" w:type="dxa"/>
              <w:left w:w="100" w:type="dxa"/>
              <w:bottom w:w="100" w:type="dxa"/>
              <w:right w:w="100" w:type="dxa"/>
            </w:tcMar>
          </w:tcPr>
          <w:p w14:paraId="734E0C19"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38" w:type="dxa"/>
            <w:shd w:val="clear" w:color="auto" w:fill="auto"/>
            <w:tcMar>
              <w:top w:w="100" w:type="dxa"/>
              <w:left w:w="100" w:type="dxa"/>
              <w:bottom w:w="100" w:type="dxa"/>
              <w:right w:w="100" w:type="dxa"/>
            </w:tcMar>
          </w:tcPr>
          <w:p w14:paraId="14330303"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38" w:type="dxa"/>
            <w:shd w:val="clear" w:color="auto" w:fill="auto"/>
            <w:tcMar>
              <w:top w:w="100" w:type="dxa"/>
              <w:left w:w="100" w:type="dxa"/>
              <w:bottom w:w="100" w:type="dxa"/>
              <w:right w:w="100" w:type="dxa"/>
            </w:tcMar>
          </w:tcPr>
          <w:p w14:paraId="04073B2C" w14:textId="77777777" w:rsidR="00AA227D" w:rsidRDefault="00425617" w:rsidP="008D37BF">
            <w:pPr>
              <w:pStyle w:val="TableBody"/>
            </w:pPr>
            <w:r>
              <w:t>Valid</w:t>
            </w:r>
          </w:p>
        </w:tc>
      </w:tr>
      <w:tr w:rsidR="00AA227D" w14:paraId="0A125BC4" w14:textId="77777777" w:rsidTr="00D51E4A">
        <w:trPr>
          <w:jc w:val="center"/>
        </w:trPr>
        <w:tc>
          <w:tcPr>
            <w:tcW w:w="1937" w:type="dxa"/>
            <w:shd w:val="clear" w:color="auto" w:fill="auto"/>
            <w:tcMar>
              <w:top w:w="100" w:type="dxa"/>
              <w:left w:w="100" w:type="dxa"/>
              <w:bottom w:w="100" w:type="dxa"/>
              <w:right w:w="100" w:type="dxa"/>
            </w:tcMar>
          </w:tcPr>
          <w:p w14:paraId="5359B438" w14:textId="77777777" w:rsidR="00AA227D" w:rsidRDefault="00425617" w:rsidP="008D37BF">
            <w:pPr>
              <w:pStyle w:val="TableBody"/>
            </w:pPr>
            <w:r>
              <w:lastRenderedPageBreak/>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3363B0F2" w14:textId="77777777" w:rsidR="00AA227D" w:rsidRDefault="00425617" w:rsidP="008D37BF">
            <w:pPr>
              <w:pStyle w:val="TableBody"/>
            </w:pPr>
            <w:r>
              <w:t>Menekan tombol “Reset”</w:t>
            </w:r>
          </w:p>
        </w:tc>
        <w:tc>
          <w:tcPr>
            <w:tcW w:w="1938" w:type="dxa"/>
            <w:shd w:val="clear" w:color="auto" w:fill="auto"/>
            <w:tcMar>
              <w:top w:w="100" w:type="dxa"/>
              <w:left w:w="100" w:type="dxa"/>
              <w:bottom w:w="100" w:type="dxa"/>
              <w:right w:w="100" w:type="dxa"/>
            </w:tcMar>
          </w:tcPr>
          <w:p w14:paraId="1287FD46"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38" w:type="dxa"/>
            <w:shd w:val="clear" w:color="auto" w:fill="auto"/>
            <w:tcMar>
              <w:top w:w="100" w:type="dxa"/>
              <w:left w:w="100" w:type="dxa"/>
              <w:bottom w:w="100" w:type="dxa"/>
              <w:right w:w="100" w:type="dxa"/>
            </w:tcMar>
          </w:tcPr>
          <w:p w14:paraId="060C133E"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38" w:type="dxa"/>
            <w:shd w:val="clear" w:color="auto" w:fill="auto"/>
            <w:tcMar>
              <w:top w:w="100" w:type="dxa"/>
              <w:left w:w="100" w:type="dxa"/>
              <w:bottom w:w="100" w:type="dxa"/>
              <w:right w:w="100" w:type="dxa"/>
            </w:tcMar>
          </w:tcPr>
          <w:p w14:paraId="184AD677" w14:textId="77777777" w:rsidR="00AA227D" w:rsidRDefault="00425617" w:rsidP="008D37BF">
            <w:pPr>
              <w:pStyle w:val="TableBody"/>
            </w:pPr>
            <w:r>
              <w:t>Valid</w:t>
            </w:r>
          </w:p>
        </w:tc>
      </w:tr>
      <w:tr w:rsidR="00AA227D" w14:paraId="19778BBB" w14:textId="77777777" w:rsidTr="00D51E4A">
        <w:trPr>
          <w:jc w:val="center"/>
        </w:trPr>
        <w:tc>
          <w:tcPr>
            <w:tcW w:w="1937" w:type="dxa"/>
            <w:shd w:val="clear" w:color="auto" w:fill="auto"/>
            <w:tcMar>
              <w:top w:w="100" w:type="dxa"/>
              <w:left w:w="100" w:type="dxa"/>
              <w:bottom w:w="100" w:type="dxa"/>
              <w:right w:w="100" w:type="dxa"/>
            </w:tcMar>
          </w:tcPr>
          <w:p w14:paraId="7D571B15" w14:textId="77777777" w:rsidR="00AA227D" w:rsidRDefault="00425617" w:rsidP="008D37BF">
            <w:pPr>
              <w:pStyle w:val="TableBody"/>
            </w:pPr>
            <w:r>
              <w:t>Mengunduh Excel laporan pendapatan seluruh jenis faktur pada tahun tertentu</w:t>
            </w:r>
          </w:p>
        </w:tc>
        <w:tc>
          <w:tcPr>
            <w:tcW w:w="1937" w:type="dxa"/>
            <w:shd w:val="clear" w:color="auto" w:fill="auto"/>
            <w:tcMar>
              <w:top w:w="100" w:type="dxa"/>
              <w:left w:w="100" w:type="dxa"/>
              <w:bottom w:w="100" w:type="dxa"/>
              <w:right w:w="100" w:type="dxa"/>
            </w:tcMar>
          </w:tcPr>
          <w:p w14:paraId="11B6ED44" w14:textId="77777777" w:rsidR="00AA227D" w:rsidRDefault="00425617" w:rsidP="008D37BF">
            <w:pPr>
              <w:pStyle w:val="TableBody"/>
            </w:pPr>
            <w:r>
              <w:t>Menekan tombol “Excel”</w:t>
            </w:r>
          </w:p>
        </w:tc>
        <w:tc>
          <w:tcPr>
            <w:tcW w:w="1938" w:type="dxa"/>
            <w:shd w:val="clear" w:color="auto" w:fill="auto"/>
            <w:tcMar>
              <w:top w:w="100" w:type="dxa"/>
              <w:left w:w="100" w:type="dxa"/>
              <w:bottom w:w="100" w:type="dxa"/>
              <w:right w:w="100" w:type="dxa"/>
            </w:tcMar>
          </w:tcPr>
          <w:p w14:paraId="31B90E44" w14:textId="77777777" w:rsidR="00AA227D" w:rsidRDefault="00425617" w:rsidP="008D37BF">
            <w:pPr>
              <w:pStyle w:val="TableBody"/>
            </w:pPr>
            <w:r>
              <w:t>Excel laporan pendapatan terunduh</w:t>
            </w:r>
          </w:p>
        </w:tc>
        <w:tc>
          <w:tcPr>
            <w:tcW w:w="1938" w:type="dxa"/>
            <w:shd w:val="clear" w:color="auto" w:fill="auto"/>
            <w:tcMar>
              <w:top w:w="100" w:type="dxa"/>
              <w:left w:w="100" w:type="dxa"/>
              <w:bottom w:w="100" w:type="dxa"/>
              <w:right w:w="100" w:type="dxa"/>
            </w:tcMar>
          </w:tcPr>
          <w:p w14:paraId="236501E6" w14:textId="77777777" w:rsidR="00AA227D" w:rsidRDefault="00425617" w:rsidP="008D37BF">
            <w:pPr>
              <w:pStyle w:val="TableBody"/>
            </w:pPr>
            <w:r>
              <w:t>Excel laporan pendapatan terunduh</w:t>
            </w:r>
          </w:p>
        </w:tc>
        <w:tc>
          <w:tcPr>
            <w:tcW w:w="1938" w:type="dxa"/>
            <w:shd w:val="clear" w:color="auto" w:fill="auto"/>
            <w:tcMar>
              <w:top w:w="100" w:type="dxa"/>
              <w:left w:w="100" w:type="dxa"/>
              <w:bottom w:w="100" w:type="dxa"/>
              <w:right w:w="100" w:type="dxa"/>
            </w:tcMar>
          </w:tcPr>
          <w:p w14:paraId="75069B0F" w14:textId="77777777" w:rsidR="00AA227D" w:rsidRDefault="00425617" w:rsidP="008D37BF">
            <w:pPr>
              <w:pStyle w:val="TableBody"/>
            </w:pPr>
            <w:r>
              <w:t>Valid</w:t>
            </w:r>
          </w:p>
        </w:tc>
      </w:tr>
    </w:tbl>
    <w:p w14:paraId="4332C77A" w14:textId="77777777" w:rsidR="00FE60E2" w:rsidRDefault="00FE60E2" w:rsidP="00FE60E2">
      <w:pPr>
        <w:pStyle w:val="Caption"/>
        <w:keepNext/>
      </w:pPr>
    </w:p>
    <w:p w14:paraId="780B3384" w14:textId="328D5086" w:rsidR="00FE60E2" w:rsidRPr="00FE60E2" w:rsidRDefault="00FE60E2" w:rsidP="00FE60E2">
      <w:pPr>
        <w:pStyle w:val="Caption"/>
        <w:keepNext/>
        <w:rPr>
          <w:lang w:val="en-ID"/>
        </w:rPr>
      </w:pPr>
      <w:bookmarkStart w:id="1192" w:name="_Toc75886337"/>
      <w:r>
        <w:t xml:space="preserve">Tabel 3. </w:t>
      </w:r>
      <w:r>
        <w:fldChar w:fldCharType="begin"/>
      </w:r>
      <w:r>
        <w:instrText xml:space="preserve"> SEQ Tabel_3. \* ARABIC </w:instrText>
      </w:r>
      <w:r>
        <w:fldChar w:fldCharType="separate"/>
      </w:r>
      <w:r w:rsidR="00895071">
        <w:rPr>
          <w:noProof/>
        </w:rPr>
        <w:t>11</w:t>
      </w:r>
      <w:r>
        <w:fldChar w:fldCharType="end"/>
      </w:r>
      <w:r>
        <w:rPr>
          <w:lang w:val="en-ID"/>
        </w:rPr>
        <w:t xml:space="preserve"> </w:t>
      </w:r>
      <w:r>
        <w:rPr>
          <w:i/>
        </w:rPr>
        <w:t xml:space="preserve">Test Case </w:t>
      </w:r>
      <w:r>
        <w:t xml:space="preserve">Halaman Royalti </w:t>
      </w:r>
      <w:r>
        <w:rPr>
          <w:i/>
        </w:rPr>
        <w:t xml:space="preserve">Tab </w:t>
      </w:r>
      <w:r>
        <w:t>Tagihan Royalti</w:t>
      </w:r>
      <w:bookmarkEnd w:id="1192"/>
    </w:p>
    <w:tbl>
      <w:tblPr>
        <w:tblStyle w:val="af4"/>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7C2D624E" w14:textId="77777777" w:rsidTr="00FE60E2">
        <w:trPr>
          <w:jc w:val="center"/>
        </w:trPr>
        <w:tc>
          <w:tcPr>
            <w:tcW w:w="1937" w:type="dxa"/>
            <w:shd w:val="clear" w:color="auto" w:fill="auto"/>
            <w:tcMar>
              <w:top w:w="100" w:type="dxa"/>
              <w:left w:w="100" w:type="dxa"/>
              <w:bottom w:w="100" w:type="dxa"/>
              <w:right w:w="100" w:type="dxa"/>
            </w:tcMar>
          </w:tcPr>
          <w:p w14:paraId="7DE3B741"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23FA44F5"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533426B9"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12BE5822"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2B47CA6C" w14:textId="77777777" w:rsidR="00AA227D" w:rsidRDefault="00425617" w:rsidP="008D37BF">
            <w:pPr>
              <w:pStyle w:val="TableHead"/>
            </w:pPr>
            <w:r>
              <w:t>Hasil</w:t>
            </w:r>
          </w:p>
        </w:tc>
      </w:tr>
      <w:tr w:rsidR="00AA227D" w14:paraId="4192429A" w14:textId="77777777" w:rsidTr="00FE60E2">
        <w:trPr>
          <w:jc w:val="center"/>
        </w:trPr>
        <w:tc>
          <w:tcPr>
            <w:tcW w:w="1937" w:type="dxa"/>
            <w:shd w:val="clear" w:color="auto" w:fill="auto"/>
            <w:tcMar>
              <w:top w:w="100" w:type="dxa"/>
              <w:left w:w="100" w:type="dxa"/>
              <w:bottom w:w="100" w:type="dxa"/>
              <w:right w:w="100" w:type="dxa"/>
            </w:tcMar>
          </w:tcPr>
          <w:p w14:paraId="742138B4" w14:textId="77777777" w:rsidR="00AA227D" w:rsidRDefault="00425617" w:rsidP="008D37BF">
            <w:pPr>
              <w:pStyle w:val="TableBody"/>
            </w:pPr>
            <w:r>
              <w:t>Menampilkan daftar penerima royalti</w:t>
            </w:r>
          </w:p>
        </w:tc>
        <w:tc>
          <w:tcPr>
            <w:tcW w:w="1937" w:type="dxa"/>
            <w:shd w:val="clear" w:color="auto" w:fill="auto"/>
            <w:tcMar>
              <w:top w:w="100" w:type="dxa"/>
              <w:left w:w="100" w:type="dxa"/>
              <w:bottom w:w="100" w:type="dxa"/>
              <w:right w:w="100" w:type="dxa"/>
            </w:tcMar>
          </w:tcPr>
          <w:p w14:paraId="398940A9"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61826331"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38" w:type="dxa"/>
            <w:shd w:val="clear" w:color="auto" w:fill="auto"/>
            <w:tcMar>
              <w:top w:w="100" w:type="dxa"/>
              <w:left w:w="100" w:type="dxa"/>
              <w:bottom w:w="100" w:type="dxa"/>
              <w:right w:w="100" w:type="dxa"/>
            </w:tcMar>
          </w:tcPr>
          <w:p w14:paraId="622439CC"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38" w:type="dxa"/>
            <w:shd w:val="clear" w:color="auto" w:fill="auto"/>
            <w:tcMar>
              <w:top w:w="100" w:type="dxa"/>
              <w:left w:w="100" w:type="dxa"/>
              <w:bottom w:w="100" w:type="dxa"/>
              <w:right w:w="100" w:type="dxa"/>
            </w:tcMar>
          </w:tcPr>
          <w:p w14:paraId="22CA2FA3" w14:textId="77777777" w:rsidR="00AA227D" w:rsidRDefault="00425617" w:rsidP="008D37BF">
            <w:pPr>
              <w:pStyle w:val="TableBody"/>
            </w:pPr>
            <w:r>
              <w:t>Valid</w:t>
            </w:r>
          </w:p>
        </w:tc>
      </w:tr>
      <w:tr w:rsidR="00AA227D" w14:paraId="3D8A542A" w14:textId="77777777" w:rsidTr="00FE60E2">
        <w:trPr>
          <w:jc w:val="center"/>
        </w:trPr>
        <w:tc>
          <w:tcPr>
            <w:tcW w:w="1937" w:type="dxa"/>
            <w:shd w:val="clear" w:color="auto" w:fill="auto"/>
            <w:tcMar>
              <w:top w:w="100" w:type="dxa"/>
              <w:left w:w="100" w:type="dxa"/>
              <w:bottom w:w="100" w:type="dxa"/>
              <w:right w:w="100" w:type="dxa"/>
            </w:tcMar>
          </w:tcPr>
          <w:p w14:paraId="2311E53D" w14:textId="77777777" w:rsidR="00AA227D" w:rsidRDefault="00425617" w:rsidP="008D37BF">
            <w:pPr>
              <w:pStyle w:val="TableBody"/>
            </w:pPr>
            <w:r>
              <w:t xml:space="preserve">Mengubah jumlah data yang ditampilkan pada </w:t>
            </w:r>
            <w:r>
              <w:lastRenderedPageBreak/>
              <w:t xml:space="preserve">halaman </w:t>
            </w:r>
            <w:r>
              <w:rPr>
                <w:i/>
              </w:rPr>
              <w:t>dashboard</w:t>
            </w:r>
          </w:p>
        </w:tc>
        <w:tc>
          <w:tcPr>
            <w:tcW w:w="1937" w:type="dxa"/>
            <w:shd w:val="clear" w:color="auto" w:fill="auto"/>
            <w:tcMar>
              <w:top w:w="100" w:type="dxa"/>
              <w:left w:w="100" w:type="dxa"/>
              <w:bottom w:w="100" w:type="dxa"/>
              <w:right w:w="100" w:type="dxa"/>
            </w:tcMar>
          </w:tcPr>
          <w:p w14:paraId="00942018" w14:textId="77777777" w:rsidR="00AA227D" w:rsidRDefault="00425617" w:rsidP="008D37BF">
            <w:pPr>
              <w:pStyle w:val="TableBody"/>
            </w:pPr>
            <w:r>
              <w:lastRenderedPageBreak/>
              <w:t>10</w:t>
            </w:r>
          </w:p>
          <w:p w14:paraId="4D9FDE68" w14:textId="77777777" w:rsidR="00AA227D" w:rsidRDefault="00425617" w:rsidP="008D37BF">
            <w:pPr>
              <w:pStyle w:val="TableBody"/>
            </w:pPr>
            <w:r>
              <w:t>25</w:t>
            </w:r>
          </w:p>
          <w:p w14:paraId="092423A3" w14:textId="77777777" w:rsidR="00AA227D" w:rsidRDefault="00425617" w:rsidP="008D37BF">
            <w:pPr>
              <w:pStyle w:val="TableBody"/>
            </w:pPr>
            <w:r>
              <w:t>50</w:t>
            </w:r>
          </w:p>
          <w:p w14:paraId="4A77D9B7" w14:textId="77777777" w:rsidR="00AA227D" w:rsidRDefault="00425617" w:rsidP="008D37BF">
            <w:pPr>
              <w:pStyle w:val="TableBody"/>
            </w:pPr>
            <w:r>
              <w:lastRenderedPageBreak/>
              <w:t>100</w:t>
            </w:r>
          </w:p>
        </w:tc>
        <w:tc>
          <w:tcPr>
            <w:tcW w:w="1938" w:type="dxa"/>
            <w:shd w:val="clear" w:color="auto" w:fill="auto"/>
            <w:tcMar>
              <w:top w:w="100" w:type="dxa"/>
              <w:left w:w="100" w:type="dxa"/>
              <w:bottom w:w="100" w:type="dxa"/>
              <w:right w:w="100" w:type="dxa"/>
            </w:tcMar>
          </w:tcPr>
          <w:p w14:paraId="72E80F7A" w14:textId="77777777" w:rsidR="00AA227D" w:rsidRDefault="00425617" w:rsidP="008D37BF">
            <w:pPr>
              <w:pStyle w:val="TableBody"/>
            </w:pPr>
            <w:r>
              <w:lastRenderedPageBreak/>
              <w:t xml:space="preserve">Menunjukkan jumlah data pada halaman sesuai </w:t>
            </w:r>
            <w:r>
              <w:lastRenderedPageBreak/>
              <w:t>dengan masukkan</w:t>
            </w:r>
          </w:p>
        </w:tc>
        <w:tc>
          <w:tcPr>
            <w:tcW w:w="1938" w:type="dxa"/>
            <w:shd w:val="clear" w:color="auto" w:fill="auto"/>
            <w:tcMar>
              <w:top w:w="100" w:type="dxa"/>
              <w:left w:w="100" w:type="dxa"/>
              <w:bottom w:w="100" w:type="dxa"/>
              <w:right w:w="100" w:type="dxa"/>
            </w:tcMar>
          </w:tcPr>
          <w:p w14:paraId="4BA6BEE5" w14:textId="77777777" w:rsidR="00AA227D" w:rsidRDefault="00425617" w:rsidP="008D37BF">
            <w:pPr>
              <w:pStyle w:val="TableBody"/>
            </w:pPr>
            <w:r>
              <w:lastRenderedPageBreak/>
              <w:t xml:space="preserve">Menunjukkan jumlah data pada halaman sesuai </w:t>
            </w:r>
            <w:r>
              <w:lastRenderedPageBreak/>
              <w:t>dengan masukkan</w:t>
            </w:r>
          </w:p>
        </w:tc>
        <w:tc>
          <w:tcPr>
            <w:tcW w:w="1938" w:type="dxa"/>
            <w:shd w:val="clear" w:color="auto" w:fill="auto"/>
            <w:tcMar>
              <w:top w:w="100" w:type="dxa"/>
              <w:left w:w="100" w:type="dxa"/>
              <w:bottom w:w="100" w:type="dxa"/>
              <w:right w:w="100" w:type="dxa"/>
            </w:tcMar>
          </w:tcPr>
          <w:p w14:paraId="56F62F88" w14:textId="77777777" w:rsidR="00AA227D" w:rsidRDefault="00425617" w:rsidP="008D37BF">
            <w:pPr>
              <w:pStyle w:val="TableBody"/>
            </w:pPr>
            <w:r>
              <w:lastRenderedPageBreak/>
              <w:t>Valid</w:t>
            </w:r>
          </w:p>
        </w:tc>
      </w:tr>
      <w:tr w:rsidR="00AA227D" w14:paraId="640A2899" w14:textId="77777777" w:rsidTr="00FE60E2">
        <w:trPr>
          <w:jc w:val="center"/>
        </w:trPr>
        <w:tc>
          <w:tcPr>
            <w:tcW w:w="1937" w:type="dxa"/>
            <w:shd w:val="clear" w:color="auto" w:fill="auto"/>
            <w:tcMar>
              <w:top w:w="100" w:type="dxa"/>
              <w:left w:w="100" w:type="dxa"/>
              <w:bottom w:w="100" w:type="dxa"/>
              <w:right w:w="100" w:type="dxa"/>
            </w:tcMar>
          </w:tcPr>
          <w:p w14:paraId="7ECBAE57" w14:textId="77777777" w:rsidR="00AA227D" w:rsidRDefault="00425617" w:rsidP="008D37BF">
            <w:pPr>
              <w:pStyle w:val="TableBody"/>
            </w:pPr>
            <w:r>
              <w:t>Melakukan pencarian data dengan tanggal akhir periode penerimaan royalti pada satu waktu tertentu</w:t>
            </w:r>
          </w:p>
        </w:tc>
        <w:tc>
          <w:tcPr>
            <w:tcW w:w="1937" w:type="dxa"/>
            <w:shd w:val="clear" w:color="auto" w:fill="auto"/>
            <w:tcMar>
              <w:top w:w="100" w:type="dxa"/>
              <w:left w:w="100" w:type="dxa"/>
              <w:bottom w:w="100" w:type="dxa"/>
              <w:right w:w="100" w:type="dxa"/>
            </w:tcMar>
          </w:tcPr>
          <w:p w14:paraId="66EC2CB3" w14:textId="77777777" w:rsidR="00AA227D" w:rsidRDefault="00425617" w:rsidP="008D37BF">
            <w:pPr>
              <w:pStyle w:val="TableBody"/>
            </w:pPr>
            <w:r>
              <w:t>Tanggal terakhir periode</w:t>
            </w:r>
          </w:p>
        </w:tc>
        <w:tc>
          <w:tcPr>
            <w:tcW w:w="1938" w:type="dxa"/>
            <w:shd w:val="clear" w:color="auto" w:fill="auto"/>
            <w:tcMar>
              <w:top w:w="100" w:type="dxa"/>
              <w:left w:w="100" w:type="dxa"/>
              <w:bottom w:w="100" w:type="dxa"/>
              <w:right w:w="100" w:type="dxa"/>
            </w:tcMar>
          </w:tcPr>
          <w:p w14:paraId="0D7BBADA"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5EBBFF48"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6D3D4EEF" w14:textId="77777777" w:rsidR="00AA227D" w:rsidRDefault="00425617" w:rsidP="008D37BF">
            <w:pPr>
              <w:pStyle w:val="TableBody"/>
            </w:pPr>
            <w:r>
              <w:t>Valid</w:t>
            </w:r>
          </w:p>
        </w:tc>
      </w:tr>
      <w:tr w:rsidR="00AA227D" w14:paraId="2A7BAB65" w14:textId="77777777" w:rsidTr="00FE60E2">
        <w:trPr>
          <w:jc w:val="center"/>
        </w:trPr>
        <w:tc>
          <w:tcPr>
            <w:tcW w:w="1937" w:type="dxa"/>
            <w:shd w:val="clear" w:color="auto" w:fill="auto"/>
            <w:tcMar>
              <w:top w:w="100" w:type="dxa"/>
              <w:left w:w="100" w:type="dxa"/>
              <w:bottom w:w="100" w:type="dxa"/>
              <w:right w:w="100" w:type="dxa"/>
            </w:tcMar>
          </w:tcPr>
          <w:p w14:paraId="74C4667F" w14:textId="77777777" w:rsidR="00AA227D" w:rsidRDefault="00425617" w:rsidP="008D37BF">
            <w:pPr>
              <w:pStyle w:val="TableBody"/>
            </w:pPr>
            <w:r>
              <w:t>Melakukan pencarian data berdasarkan nama penulis</w:t>
            </w:r>
          </w:p>
        </w:tc>
        <w:tc>
          <w:tcPr>
            <w:tcW w:w="1937" w:type="dxa"/>
            <w:shd w:val="clear" w:color="auto" w:fill="auto"/>
            <w:tcMar>
              <w:top w:w="100" w:type="dxa"/>
              <w:left w:w="100" w:type="dxa"/>
              <w:bottom w:w="100" w:type="dxa"/>
              <w:right w:w="100" w:type="dxa"/>
            </w:tcMar>
          </w:tcPr>
          <w:p w14:paraId="2D9D0C13" w14:textId="77777777" w:rsidR="00AA227D" w:rsidRDefault="00425617" w:rsidP="008D37BF">
            <w:pPr>
              <w:pStyle w:val="TableBody"/>
            </w:pPr>
            <w:r>
              <w:t>Mencari nama penulis di “Filter Penulis”</w:t>
            </w:r>
          </w:p>
        </w:tc>
        <w:tc>
          <w:tcPr>
            <w:tcW w:w="1938" w:type="dxa"/>
            <w:shd w:val="clear" w:color="auto" w:fill="auto"/>
            <w:tcMar>
              <w:top w:w="100" w:type="dxa"/>
              <w:left w:w="100" w:type="dxa"/>
              <w:bottom w:w="100" w:type="dxa"/>
              <w:right w:w="100" w:type="dxa"/>
            </w:tcMar>
          </w:tcPr>
          <w:p w14:paraId="7CE50B24"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79E966E6"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0A1D8B75" w14:textId="77777777" w:rsidR="00AA227D" w:rsidRDefault="00425617" w:rsidP="008D37BF">
            <w:pPr>
              <w:pStyle w:val="TableBody"/>
            </w:pPr>
            <w:r>
              <w:t>Valid</w:t>
            </w:r>
          </w:p>
        </w:tc>
      </w:tr>
      <w:tr w:rsidR="00AA227D" w14:paraId="015F1AA2" w14:textId="77777777" w:rsidTr="00FE60E2">
        <w:trPr>
          <w:jc w:val="center"/>
        </w:trPr>
        <w:tc>
          <w:tcPr>
            <w:tcW w:w="1937" w:type="dxa"/>
            <w:shd w:val="clear" w:color="auto" w:fill="auto"/>
            <w:tcMar>
              <w:top w:w="100" w:type="dxa"/>
              <w:left w:w="100" w:type="dxa"/>
              <w:bottom w:w="100" w:type="dxa"/>
              <w:right w:w="100" w:type="dxa"/>
            </w:tcMar>
          </w:tcPr>
          <w:p w14:paraId="656B1BC1" w14:textId="77777777" w:rsidR="00AA227D" w:rsidRDefault="00425617" w:rsidP="008D37BF">
            <w:pPr>
              <w:pStyle w:val="TableBody"/>
            </w:pPr>
            <w:r>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5914A1B0" w14:textId="77777777" w:rsidR="00AA227D" w:rsidRDefault="00425617" w:rsidP="008D37BF">
            <w:pPr>
              <w:pStyle w:val="TableBody"/>
            </w:pPr>
            <w:r>
              <w:t>Menekan tombol “Reset”</w:t>
            </w:r>
          </w:p>
        </w:tc>
        <w:tc>
          <w:tcPr>
            <w:tcW w:w="1938" w:type="dxa"/>
            <w:shd w:val="clear" w:color="auto" w:fill="auto"/>
            <w:tcMar>
              <w:top w:w="100" w:type="dxa"/>
              <w:left w:w="100" w:type="dxa"/>
              <w:bottom w:w="100" w:type="dxa"/>
              <w:right w:w="100" w:type="dxa"/>
            </w:tcMar>
          </w:tcPr>
          <w:p w14:paraId="078BD055"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38" w:type="dxa"/>
            <w:shd w:val="clear" w:color="auto" w:fill="auto"/>
            <w:tcMar>
              <w:top w:w="100" w:type="dxa"/>
              <w:left w:w="100" w:type="dxa"/>
              <w:bottom w:w="100" w:type="dxa"/>
              <w:right w:w="100" w:type="dxa"/>
            </w:tcMar>
          </w:tcPr>
          <w:p w14:paraId="19C3F5DE"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38" w:type="dxa"/>
            <w:shd w:val="clear" w:color="auto" w:fill="auto"/>
            <w:tcMar>
              <w:top w:w="100" w:type="dxa"/>
              <w:left w:w="100" w:type="dxa"/>
              <w:bottom w:w="100" w:type="dxa"/>
              <w:right w:w="100" w:type="dxa"/>
            </w:tcMar>
          </w:tcPr>
          <w:p w14:paraId="0DBC06D7" w14:textId="77777777" w:rsidR="00AA227D" w:rsidRDefault="00425617" w:rsidP="008D37BF">
            <w:pPr>
              <w:pStyle w:val="TableBody"/>
            </w:pPr>
            <w:r>
              <w:t>Valid</w:t>
            </w:r>
          </w:p>
        </w:tc>
      </w:tr>
      <w:tr w:rsidR="00AA227D" w14:paraId="4D0D08FB" w14:textId="77777777" w:rsidTr="00FE60E2">
        <w:trPr>
          <w:jc w:val="center"/>
        </w:trPr>
        <w:tc>
          <w:tcPr>
            <w:tcW w:w="1937" w:type="dxa"/>
            <w:shd w:val="clear" w:color="auto" w:fill="auto"/>
            <w:tcMar>
              <w:top w:w="100" w:type="dxa"/>
              <w:left w:w="100" w:type="dxa"/>
              <w:bottom w:w="100" w:type="dxa"/>
              <w:right w:w="100" w:type="dxa"/>
            </w:tcMar>
          </w:tcPr>
          <w:p w14:paraId="388D78FE" w14:textId="77777777" w:rsidR="00AA227D" w:rsidRDefault="00425617" w:rsidP="008D37BF">
            <w:pPr>
              <w:pStyle w:val="TableBody"/>
            </w:pPr>
            <w:r>
              <w:t>Menuju ke halaman detail penulis tertentu</w:t>
            </w:r>
          </w:p>
        </w:tc>
        <w:tc>
          <w:tcPr>
            <w:tcW w:w="1937" w:type="dxa"/>
            <w:shd w:val="clear" w:color="auto" w:fill="auto"/>
            <w:tcMar>
              <w:top w:w="100" w:type="dxa"/>
              <w:left w:w="100" w:type="dxa"/>
              <w:bottom w:w="100" w:type="dxa"/>
              <w:right w:w="100" w:type="dxa"/>
            </w:tcMar>
          </w:tcPr>
          <w:p w14:paraId="26676E56" w14:textId="77777777" w:rsidR="00AA227D" w:rsidRDefault="00425617" w:rsidP="008D37BF">
            <w:pPr>
              <w:pStyle w:val="TableBody"/>
            </w:pPr>
            <w:r>
              <w:t>Menekan nama penerima royalti</w:t>
            </w:r>
          </w:p>
        </w:tc>
        <w:tc>
          <w:tcPr>
            <w:tcW w:w="1938" w:type="dxa"/>
            <w:shd w:val="clear" w:color="auto" w:fill="auto"/>
            <w:tcMar>
              <w:top w:w="100" w:type="dxa"/>
              <w:left w:w="100" w:type="dxa"/>
              <w:bottom w:w="100" w:type="dxa"/>
              <w:right w:w="100" w:type="dxa"/>
            </w:tcMar>
          </w:tcPr>
          <w:p w14:paraId="690091D0"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55E6B7B8"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0F2301E9" w14:textId="77777777" w:rsidR="00AA227D" w:rsidRDefault="00425617" w:rsidP="008D37BF">
            <w:pPr>
              <w:pStyle w:val="TableBody"/>
            </w:pPr>
            <w:r>
              <w:t>Valid</w:t>
            </w:r>
          </w:p>
        </w:tc>
      </w:tr>
      <w:tr w:rsidR="00AA227D" w14:paraId="5B3A9AD9" w14:textId="77777777" w:rsidTr="00FE60E2">
        <w:trPr>
          <w:jc w:val="center"/>
        </w:trPr>
        <w:tc>
          <w:tcPr>
            <w:tcW w:w="1937" w:type="dxa"/>
            <w:shd w:val="clear" w:color="auto" w:fill="auto"/>
            <w:tcMar>
              <w:top w:w="100" w:type="dxa"/>
              <w:left w:w="100" w:type="dxa"/>
              <w:bottom w:w="100" w:type="dxa"/>
              <w:right w:w="100" w:type="dxa"/>
            </w:tcMar>
          </w:tcPr>
          <w:p w14:paraId="081E6E03" w14:textId="77777777" w:rsidR="00AA227D" w:rsidRDefault="00425617" w:rsidP="008D37BF">
            <w:pPr>
              <w:pStyle w:val="TableBody"/>
            </w:pPr>
            <w:r>
              <w:t>Menuju ke halaman pengajuan dan pembayaran royalti penulis</w:t>
            </w:r>
          </w:p>
        </w:tc>
        <w:tc>
          <w:tcPr>
            <w:tcW w:w="1937" w:type="dxa"/>
            <w:shd w:val="clear" w:color="auto" w:fill="auto"/>
            <w:tcMar>
              <w:top w:w="100" w:type="dxa"/>
              <w:left w:w="100" w:type="dxa"/>
              <w:bottom w:w="100" w:type="dxa"/>
              <w:right w:w="100" w:type="dxa"/>
            </w:tcMar>
          </w:tcPr>
          <w:p w14:paraId="126F20FD" w14:textId="77777777" w:rsidR="00AA227D" w:rsidRDefault="00425617" w:rsidP="008D37BF">
            <w:pPr>
              <w:pStyle w:val="TableBody"/>
            </w:pPr>
            <w:r>
              <w:t>Menekan tombol “Form Pengajuan”</w:t>
            </w:r>
          </w:p>
        </w:tc>
        <w:tc>
          <w:tcPr>
            <w:tcW w:w="1938" w:type="dxa"/>
            <w:shd w:val="clear" w:color="auto" w:fill="auto"/>
            <w:tcMar>
              <w:top w:w="100" w:type="dxa"/>
              <w:left w:w="100" w:type="dxa"/>
              <w:bottom w:w="100" w:type="dxa"/>
              <w:right w:w="100" w:type="dxa"/>
            </w:tcMar>
          </w:tcPr>
          <w:p w14:paraId="4C5150B8"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66926F45"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1AC38E66" w14:textId="77777777" w:rsidR="00AA227D" w:rsidRDefault="00425617" w:rsidP="008D37BF">
            <w:pPr>
              <w:pStyle w:val="TableBody"/>
            </w:pPr>
            <w:r>
              <w:t>Valid</w:t>
            </w:r>
          </w:p>
        </w:tc>
      </w:tr>
    </w:tbl>
    <w:p w14:paraId="02150807" w14:textId="721FD33C" w:rsidR="00FE60E2" w:rsidRPr="00FE60E2" w:rsidRDefault="00FE60E2" w:rsidP="00FE60E2">
      <w:pPr>
        <w:pStyle w:val="Caption"/>
        <w:keepNext/>
        <w:rPr>
          <w:lang w:val="en-ID"/>
        </w:rPr>
      </w:pPr>
      <w:bookmarkStart w:id="1193" w:name="_Toc75886338"/>
      <w:r>
        <w:lastRenderedPageBreak/>
        <w:t xml:space="preserve">Tabel 3. </w:t>
      </w:r>
      <w:r>
        <w:fldChar w:fldCharType="begin"/>
      </w:r>
      <w:r>
        <w:instrText xml:space="preserve"> SEQ Tabel_3. \* ARABIC </w:instrText>
      </w:r>
      <w:r>
        <w:fldChar w:fldCharType="separate"/>
      </w:r>
      <w:r w:rsidR="00895071">
        <w:rPr>
          <w:noProof/>
        </w:rPr>
        <w:t>12</w:t>
      </w:r>
      <w:r>
        <w:fldChar w:fldCharType="end"/>
      </w:r>
      <w:r>
        <w:rPr>
          <w:lang w:val="en-ID"/>
        </w:rPr>
        <w:t xml:space="preserve"> </w:t>
      </w:r>
      <w:r>
        <w:rPr>
          <w:i/>
        </w:rPr>
        <w:t xml:space="preserve">Test Case </w:t>
      </w:r>
      <w:r>
        <w:t>Halaman Pengajuan dan Pembayaran Royalti Penulis</w:t>
      </w:r>
      <w:bookmarkEnd w:id="1193"/>
    </w:p>
    <w:tbl>
      <w:tblPr>
        <w:tblStyle w:val="af5"/>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571DD830" w14:textId="77777777" w:rsidTr="00FE60E2">
        <w:trPr>
          <w:jc w:val="center"/>
        </w:trPr>
        <w:tc>
          <w:tcPr>
            <w:tcW w:w="1937" w:type="dxa"/>
            <w:shd w:val="clear" w:color="auto" w:fill="auto"/>
            <w:tcMar>
              <w:top w:w="100" w:type="dxa"/>
              <w:left w:w="100" w:type="dxa"/>
              <w:bottom w:w="100" w:type="dxa"/>
              <w:right w:w="100" w:type="dxa"/>
            </w:tcMar>
          </w:tcPr>
          <w:p w14:paraId="00FFEB86"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74FB1EC3"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60D809B0"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5AF88B10"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0BFBD4C2" w14:textId="77777777" w:rsidR="00AA227D" w:rsidRDefault="00425617" w:rsidP="008D37BF">
            <w:pPr>
              <w:pStyle w:val="TableHead"/>
            </w:pPr>
            <w:r>
              <w:t>Hasil</w:t>
            </w:r>
          </w:p>
        </w:tc>
      </w:tr>
      <w:tr w:rsidR="00AA227D" w14:paraId="16FC9E6C" w14:textId="77777777" w:rsidTr="00FE60E2">
        <w:trPr>
          <w:jc w:val="center"/>
        </w:trPr>
        <w:tc>
          <w:tcPr>
            <w:tcW w:w="1937" w:type="dxa"/>
            <w:shd w:val="clear" w:color="auto" w:fill="auto"/>
            <w:tcMar>
              <w:top w:w="100" w:type="dxa"/>
              <w:left w:w="100" w:type="dxa"/>
              <w:bottom w:w="100" w:type="dxa"/>
              <w:right w:w="100" w:type="dxa"/>
            </w:tcMar>
          </w:tcPr>
          <w:p w14:paraId="2EFB8EBE" w14:textId="77777777" w:rsidR="00AA227D" w:rsidRDefault="00425617" w:rsidP="008D37BF">
            <w:pPr>
              <w:pStyle w:val="TableBody"/>
            </w:pPr>
            <w:r>
              <w:t>Membuka halaman ketika tanggal awal atau tanggal akhir periode belum dimasukkan</w:t>
            </w:r>
          </w:p>
        </w:tc>
        <w:tc>
          <w:tcPr>
            <w:tcW w:w="1937" w:type="dxa"/>
            <w:shd w:val="clear" w:color="auto" w:fill="auto"/>
            <w:tcMar>
              <w:top w:w="100" w:type="dxa"/>
              <w:left w:w="100" w:type="dxa"/>
              <w:bottom w:w="100" w:type="dxa"/>
              <w:right w:w="100" w:type="dxa"/>
            </w:tcMar>
          </w:tcPr>
          <w:p w14:paraId="039FD8AF"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264853E5" w14:textId="77777777" w:rsidR="00AA227D" w:rsidRDefault="00425617" w:rsidP="008D37BF">
            <w:pPr>
              <w:pStyle w:val="TableBody"/>
            </w:pPr>
            <w:r>
              <w:t>Menampilkan peringatan untuk memasukkan tanggal awal dan tanggal akhir periode</w:t>
            </w:r>
          </w:p>
        </w:tc>
        <w:tc>
          <w:tcPr>
            <w:tcW w:w="1938" w:type="dxa"/>
            <w:shd w:val="clear" w:color="auto" w:fill="auto"/>
            <w:tcMar>
              <w:top w:w="100" w:type="dxa"/>
              <w:left w:w="100" w:type="dxa"/>
              <w:bottom w:w="100" w:type="dxa"/>
              <w:right w:w="100" w:type="dxa"/>
            </w:tcMar>
          </w:tcPr>
          <w:p w14:paraId="3FC73303" w14:textId="77777777" w:rsidR="00AA227D" w:rsidRDefault="00425617" w:rsidP="008D37BF">
            <w:pPr>
              <w:pStyle w:val="TableBody"/>
            </w:pPr>
            <w:r>
              <w:t>Menampilkan peringatan untuk memasukkan tanggal awal dan tanggal akhir periode</w:t>
            </w:r>
          </w:p>
        </w:tc>
        <w:tc>
          <w:tcPr>
            <w:tcW w:w="1938" w:type="dxa"/>
            <w:shd w:val="clear" w:color="auto" w:fill="auto"/>
            <w:tcMar>
              <w:top w:w="100" w:type="dxa"/>
              <w:left w:w="100" w:type="dxa"/>
              <w:bottom w:w="100" w:type="dxa"/>
              <w:right w:w="100" w:type="dxa"/>
            </w:tcMar>
          </w:tcPr>
          <w:p w14:paraId="57FCC41E" w14:textId="77777777" w:rsidR="00AA227D" w:rsidRDefault="00425617" w:rsidP="008D37BF">
            <w:pPr>
              <w:pStyle w:val="TableBody"/>
            </w:pPr>
            <w:r>
              <w:t>Valid</w:t>
            </w:r>
          </w:p>
        </w:tc>
      </w:tr>
      <w:tr w:rsidR="00AA227D" w14:paraId="5174CB5B" w14:textId="77777777" w:rsidTr="00FE60E2">
        <w:trPr>
          <w:jc w:val="center"/>
        </w:trPr>
        <w:tc>
          <w:tcPr>
            <w:tcW w:w="1937" w:type="dxa"/>
            <w:shd w:val="clear" w:color="auto" w:fill="auto"/>
            <w:tcMar>
              <w:top w:w="100" w:type="dxa"/>
              <w:left w:w="100" w:type="dxa"/>
              <w:bottom w:w="100" w:type="dxa"/>
              <w:right w:w="100" w:type="dxa"/>
            </w:tcMar>
          </w:tcPr>
          <w:p w14:paraId="745661CF" w14:textId="77777777" w:rsidR="00AA227D" w:rsidRDefault="00425617" w:rsidP="008D37BF">
            <w:pPr>
              <w:pStyle w:val="TableBody"/>
            </w:pPr>
            <w:r>
              <w:t>Memasukkan tanggal awal dan tanggal akhir periode</w:t>
            </w:r>
          </w:p>
        </w:tc>
        <w:tc>
          <w:tcPr>
            <w:tcW w:w="1937" w:type="dxa"/>
            <w:shd w:val="clear" w:color="auto" w:fill="auto"/>
            <w:tcMar>
              <w:top w:w="100" w:type="dxa"/>
              <w:left w:w="100" w:type="dxa"/>
              <w:bottom w:w="100" w:type="dxa"/>
              <w:right w:w="100" w:type="dxa"/>
            </w:tcMar>
          </w:tcPr>
          <w:p w14:paraId="30F33477" w14:textId="77777777" w:rsidR="00AA227D" w:rsidRDefault="00425617" w:rsidP="008D37BF">
            <w:pPr>
              <w:pStyle w:val="TableBody"/>
            </w:pPr>
            <w:r>
              <w:t>Tanggal awal dan tanggal akhir periode kemudian menekan tombol “Filter”</w:t>
            </w:r>
          </w:p>
        </w:tc>
        <w:tc>
          <w:tcPr>
            <w:tcW w:w="1938" w:type="dxa"/>
            <w:shd w:val="clear" w:color="auto" w:fill="auto"/>
            <w:tcMar>
              <w:top w:w="100" w:type="dxa"/>
              <w:left w:w="100" w:type="dxa"/>
              <w:bottom w:w="100" w:type="dxa"/>
              <w:right w:w="100" w:type="dxa"/>
            </w:tcMar>
          </w:tcPr>
          <w:p w14:paraId="7D309337"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938" w:type="dxa"/>
            <w:shd w:val="clear" w:color="auto" w:fill="auto"/>
            <w:tcMar>
              <w:top w:w="100" w:type="dxa"/>
              <w:left w:w="100" w:type="dxa"/>
              <w:bottom w:w="100" w:type="dxa"/>
              <w:right w:w="100" w:type="dxa"/>
            </w:tcMar>
          </w:tcPr>
          <w:p w14:paraId="4B8CAAF4"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938" w:type="dxa"/>
            <w:shd w:val="clear" w:color="auto" w:fill="auto"/>
            <w:tcMar>
              <w:top w:w="100" w:type="dxa"/>
              <w:left w:w="100" w:type="dxa"/>
              <w:bottom w:w="100" w:type="dxa"/>
              <w:right w:w="100" w:type="dxa"/>
            </w:tcMar>
          </w:tcPr>
          <w:p w14:paraId="6E8723C9" w14:textId="77777777" w:rsidR="00AA227D" w:rsidRDefault="00425617" w:rsidP="008D37BF">
            <w:pPr>
              <w:pStyle w:val="TableBody"/>
            </w:pPr>
            <w:r>
              <w:t>Valid</w:t>
            </w:r>
          </w:p>
        </w:tc>
      </w:tr>
      <w:tr w:rsidR="00AA227D" w14:paraId="1FF2F33B" w14:textId="77777777" w:rsidTr="00FE60E2">
        <w:trPr>
          <w:jc w:val="center"/>
        </w:trPr>
        <w:tc>
          <w:tcPr>
            <w:tcW w:w="1937" w:type="dxa"/>
            <w:shd w:val="clear" w:color="auto" w:fill="auto"/>
            <w:tcMar>
              <w:top w:w="100" w:type="dxa"/>
              <w:left w:w="100" w:type="dxa"/>
              <w:bottom w:w="100" w:type="dxa"/>
              <w:right w:w="100" w:type="dxa"/>
            </w:tcMar>
          </w:tcPr>
          <w:p w14:paraId="08AA4D49" w14:textId="77777777" w:rsidR="00AA227D" w:rsidRDefault="00425617" w:rsidP="008D37BF">
            <w:pPr>
              <w:pStyle w:val="TableBody"/>
            </w:pPr>
            <w:r>
              <w:t>Mengajukan pembayaran royalti penulis</w:t>
            </w:r>
          </w:p>
        </w:tc>
        <w:tc>
          <w:tcPr>
            <w:tcW w:w="1937" w:type="dxa"/>
            <w:shd w:val="clear" w:color="auto" w:fill="auto"/>
            <w:tcMar>
              <w:top w:w="100" w:type="dxa"/>
              <w:left w:w="100" w:type="dxa"/>
              <w:bottom w:w="100" w:type="dxa"/>
              <w:right w:w="100" w:type="dxa"/>
            </w:tcMar>
          </w:tcPr>
          <w:p w14:paraId="08639A3A" w14:textId="77777777" w:rsidR="00AA227D" w:rsidRDefault="00425617" w:rsidP="008D37BF">
            <w:pPr>
              <w:pStyle w:val="TableBody"/>
            </w:pPr>
            <w:r>
              <w:t>Menekan tombol “Ajukan Royalti” kemudian tekan tombol “Confirm” pada modal</w:t>
            </w:r>
          </w:p>
        </w:tc>
        <w:tc>
          <w:tcPr>
            <w:tcW w:w="1938" w:type="dxa"/>
            <w:shd w:val="clear" w:color="auto" w:fill="auto"/>
            <w:tcMar>
              <w:top w:w="100" w:type="dxa"/>
              <w:left w:w="100" w:type="dxa"/>
              <w:bottom w:w="100" w:type="dxa"/>
              <w:right w:w="100" w:type="dxa"/>
            </w:tcMar>
          </w:tcPr>
          <w:p w14:paraId="70205917"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8" w:type="dxa"/>
            <w:shd w:val="clear" w:color="auto" w:fill="auto"/>
            <w:tcMar>
              <w:top w:w="100" w:type="dxa"/>
              <w:left w:w="100" w:type="dxa"/>
              <w:bottom w:w="100" w:type="dxa"/>
              <w:right w:w="100" w:type="dxa"/>
            </w:tcMar>
          </w:tcPr>
          <w:p w14:paraId="2406C623"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8" w:type="dxa"/>
            <w:shd w:val="clear" w:color="auto" w:fill="auto"/>
            <w:tcMar>
              <w:top w:w="100" w:type="dxa"/>
              <w:left w:w="100" w:type="dxa"/>
              <w:bottom w:w="100" w:type="dxa"/>
              <w:right w:w="100" w:type="dxa"/>
            </w:tcMar>
          </w:tcPr>
          <w:p w14:paraId="32EBED14" w14:textId="77777777" w:rsidR="00AA227D" w:rsidRDefault="00425617" w:rsidP="008D37BF">
            <w:pPr>
              <w:pStyle w:val="TableBody"/>
            </w:pPr>
            <w:r>
              <w:t>Valid</w:t>
            </w:r>
          </w:p>
        </w:tc>
      </w:tr>
      <w:tr w:rsidR="00AA227D" w14:paraId="3180DF33" w14:textId="77777777" w:rsidTr="00FE60E2">
        <w:trPr>
          <w:jc w:val="center"/>
        </w:trPr>
        <w:tc>
          <w:tcPr>
            <w:tcW w:w="1937" w:type="dxa"/>
            <w:shd w:val="clear" w:color="auto" w:fill="auto"/>
            <w:tcMar>
              <w:top w:w="100" w:type="dxa"/>
              <w:left w:w="100" w:type="dxa"/>
              <w:bottom w:w="100" w:type="dxa"/>
              <w:right w:w="100" w:type="dxa"/>
            </w:tcMar>
          </w:tcPr>
          <w:p w14:paraId="4669E58A" w14:textId="77777777" w:rsidR="00AA227D" w:rsidRDefault="00425617" w:rsidP="008D37BF">
            <w:pPr>
              <w:pStyle w:val="TableBody"/>
            </w:pPr>
            <w:r>
              <w:t>Membayar royalti ketika sudah mengajukan pembayaran royalti penulis sebelumnya</w:t>
            </w:r>
          </w:p>
        </w:tc>
        <w:tc>
          <w:tcPr>
            <w:tcW w:w="1937" w:type="dxa"/>
            <w:shd w:val="clear" w:color="auto" w:fill="auto"/>
            <w:tcMar>
              <w:top w:w="100" w:type="dxa"/>
              <w:left w:w="100" w:type="dxa"/>
              <w:bottom w:w="100" w:type="dxa"/>
              <w:right w:w="100" w:type="dxa"/>
            </w:tcMar>
          </w:tcPr>
          <w:p w14:paraId="6797C76E" w14:textId="77777777" w:rsidR="00AA227D" w:rsidRDefault="00425617" w:rsidP="008D37BF">
            <w:pPr>
              <w:pStyle w:val="TableBody"/>
            </w:pPr>
            <w:r>
              <w:t>Menekan tombol “Bayar” kemudian memasukkan bukti bayar pada modal dan menekan tombol “Confirm”</w:t>
            </w:r>
          </w:p>
        </w:tc>
        <w:tc>
          <w:tcPr>
            <w:tcW w:w="1938" w:type="dxa"/>
            <w:shd w:val="clear" w:color="auto" w:fill="auto"/>
            <w:tcMar>
              <w:top w:w="100" w:type="dxa"/>
              <w:left w:w="100" w:type="dxa"/>
              <w:bottom w:w="100" w:type="dxa"/>
              <w:right w:w="100" w:type="dxa"/>
            </w:tcMar>
          </w:tcPr>
          <w:p w14:paraId="44CAC12B" w14:textId="77777777" w:rsidR="00AA227D" w:rsidRDefault="00425617" w:rsidP="008D37BF">
            <w:pPr>
              <w:pStyle w:val="TableBody"/>
            </w:pPr>
            <w:r>
              <w:t xml:space="preserve">Menuju ke halaman </w:t>
            </w:r>
            <w:r>
              <w:rPr>
                <w:i/>
              </w:rPr>
              <w:t xml:space="preserve">dashboard </w:t>
            </w:r>
            <w:r>
              <w:t>royalti</w:t>
            </w:r>
          </w:p>
        </w:tc>
        <w:tc>
          <w:tcPr>
            <w:tcW w:w="1938" w:type="dxa"/>
            <w:shd w:val="clear" w:color="auto" w:fill="auto"/>
            <w:tcMar>
              <w:top w:w="100" w:type="dxa"/>
              <w:left w:w="100" w:type="dxa"/>
              <w:bottom w:w="100" w:type="dxa"/>
              <w:right w:w="100" w:type="dxa"/>
            </w:tcMar>
          </w:tcPr>
          <w:p w14:paraId="31617247" w14:textId="77777777" w:rsidR="00AA227D" w:rsidRDefault="00425617" w:rsidP="008D37BF">
            <w:pPr>
              <w:pStyle w:val="TableBody"/>
            </w:pPr>
            <w:r>
              <w:t xml:space="preserve">Menuju ke halaman </w:t>
            </w:r>
            <w:r>
              <w:rPr>
                <w:i/>
              </w:rPr>
              <w:t xml:space="preserve">dashboard </w:t>
            </w:r>
            <w:r>
              <w:t>royalti</w:t>
            </w:r>
          </w:p>
        </w:tc>
        <w:tc>
          <w:tcPr>
            <w:tcW w:w="1938" w:type="dxa"/>
            <w:shd w:val="clear" w:color="auto" w:fill="auto"/>
            <w:tcMar>
              <w:top w:w="100" w:type="dxa"/>
              <w:left w:w="100" w:type="dxa"/>
              <w:bottom w:w="100" w:type="dxa"/>
              <w:right w:w="100" w:type="dxa"/>
            </w:tcMar>
          </w:tcPr>
          <w:p w14:paraId="0269D79A" w14:textId="77777777" w:rsidR="00AA227D" w:rsidRDefault="00425617" w:rsidP="008D37BF">
            <w:pPr>
              <w:pStyle w:val="TableBody"/>
            </w:pPr>
            <w:r>
              <w:t>Valid</w:t>
            </w:r>
          </w:p>
        </w:tc>
      </w:tr>
      <w:tr w:rsidR="00AA227D" w14:paraId="31E2E46F" w14:textId="77777777" w:rsidTr="00FE60E2">
        <w:trPr>
          <w:jc w:val="center"/>
        </w:trPr>
        <w:tc>
          <w:tcPr>
            <w:tcW w:w="1937" w:type="dxa"/>
            <w:shd w:val="clear" w:color="auto" w:fill="auto"/>
            <w:tcMar>
              <w:top w:w="100" w:type="dxa"/>
              <w:left w:w="100" w:type="dxa"/>
              <w:bottom w:w="100" w:type="dxa"/>
              <w:right w:w="100" w:type="dxa"/>
            </w:tcMar>
          </w:tcPr>
          <w:p w14:paraId="37FF8078" w14:textId="77777777" w:rsidR="00AA227D" w:rsidRDefault="00425617" w:rsidP="008D37BF">
            <w:pPr>
              <w:pStyle w:val="TableBody"/>
            </w:pPr>
            <w:r>
              <w:lastRenderedPageBreak/>
              <w:t>Menuju ke halaman detail riwayat royalti suatu penulis</w:t>
            </w:r>
          </w:p>
        </w:tc>
        <w:tc>
          <w:tcPr>
            <w:tcW w:w="1937" w:type="dxa"/>
            <w:shd w:val="clear" w:color="auto" w:fill="auto"/>
            <w:tcMar>
              <w:top w:w="100" w:type="dxa"/>
              <w:left w:w="100" w:type="dxa"/>
              <w:bottom w:w="100" w:type="dxa"/>
              <w:right w:w="100" w:type="dxa"/>
            </w:tcMar>
          </w:tcPr>
          <w:p w14:paraId="5FF05D60" w14:textId="77777777" w:rsidR="00AA227D" w:rsidRDefault="00425617" w:rsidP="008D37BF">
            <w:pPr>
              <w:pStyle w:val="TableBody"/>
            </w:pPr>
            <w:r>
              <w:t>Menekan tombol “Detail”</w:t>
            </w:r>
          </w:p>
        </w:tc>
        <w:tc>
          <w:tcPr>
            <w:tcW w:w="1938" w:type="dxa"/>
            <w:shd w:val="clear" w:color="auto" w:fill="auto"/>
            <w:tcMar>
              <w:top w:w="100" w:type="dxa"/>
              <w:left w:w="100" w:type="dxa"/>
              <w:bottom w:w="100" w:type="dxa"/>
              <w:right w:w="100" w:type="dxa"/>
            </w:tcMar>
          </w:tcPr>
          <w:p w14:paraId="233B074A"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2A936C70"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74B3D442" w14:textId="77777777" w:rsidR="00AA227D" w:rsidRDefault="00425617" w:rsidP="008D37BF">
            <w:pPr>
              <w:pStyle w:val="TableBody"/>
            </w:pPr>
            <w:r>
              <w:t>Valid</w:t>
            </w:r>
          </w:p>
        </w:tc>
      </w:tr>
      <w:tr w:rsidR="00AA227D" w14:paraId="6DDFCFEB" w14:textId="77777777" w:rsidTr="00FE60E2">
        <w:trPr>
          <w:jc w:val="center"/>
        </w:trPr>
        <w:tc>
          <w:tcPr>
            <w:tcW w:w="1937" w:type="dxa"/>
            <w:shd w:val="clear" w:color="auto" w:fill="auto"/>
            <w:tcMar>
              <w:top w:w="100" w:type="dxa"/>
              <w:left w:w="100" w:type="dxa"/>
              <w:bottom w:w="100" w:type="dxa"/>
              <w:right w:w="100" w:type="dxa"/>
            </w:tcMar>
          </w:tcPr>
          <w:p w14:paraId="686244EC" w14:textId="77777777" w:rsidR="00AA227D" w:rsidRDefault="00425617" w:rsidP="008D37BF">
            <w:pPr>
              <w:pStyle w:val="TableBody"/>
            </w:pPr>
            <w:r>
              <w:t>Menuju ke halaman penerimaan royalti ketika status royalti penulis masih “Diajukan”</w:t>
            </w:r>
          </w:p>
        </w:tc>
        <w:tc>
          <w:tcPr>
            <w:tcW w:w="1937" w:type="dxa"/>
            <w:shd w:val="clear" w:color="auto" w:fill="auto"/>
            <w:tcMar>
              <w:top w:w="100" w:type="dxa"/>
              <w:left w:w="100" w:type="dxa"/>
              <w:bottom w:w="100" w:type="dxa"/>
              <w:right w:w="100" w:type="dxa"/>
            </w:tcMar>
          </w:tcPr>
          <w:p w14:paraId="1CFB0055"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64487440" w14:textId="77777777" w:rsidR="00AA227D" w:rsidRDefault="00425617" w:rsidP="008D37BF">
            <w:pPr>
              <w:pStyle w:val="TableBody"/>
            </w:pPr>
            <w:r>
              <w:t>Muncul tabel detail royalti yang belum dibayar yang berisikan tanggal mulai periode, tanggal akhir periode, dan total royalti</w:t>
            </w:r>
          </w:p>
        </w:tc>
        <w:tc>
          <w:tcPr>
            <w:tcW w:w="1938" w:type="dxa"/>
            <w:shd w:val="clear" w:color="auto" w:fill="auto"/>
            <w:tcMar>
              <w:top w:w="100" w:type="dxa"/>
              <w:left w:w="100" w:type="dxa"/>
              <w:bottom w:w="100" w:type="dxa"/>
              <w:right w:w="100" w:type="dxa"/>
            </w:tcMar>
          </w:tcPr>
          <w:p w14:paraId="4AA09E01" w14:textId="77777777" w:rsidR="00AA227D" w:rsidRDefault="00425617" w:rsidP="008D37BF">
            <w:pPr>
              <w:pStyle w:val="TableBody"/>
            </w:pPr>
            <w:r>
              <w:t>Muncul tabel detail royalti yang belum dibayar yang berisikan tanggal mulai periode, tanggal akhir periode, dan total royalti</w:t>
            </w:r>
          </w:p>
        </w:tc>
        <w:tc>
          <w:tcPr>
            <w:tcW w:w="1938" w:type="dxa"/>
            <w:shd w:val="clear" w:color="auto" w:fill="auto"/>
            <w:tcMar>
              <w:top w:w="100" w:type="dxa"/>
              <w:left w:w="100" w:type="dxa"/>
              <w:bottom w:w="100" w:type="dxa"/>
              <w:right w:w="100" w:type="dxa"/>
            </w:tcMar>
          </w:tcPr>
          <w:p w14:paraId="0EDA75A4" w14:textId="77777777" w:rsidR="00AA227D" w:rsidRDefault="00425617" w:rsidP="008D37BF">
            <w:pPr>
              <w:pStyle w:val="TableBody"/>
            </w:pPr>
            <w:r>
              <w:t>Valid</w:t>
            </w:r>
          </w:p>
        </w:tc>
      </w:tr>
    </w:tbl>
    <w:p w14:paraId="3E38652E" w14:textId="6C47E115" w:rsidR="00AA227D" w:rsidRDefault="00AA227D">
      <w:pPr>
        <w:keepNext/>
        <w:spacing w:before="240" w:after="240"/>
        <w:jc w:val="center"/>
      </w:pPr>
    </w:p>
    <w:p w14:paraId="66AEE1FC" w14:textId="570610BD" w:rsidR="00FE60E2" w:rsidRPr="00FE60E2" w:rsidRDefault="00FE60E2" w:rsidP="00FE60E2">
      <w:pPr>
        <w:pStyle w:val="Caption"/>
        <w:keepNext/>
        <w:rPr>
          <w:lang w:val="en-ID"/>
        </w:rPr>
      </w:pPr>
      <w:bookmarkStart w:id="1194" w:name="_Toc75886339"/>
      <w:r>
        <w:t xml:space="preserve">Tabel 3. </w:t>
      </w:r>
      <w:r>
        <w:fldChar w:fldCharType="begin"/>
      </w:r>
      <w:r>
        <w:instrText xml:space="preserve"> SEQ Tabel_3. \* ARABIC </w:instrText>
      </w:r>
      <w:r>
        <w:fldChar w:fldCharType="separate"/>
      </w:r>
      <w:r w:rsidR="00895071">
        <w:rPr>
          <w:noProof/>
        </w:rPr>
        <w:t>13</w:t>
      </w:r>
      <w:r>
        <w:fldChar w:fldCharType="end"/>
      </w:r>
      <w:r>
        <w:rPr>
          <w:lang w:val="en-ID"/>
        </w:rPr>
        <w:t xml:space="preserve"> </w:t>
      </w:r>
      <w:r>
        <w:rPr>
          <w:i/>
        </w:rPr>
        <w:t xml:space="preserve">Test Case </w:t>
      </w:r>
      <w:r>
        <w:t xml:space="preserve">Halaman Royalti </w:t>
      </w:r>
      <w:r>
        <w:rPr>
          <w:i/>
        </w:rPr>
        <w:t xml:space="preserve">Tab </w:t>
      </w:r>
      <w:r>
        <w:t>Riwayat Royalti</w:t>
      </w:r>
      <w:bookmarkEnd w:id="1194"/>
    </w:p>
    <w:tbl>
      <w:tblPr>
        <w:tblStyle w:val="af6"/>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42DC1863" w14:textId="77777777" w:rsidTr="00FE60E2">
        <w:trPr>
          <w:jc w:val="center"/>
        </w:trPr>
        <w:tc>
          <w:tcPr>
            <w:tcW w:w="1937" w:type="dxa"/>
            <w:shd w:val="clear" w:color="auto" w:fill="auto"/>
            <w:tcMar>
              <w:top w:w="100" w:type="dxa"/>
              <w:left w:w="100" w:type="dxa"/>
              <w:bottom w:w="100" w:type="dxa"/>
              <w:right w:w="100" w:type="dxa"/>
            </w:tcMar>
          </w:tcPr>
          <w:p w14:paraId="148E6477"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35B0D909"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5C8303C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343359"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52A29933" w14:textId="77777777" w:rsidR="00AA227D" w:rsidRDefault="00425617" w:rsidP="008D37BF">
            <w:pPr>
              <w:pStyle w:val="TableHead"/>
            </w:pPr>
            <w:r>
              <w:t>Hasil</w:t>
            </w:r>
          </w:p>
        </w:tc>
      </w:tr>
      <w:tr w:rsidR="00AA227D" w14:paraId="1F9800AB" w14:textId="77777777" w:rsidTr="00FE60E2">
        <w:trPr>
          <w:jc w:val="center"/>
        </w:trPr>
        <w:tc>
          <w:tcPr>
            <w:tcW w:w="1937" w:type="dxa"/>
            <w:shd w:val="clear" w:color="auto" w:fill="auto"/>
            <w:tcMar>
              <w:top w:w="100" w:type="dxa"/>
              <w:left w:w="100" w:type="dxa"/>
              <w:bottom w:w="100" w:type="dxa"/>
              <w:right w:w="100" w:type="dxa"/>
            </w:tcMar>
          </w:tcPr>
          <w:p w14:paraId="10A06629" w14:textId="77777777" w:rsidR="00AA227D" w:rsidRDefault="00425617" w:rsidP="008D37BF">
            <w:pPr>
              <w:pStyle w:val="TableBody"/>
            </w:pPr>
            <w:r>
              <w:t>Menampilkan riwayat royalti semua penulis</w:t>
            </w:r>
          </w:p>
        </w:tc>
        <w:tc>
          <w:tcPr>
            <w:tcW w:w="1937" w:type="dxa"/>
            <w:shd w:val="clear" w:color="auto" w:fill="auto"/>
            <w:tcMar>
              <w:top w:w="100" w:type="dxa"/>
              <w:left w:w="100" w:type="dxa"/>
              <w:bottom w:w="100" w:type="dxa"/>
              <w:right w:w="100" w:type="dxa"/>
            </w:tcMar>
          </w:tcPr>
          <w:p w14:paraId="747BDE5A"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4F0E0A05" w14:textId="77777777" w:rsidR="00AA227D" w:rsidRDefault="00425617" w:rsidP="008D37BF">
            <w:pPr>
              <w:pStyle w:val="TableBody"/>
            </w:pPr>
            <w:r>
              <w:t>Menampilkan tabel yang berisi nomor urut, nama penulis, periode royalti, jumlah royalti, status royalti, dan tanggal royalti dibayarkan</w:t>
            </w:r>
          </w:p>
        </w:tc>
        <w:tc>
          <w:tcPr>
            <w:tcW w:w="1938" w:type="dxa"/>
            <w:shd w:val="clear" w:color="auto" w:fill="auto"/>
            <w:tcMar>
              <w:top w:w="100" w:type="dxa"/>
              <w:left w:w="100" w:type="dxa"/>
              <w:bottom w:w="100" w:type="dxa"/>
              <w:right w:w="100" w:type="dxa"/>
            </w:tcMar>
          </w:tcPr>
          <w:p w14:paraId="68A34E3C" w14:textId="77777777" w:rsidR="00AA227D" w:rsidRDefault="00425617" w:rsidP="008D37BF">
            <w:pPr>
              <w:pStyle w:val="TableBody"/>
            </w:pPr>
            <w:r>
              <w:t>Menampilkan tabel yang berisi nomor urut, nama penulis, periode royalti, jumlah royalti, status royalti, dan tanggal royalti dibayarkan</w:t>
            </w:r>
          </w:p>
        </w:tc>
        <w:tc>
          <w:tcPr>
            <w:tcW w:w="1938" w:type="dxa"/>
            <w:shd w:val="clear" w:color="auto" w:fill="auto"/>
            <w:tcMar>
              <w:top w:w="100" w:type="dxa"/>
              <w:left w:w="100" w:type="dxa"/>
              <w:bottom w:w="100" w:type="dxa"/>
              <w:right w:w="100" w:type="dxa"/>
            </w:tcMar>
          </w:tcPr>
          <w:p w14:paraId="5BFD4DA1" w14:textId="77777777" w:rsidR="00AA227D" w:rsidRDefault="00425617" w:rsidP="008D37BF">
            <w:pPr>
              <w:pStyle w:val="TableBody"/>
            </w:pPr>
            <w:r>
              <w:t>Valid</w:t>
            </w:r>
          </w:p>
        </w:tc>
      </w:tr>
      <w:tr w:rsidR="00AA227D" w14:paraId="70DB08AE" w14:textId="77777777" w:rsidTr="00FE60E2">
        <w:trPr>
          <w:jc w:val="center"/>
        </w:trPr>
        <w:tc>
          <w:tcPr>
            <w:tcW w:w="1937" w:type="dxa"/>
            <w:shd w:val="clear" w:color="auto" w:fill="auto"/>
            <w:tcMar>
              <w:top w:w="100" w:type="dxa"/>
              <w:left w:w="100" w:type="dxa"/>
              <w:bottom w:w="100" w:type="dxa"/>
              <w:right w:w="100" w:type="dxa"/>
            </w:tcMar>
          </w:tcPr>
          <w:p w14:paraId="255E582B" w14:textId="77777777" w:rsidR="00AA227D" w:rsidRDefault="00425617" w:rsidP="008D37BF">
            <w:pPr>
              <w:pStyle w:val="TableBody"/>
            </w:pPr>
            <w:r>
              <w:t xml:space="preserve">Mengubah jumlah data yang ditampilkan pada halaman </w:t>
            </w:r>
            <w:r>
              <w:rPr>
                <w:i/>
              </w:rPr>
              <w:t>dashboard</w:t>
            </w:r>
          </w:p>
        </w:tc>
        <w:tc>
          <w:tcPr>
            <w:tcW w:w="1937" w:type="dxa"/>
            <w:shd w:val="clear" w:color="auto" w:fill="auto"/>
            <w:tcMar>
              <w:top w:w="100" w:type="dxa"/>
              <w:left w:w="100" w:type="dxa"/>
              <w:bottom w:w="100" w:type="dxa"/>
              <w:right w:w="100" w:type="dxa"/>
            </w:tcMar>
          </w:tcPr>
          <w:p w14:paraId="2F693E5E" w14:textId="77777777" w:rsidR="00AA227D" w:rsidRDefault="00425617" w:rsidP="008D37BF">
            <w:pPr>
              <w:pStyle w:val="TableBody"/>
            </w:pPr>
            <w:r>
              <w:t>10</w:t>
            </w:r>
          </w:p>
          <w:p w14:paraId="738A6055" w14:textId="77777777" w:rsidR="00AA227D" w:rsidRDefault="00425617" w:rsidP="008D37BF">
            <w:pPr>
              <w:pStyle w:val="TableBody"/>
            </w:pPr>
            <w:r>
              <w:t>25</w:t>
            </w:r>
          </w:p>
          <w:p w14:paraId="1E9E81F6" w14:textId="77777777" w:rsidR="00AA227D" w:rsidRDefault="00425617" w:rsidP="008D37BF">
            <w:pPr>
              <w:pStyle w:val="TableBody"/>
            </w:pPr>
            <w:r>
              <w:t>50</w:t>
            </w:r>
          </w:p>
          <w:p w14:paraId="41EC6F31" w14:textId="77777777" w:rsidR="00AA227D" w:rsidRDefault="00425617" w:rsidP="008D37BF">
            <w:pPr>
              <w:pStyle w:val="TableBody"/>
            </w:pPr>
            <w:r>
              <w:t>100</w:t>
            </w:r>
          </w:p>
        </w:tc>
        <w:tc>
          <w:tcPr>
            <w:tcW w:w="1938" w:type="dxa"/>
            <w:shd w:val="clear" w:color="auto" w:fill="auto"/>
            <w:tcMar>
              <w:top w:w="100" w:type="dxa"/>
              <w:left w:w="100" w:type="dxa"/>
              <w:bottom w:w="100" w:type="dxa"/>
              <w:right w:w="100" w:type="dxa"/>
            </w:tcMar>
          </w:tcPr>
          <w:p w14:paraId="267286D1"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2AAB581"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3A01C478" w14:textId="77777777" w:rsidR="00AA227D" w:rsidRDefault="00425617" w:rsidP="008D37BF">
            <w:pPr>
              <w:pStyle w:val="TableBody"/>
            </w:pPr>
            <w:r>
              <w:t>Valid</w:t>
            </w:r>
          </w:p>
        </w:tc>
      </w:tr>
      <w:tr w:rsidR="00AA227D" w14:paraId="34BCB99F" w14:textId="77777777" w:rsidTr="00FE60E2">
        <w:trPr>
          <w:jc w:val="center"/>
        </w:trPr>
        <w:tc>
          <w:tcPr>
            <w:tcW w:w="1937" w:type="dxa"/>
            <w:shd w:val="clear" w:color="auto" w:fill="auto"/>
            <w:tcMar>
              <w:top w:w="100" w:type="dxa"/>
              <w:left w:w="100" w:type="dxa"/>
              <w:bottom w:w="100" w:type="dxa"/>
              <w:right w:w="100" w:type="dxa"/>
            </w:tcMar>
          </w:tcPr>
          <w:p w14:paraId="1DE8FA4B" w14:textId="77777777" w:rsidR="00AA227D" w:rsidRDefault="00425617" w:rsidP="008D37BF">
            <w:pPr>
              <w:pStyle w:val="TableBody"/>
            </w:pPr>
            <w:r>
              <w:t xml:space="preserve">Melakukan pencarian data dengan tanggal awal periode penerimaan </w:t>
            </w:r>
            <w:r>
              <w:lastRenderedPageBreak/>
              <w:t>royalti pada satu waktu tertentu</w:t>
            </w:r>
          </w:p>
        </w:tc>
        <w:tc>
          <w:tcPr>
            <w:tcW w:w="1937" w:type="dxa"/>
            <w:shd w:val="clear" w:color="auto" w:fill="auto"/>
            <w:tcMar>
              <w:top w:w="100" w:type="dxa"/>
              <w:left w:w="100" w:type="dxa"/>
              <w:bottom w:w="100" w:type="dxa"/>
              <w:right w:w="100" w:type="dxa"/>
            </w:tcMar>
          </w:tcPr>
          <w:p w14:paraId="0DD6C51F" w14:textId="77777777" w:rsidR="00AA227D" w:rsidRDefault="00425617" w:rsidP="008D37BF">
            <w:pPr>
              <w:pStyle w:val="TableBody"/>
            </w:pPr>
            <w:r>
              <w:lastRenderedPageBreak/>
              <w:t>Tanggal awal periode</w:t>
            </w:r>
          </w:p>
        </w:tc>
        <w:tc>
          <w:tcPr>
            <w:tcW w:w="1938" w:type="dxa"/>
            <w:shd w:val="clear" w:color="auto" w:fill="auto"/>
            <w:tcMar>
              <w:top w:w="100" w:type="dxa"/>
              <w:left w:w="100" w:type="dxa"/>
              <w:bottom w:w="100" w:type="dxa"/>
              <w:right w:w="100" w:type="dxa"/>
            </w:tcMar>
          </w:tcPr>
          <w:p w14:paraId="035500BF" w14:textId="77777777" w:rsidR="00AA227D" w:rsidRDefault="00425617" w:rsidP="008D37BF">
            <w:pPr>
              <w:pStyle w:val="TableBody"/>
            </w:pPr>
            <w:r>
              <w:t>Menampilkan tabel daftar penerima royalti dari periode yang telah dipilih</w:t>
            </w:r>
          </w:p>
        </w:tc>
        <w:tc>
          <w:tcPr>
            <w:tcW w:w="1938" w:type="dxa"/>
            <w:shd w:val="clear" w:color="auto" w:fill="auto"/>
            <w:tcMar>
              <w:top w:w="100" w:type="dxa"/>
              <w:left w:w="100" w:type="dxa"/>
              <w:bottom w:w="100" w:type="dxa"/>
              <w:right w:w="100" w:type="dxa"/>
            </w:tcMar>
          </w:tcPr>
          <w:p w14:paraId="6F0A41A0" w14:textId="77777777" w:rsidR="00AA227D" w:rsidRDefault="00425617" w:rsidP="008D37BF">
            <w:pPr>
              <w:pStyle w:val="TableBody"/>
            </w:pPr>
            <w:r>
              <w:t>Menampilkan tabel daftar penerima royalti dari periode yang telah dipilih</w:t>
            </w:r>
          </w:p>
        </w:tc>
        <w:tc>
          <w:tcPr>
            <w:tcW w:w="1938" w:type="dxa"/>
            <w:shd w:val="clear" w:color="auto" w:fill="auto"/>
            <w:tcMar>
              <w:top w:w="100" w:type="dxa"/>
              <w:left w:w="100" w:type="dxa"/>
              <w:bottom w:w="100" w:type="dxa"/>
              <w:right w:w="100" w:type="dxa"/>
            </w:tcMar>
          </w:tcPr>
          <w:p w14:paraId="778497B4" w14:textId="77777777" w:rsidR="00AA227D" w:rsidRDefault="00425617" w:rsidP="008D37BF">
            <w:pPr>
              <w:pStyle w:val="TableBody"/>
            </w:pPr>
            <w:r>
              <w:t>Valid</w:t>
            </w:r>
          </w:p>
        </w:tc>
      </w:tr>
      <w:tr w:rsidR="00AA227D" w14:paraId="052F5678" w14:textId="77777777" w:rsidTr="00FE60E2">
        <w:trPr>
          <w:jc w:val="center"/>
        </w:trPr>
        <w:tc>
          <w:tcPr>
            <w:tcW w:w="1937" w:type="dxa"/>
            <w:shd w:val="clear" w:color="auto" w:fill="auto"/>
            <w:tcMar>
              <w:top w:w="100" w:type="dxa"/>
              <w:left w:w="100" w:type="dxa"/>
              <w:bottom w:w="100" w:type="dxa"/>
              <w:right w:w="100" w:type="dxa"/>
            </w:tcMar>
          </w:tcPr>
          <w:p w14:paraId="4729CB86" w14:textId="77777777" w:rsidR="00AA227D" w:rsidRDefault="00425617" w:rsidP="008D37BF">
            <w:pPr>
              <w:pStyle w:val="TableBody"/>
            </w:pPr>
            <w:r>
              <w:t>Melakukan pencarian data dengan tanggal akhir periode penerimaan royalti pada satu waktu tertentu</w:t>
            </w:r>
          </w:p>
        </w:tc>
        <w:tc>
          <w:tcPr>
            <w:tcW w:w="1937" w:type="dxa"/>
            <w:shd w:val="clear" w:color="auto" w:fill="auto"/>
            <w:tcMar>
              <w:top w:w="100" w:type="dxa"/>
              <w:left w:w="100" w:type="dxa"/>
              <w:bottom w:w="100" w:type="dxa"/>
              <w:right w:w="100" w:type="dxa"/>
            </w:tcMar>
          </w:tcPr>
          <w:p w14:paraId="2971A774" w14:textId="77777777" w:rsidR="00AA227D" w:rsidRDefault="00425617" w:rsidP="008D37BF">
            <w:pPr>
              <w:pStyle w:val="TableBody"/>
            </w:pPr>
            <w:r>
              <w:t>Tanggal terakhir periode</w:t>
            </w:r>
          </w:p>
        </w:tc>
        <w:tc>
          <w:tcPr>
            <w:tcW w:w="1938" w:type="dxa"/>
            <w:shd w:val="clear" w:color="auto" w:fill="auto"/>
            <w:tcMar>
              <w:top w:w="100" w:type="dxa"/>
              <w:left w:w="100" w:type="dxa"/>
              <w:bottom w:w="100" w:type="dxa"/>
              <w:right w:w="100" w:type="dxa"/>
            </w:tcMar>
          </w:tcPr>
          <w:p w14:paraId="0831C378"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78247A27"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2A6F26C6" w14:textId="77777777" w:rsidR="00AA227D" w:rsidRDefault="00425617" w:rsidP="008D37BF">
            <w:pPr>
              <w:pStyle w:val="TableBody"/>
            </w:pPr>
            <w:r>
              <w:t>Valid</w:t>
            </w:r>
          </w:p>
        </w:tc>
      </w:tr>
      <w:tr w:rsidR="00AA227D" w14:paraId="71C64C0B" w14:textId="77777777" w:rsidTr="00FE60E2">
        <w:trPr>
          <w:jc w:val="center"/>
        </w:trPr>
        <w:tc>
          <w:tcPr>
            <w:tcW w:w="1937" w:type="dxa"/>
            <w:shd w:val="clear" w:color="auto" w:fill="auto"/>
            <w:tcMar>
              <w:top w:w="100" w:type="dxa"/>
              <w:left w:w="100" w:type="dxa"/>
              <w:bottom w:w="100" w:type="dxa"/>
              <w:right w:w="100" w:type="dxa"/>
            </w:tcMar>
          </w:tcPr>
          <w:p w14:paraId="0414F996" w14:textId="77777777" w:rsidR="00AA227D" w:rsidRDefault="00425617" w:rsidP="008D37BF">
            <w:pPr>
              <w:pStyle w:val="TableBody"/>
            </w:pPr>
            <w:r>
              <w:t>Melakukan pencarian data berdasarkan nama penulis</w:t>
            </w:r>
          </w:p>
        </w:tc>
        <w:tc>
          <w:tcPr>
            <w:tcW w:w="1937" w:type="dxa"/>
            <w:shd w:val="clear" w:color="auto" w:fill="auto"/>
            <w:tcMar>
              <w:top w:w="100" w:type="dxa"/>
              <w:left w:w="100" w:type="dxa"/>
              <w:bottom w:w="100" w:type="dxa"/>
              <w:right w:w="100" w:type="dxa"/>
            </w:tcMar>
          </w:tcPr>
          <w:p w14:paraId="33B7A79D" w14:textId="77777777" w:rsidR="00AA227D" w:rsidRDefault="00425617" w:rsidP="008D37BF">
            <w:pPr>
              <w:pStyle w:val="TableBody"/>
            </w:pPr>
            <w:r>
              <w:t>Mencari nama penulis di “Filter Penulis”</w:t>
            </w:r>
          </w:p>
        </w:tc>
        <w:tc>
          <w:tcPr>
            <w:tcW w:w="1938" w:type="dxa"/>
            <w:shd w:val="clear" w:color="auto" w:fill="auto"/>
            <w:tcMar>
              <w:top w:w="100" w:type="dxa"/>
              <w:left w:w="100" w:type="dxa"/>
              <w:bottom w:w="100" w:type="dxa"/>
              <w:right w:w="100" w:type="dxa"/>
            </w:tcMar>
          </w:tcPr>
          <w:p w14:paraId="27A60DC0"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286A3ED1"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0EF89705" w14:textId="77777777" w:rsidR="00AA227D" w:rsidRDefault="00425617" w:rsidP="008D37BF">
            <w:pPr>
              <w:pStyle w:val="TableBody"/>
            </w:pPr>
            <w:r>
              <w:t>Valid</w:t>
            </w:r>
          </w:p>
        </w:tc>
      </w:tr>
      <w:tr w:rsidR="00AA227D" w14:paraId="6C5618EF" w14:textId="77777777" w:rsidTr="00FE60E2">
        <w:trPr>
          <w:jc w:val="center"/>
        </w:trPr>
        <w:tc>
          <w:tcPr>
            <w:tcW w:w="1937" w:type="dxa"/>
            <w:shd w:val="clear" w:color="auto" w:fill="auto"/>
            <w:tcMar>
              <w:top w:w="100" w:type="dxa"/>
              <w:left w:w="100" w:type="dxa"/>
              <w:bottom w:w="100" w:type="dxa"/>
              <w:right w:w="100" w:type="dxa"/>
            </w:tcMar>
          </w:tcPr>
          <w:p w14:paraId="5F6028CC" w14:textId="77777777" w:rsidR="00AA227D" w:rsidRDefault="00425617" w:rsidP="008D37BF">
            <w:pPr>
              <w:pStyle w:val="TableBody"/>
            </w:pPr>
            <w:r>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0709FC0B" w14:textId="77777777" w:rsidR="00AA227D" w:rsidRDefault="00425617" w:rsidP="008D37BF">
            <w:pPr>
              <w:pStyle w:val="TableBody"/>
            </w:pPr>
            <w:r>
              <w:t>Menekan tombol “Reset”</w:t>
            </w:r>
          </w:p>
        </w:tc>
        <w:tc>
          <w:tcPr>
            <w:tcW w:w="1938" w:type="dxa"/>
            <w:shd w:val="clear" w:color="auto" w:fill="auto"/>
            <w:tcMar>
              <w:top w:w="100" w:type="dxa"/>
              <w:left w:w="100" w:type="dxa"/>
              <w:bottom w:w="100" w:type="dxa"/>
              <w:right w:w="100" w:type="dxa"/>
            </w:tcMar>
          </w:tcPr>
          <w:p w14:paraId="2516F4FC"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8" w:type="dxa"/>
            <w:shd w:val="clear" w:color="auto" w:fill="auto"/>
            <w:tcMar>
              <w:top w:w="100" w:type="dxa"/>
              <w:left w:w="100" w:type="dxa"/>
              <w:bottom w:w="100" w:type="dxa"/>
              <w:right w:w="100" w:type="dxa"/>
            </w:tcMar>
          </w:tcPr>
          <w:p w14:paraId="7CC129DB"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8" w:type="dxa"/>
            <w:shd w:val="clear" w:color="auto" w:fill="auto"/>
            <w:tcMar>
              <w:top w:w="100" w:type="dxa"/>
              <w:left w:w="100" w:type="dxa"/>
              <w:bottom w:w="100" w:type="dxa"/>
              <w:right w:w="100" w:type="dxa"/>
            </w:tcMar>
          </w:tcPr>
          <w:p w14:paraId="196FAD3F" w14:textId="77777777" w:rsidR="00AA227D" w:rsidRDefault="00425617" w:rsidP="008D37BF">
            <w:pPr>
              <w:pStyle w:val="TableBody"/>
            </w:pPr>
            <w:r>
              <w:t>Valid</w:t>
            </w:r>
          </w:p>
        </w:tc>
      </w:tr>
      <w:tr w:rsidR="00AA227D" w14:paraId="567B3DE8" w14:textId="77777777" w:rsidTr="00FE60E2">
        <w:trPr>
          <w:jc w:val="center"/>
        </w:trPr>
        <w:tc>
          <w:tcPr>
            <w:tcW w:w="1937" w:type="dxa"/>
            <w:shd w:val="clear" w:color="auto" w:fill="auto"/>
            <w:tcMar>
              <w:top w:w="100" w:type="dxa"/>
              <w:left w:w="100" w:type="dxa"/>
              <w:bottom w:w="100" w:type="dxa"/>
              <w:right w:w="100" w:type="dxa"/>
            </w:tcMar>
          </w:tcPr>
          <w:p w14:paraId="3E077ADE" w14:textId="77777777" w:rsidR="00AA227D" w:rsidRDefault="00425617" w:rsidP="008D37BF">
            <w:pPr>
              <w:pStyle w:val="TableBody"/>
            </w:pPr>
            <w:r>
              <w:t>Menuju ke halaman detail penulis tertentu</w:t>
            </w:r>
          </w:p>
        </w:tc>
        <w:tc>
          <w:tcPr>
            <w:tcW w:w="1937" w:type="dxa"/>
            <w:shd w:val="clear" w:color="auto" w:fill="auto"/>
            <w:tcMar>
              <w:top w:w="100" w:type="dxa"/>
              <w:left w:w="100" w:type="dxa"/>
              <w:bottom w:w="100" w:type="dxa"/>
              <w:right w:w="100" w:type="dxa"/>
            </w:tcMar>
          </w:tcPr>
          <w:p w14:paraId="40015BCF" w14:textId="77777777" w:rsidR="00AA227D" w:rsidRDefault="00425617" w:rsidP="008D37BF">
            <w:pPr>
              <w:pStyle w:val="TableBody"/>
            </w:pPr>
            <w:r>
              <w:t>Menekan nama penerima royalti</w:t>
            </w:r>
          </w:p>
        </w:tc>
        <w:tc>
          <w:tcPr>
            <w:tcW w:w="1938" w:type="dxa"/>
            <w:shd w:val="clear" w:color="auto" w:fill="auto"/>
            <w:tcMar>
              <w:top w:w="100" w:type="dxa"/>
              <w:left w:w="100" w:type="dxa"/>
              <w:bottom w:w="100" w:type="dxa"/>
              <w:right w:w="100" w:type="dxa"/>
            </w:tcMar>
          </w:tcPr>
          <w:p w14:paraId="0F2BE0C7"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215AFE33"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3AD69E14" w14:textId="77777777" w:rsidR="00AA227D" w:rsidRDefault="00425617" w:rsidP="008D37BF">
            <w:pPr>
              <w:pStyle w:val="TableBody"/>
            </w:pPr>
            <w:r>
              <w:t>Valid</w:t>
            </w:r>
          </w:p>
        </w:tc>
      </w:tr>
      <w:tr w:rsidR="00AA227D" w14:paraId="5CDD1F69" w14:textId="77777777" w:rsidTr="00FE60E2">
        <w:trPr>
          <w:jc w:val="center"/>
        </w:trPr>
        <w:tc>
          <w:tcPr>
            <w:tcW w:w="1937" w:type="dxa"/>
            <w:shd w:val="clear" w:color="auto" w:fill="auto"/>
            <w:tcMar>
              <w:top w:w="100" w:type="dxa"/>
              <w:left w:w="100" w:type="dxa"/>
              <w:bottom w:w="100" w:type="dxa"/>
              <w:right w:w="100" w:type="dxa"/>
            </w:tcMar>
          </w:tcPr>
          <w:p w14:paraId="5102C28D" w14:textId="77777777" w:rsidR="00AA227D" w:rsidRDefault="00425617" w:rsidP="008D37BF">
            <w:pPr>
              <w:pStyle w:val="TableBody"/>
            </w:pPr>
            <w:r>
              <w:t>Menuju ke halaman detail riwayat royalti suatu penulis</w:t>
            </w:r>
          </w:p>
        </w:tc>
        <w:tc>
          <w:tcPr>
            <w:tcW w:w="1937" w:type="dxa"/>
            <w:shd w:val="clear" w:color="auto" w:fill="auto"/>
            <w:tcMar>
              <w:top w:w="100" w:type="dxa"/>
              <w:left w:w="100" w:type="dxa"/>
              <w:bottom w:w="100" w:type="dxa"/>
              <w:right w:w="100" w:type="dxa"/>
            </w:tcMar>
          </w:tcPr>
          <w:p w14:paraId="71EE69D2" w14:textId="77777777" w:rsidR="00AA227D" w:rsidRDefault="00425617" w:rsidP="008D37BF">
            <w:pPr>
              <w:pStyle w:val="TableBody"/>
            </w:pPr>
            <w:r>
              <w:t>Menekan tombol “Detail” atau nama penulis tertentu</w:t>
            </w:r>
          </w:p>
        </w:tc>
        <w:tc>
          <w:tcPr>
            <w:tcW w:w="1938" w:type="dxa"/>
            <w:shd w:val="clear" w:color="auto" w:fill="auto"/>
            <w:tcMar>
              <w:top w:w="100" w:type="dxa"/>
              <w:left w:w="100" w:type="dxa"/>
              <w:bottom w:w="100" w:type="dxa"/>
              <w:right w:w="100" w:type="dxa"/>
            </w:tcMar>
          </w:tcPr>
          <w:p w14:paraId="625E8BE2"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60293AD6"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28C30680" w14:textId="77777777" w:rsidR="00AA227D" w:rsidRDefault="00425617" w:rsidP="008D37BF">
            <w:pPr>
              <w:pStyle w:val="TableBody"/>
            </w:pPr>
            <w:r>
              <w:t>Valid</w:t>
            </w:r>
          </w:p>
        </w:tc>
      </w:tr>
    </w:tbl>
    <w:p w14:paraId="24879F79" w14:textId="77777777" w:rsidR="00FE60E2" w:rsidRDefault="00FE60E2" w:rsidP="00FE60E2">
      <w:pPr>
        <w:pStyle w:val="Caption"/>
        <w:keepNext/>
      </w:pPr>
    </w:p>
    <w:p w14:paraId="42F1C1A7" w14:textId="35C341A4" w:rsidR="00FE60E2" w:rsidRPr="00FE60E2" w:rsidRDefault="00FE60E2" w:rsidP="00FE60E2">
      <w:pPr>
        <w:pStyle w:val="Caption"/>
        <w:keepNext/>
        <w:rPr>
          <w:lang w:val="en-ID"/>
        </w:rPr>
      </w:pPr>
      <w:bookmarkStart w:id="1195" w:name="_Toc75886340"/>
      <w:r>
        <w:t xml:space="preserve">Tabel 3. </w:t>
      </w:r>
      <w:r>
        <w:fldChar w:fldCharType="begin"/>
      </w:r>
      <w:r>
        <w:instrText xml:space="preserve"> SEQ Tabel_3. \* ARABIC </w:instrText>
      </w:r>
      <w:r>
        <w:fldChar w:fldCharType="separate"/>
      </w:r>
      <w:r w:rsidR="00895071">
        <w:rPr>
          <w:noProof/>
        </w:rPr>
        <w:t>14</w:t>
      </w:r>
      <w:r>
        <w:fldChar w:fldCharType="end"/>
      </w:r>
      <w:r>
        <w:rPr>
          <w:lang w:val="en-ID"/>
        </w:rPr>
        <w:t xml:space="preserve"> </w:t>
      </w:r>
      <w:r>
        <w:rPr>
          <w:i/>
        </w:rPr>
        <w:t xml:space="preserve">Test Case </w:t>
      </w:r>
      <w:r>
        <w:t>Halaman Detail Penerimaan Royalti Penulis</w:t>
      </w:r>
      <w:bookmarkEnd w:id="1195"/>
    </w:p>
    <w:tbl>
      <w:tblPr>
        <w:tblStyle w:val="af7"/>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2436697B" w14:textId="77777777" w:rsidTr="00FE60E2">
        <w:trPr>
          <w:jc w:val="center"/>
        </w:trPr>
        <w:tc>
          <w:tcPr>
            <w:tcW w:w="1937" w:type="dxa"/>
            <w:shd w:val="clear" w:color="auto" w:fill="auto"/>
            <w:tcMar>
              <w:top w:w="100" w:type="dxa"/>
              <w:left w:w="100" w:type="dxa"/>
              <w:bottom w:w="100" w:type="dxa"/>
              <w:right w:w="100" w:type="dxa"/>
            </w:tcMar>
          </w:tcPr>
          <w:p w14:paraId="7E60DFA3"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65706540"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23E93DF7"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45FAEDEB"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46862B42" w14:textId="77777777" w:rsidR="00AA227D" w:rsidRDefault="00425617" w:rsidP="008D37BF">
            <w:pPr>
              <w:pStyle w:val="TableHead"/>
            </w:pPr>
            <w:r>
              <w:t>Hasil</w:t>
            </w:r>
          </w:p>
        </w:tc>
      </w:tr>
      <w:tr w:rsidR="00AA227D" w14:paraId="65D3C2C2" w14:textId="77777777" w:rsidTr="00FE60E2">
        <w:trPr>
          <w:jc w:val="center"/>
        </w:trPr>
        <w:tc>
          <w:tcPr>
            <w:tcW w:w="1937" w:type="dxa"/>
            <w:shd w:val="clear" w:color="auto" w:fill="auto"/>
            <w:tcMar>
              <w:top w:w="100" w:type="dxa"/>
              <w:left w:w="100" w:type="dxa"/>
              <w:bottom w:w="100" w:type="dxa"/>
              <w:right w:w="100" w:type="dxa"/>
            </w:tcMar>
          </w:tcPr>
          <w:p w14:paraId="567959BE" w14:textId="77777777" w:rsidR="00AA227D" w:rsidRDefault="00425617" w:rsidP="008D37BF">
            <w:pPr>
              <w:pStyle w:val="TableBody"/>
            </w:pPr>
            <w:r>
              <w:t>Menampilkan tabel detail penerimaan royalti penulis tertentu</w:t>
            </w:r>
          </w:p>
        </w:tc>
        <w:tc>
          <w:tcPr>
            <w:tcW w:w="1937" w:type="dxa"/>
            <w:shd w:val="clear" w:color="auto" w:fill="auto"/>
            <w:tcMar>
              <w:top w:w="100" w:type="dxa"/>
              <w:left w:w="100" w:type="dxa"/>
              <w:bottom w:w="100" w:type="dxa"/>
              <w:right w:w="100" w:type="dxa"/>
            </w:tcMar>
          </w:tcPr>
          <w:p w14:paraId="0874A17F"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7D6445F2"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8" w:type="dxa"/>
            <w:shd w:val="clear" w:color="auto" w:fill="auto"/>
            <w:tcMar>
              <w:top w:w="100" w:type="dxa"/>
              <w:left w:w="100" w:type="dxa"/>
              <w:bottom w:w="100" w:type="dxa"/>
              <w:right w:w="100" w:type="dxa"/>
            </w:tcMar>
          </w:tcPr>
          <w:p w14:paraId="0ADC59B1"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8" w:type="dxa"/>
            <w:shd w:val="clear" w:color="auto" w:fill="auto"/>
            <w:tcMar>
              <w:top w:w="100" w:type="dxa"/>
              <w:left w:w="100" w:type="dxa"/>
              <w:bottom w:w="100" w:type="dxa"/>
              <w:right w:w="100" w:type="dxa"/>
            </w:tcMar>
          </w:tcPr>
          <w:p w14:paraId="426989AE" w14:textId="77777777" w:rsidR="00AA227D" w:rsidRDefault="00425617" w:rsidP="008D37BF">
            <w:pPr>
              <w:pStyle w:val="TableBody"/>
            </w:pPr>
            <w:r>
              <w:t>Valid</w:t>
            </w:r>
          </w:p>
        </w:tc>
      </w:tr>
      <w:tr w:rsidR="00AA227D" w14:paraId="32041DB4" w14:textId="77777777" w:rsidTr="00FE60E2">
        <w:trPr>
          <w:jc w:val="center"/>
        </w:trPr>
        <w:tc>
          <w:tcPr>
            <w:tcW w:w="1937" w:type="dxa"/>
            <w:shd w:val="clear" w:color="auto" w:fill="auto"/>
            <w:tcMar>
              <w:top w:w="100" w:type="dxa"/>
              <w:left w:w="100" w:type="dxa"/>
              <w:bottom w:w="100" w:type="dxa"/>
              <w:right w:w="100" w:type="dxa"/>
            </w:tcMar>
          </w:tcPr>
          <w:p w14:paraId="07E3718F" w14:textId="77777777" w:rsidR="00AA227D" w:rsidRDefault="00425617" w:rsidP="008D37BF">
            <w:pPr>
              <w:pStyle w:val="TableBody"/>
            </w:pPr>
            <w:r>
              <w:t>Membayar royalti ketika sudah mengajukan pembayaran royalti penulis sebelumnya</w:t>
            </w:r>
          </w:p>
        </w:tc>
        <w:tc>
          <w:tcPr>
            <w:tcW w:w="1937" w:type="dxa"/>
            <w:shd w:val="clear" w:color="auto" w:fill="auto"/>
            <w:tcMar>
              <w:top w:w="100" w:type="dxa"/>
              <w:left w:w="100" w:type="dxa"/>
              <w:bottom w:w="100" w:type="dxa"/>
              <w:right w:w="100" w:type="dxa"/>
            </w:tcMar>
          </w:tcPr>
          <w:p w14:paraId="3B882FB3" w14:textId="77777777" w:rsidR="00AA227D" w:rsidRDefault="00425617" w:rsidP="008D37BF">
            <w:pPr>
              <w:pStyle w:val="TableBody"/>
            </w:pPr>
            <w:r>
              <w:t>Menekan tombol “Bayar” kemudian memasukkan bukti bayar pada modal dan menekan tombol “Confirm”</w:t>
            </w:r>
          </w:p>
        </w:tc>
        <w:tc>
          <w:tcPr>
            <w:tcW w:w="1938" w:type="dxa"/>
            <w:shd w:val="clear" w:color="auto" w:fill="auto"/>
            <w:tcMar>
              <w:top w:w="100" w:type="dxa"/>
              <w:left w:w="100" w:type="dxa"/>
              <w:bottom w:w="100" w:type="dxa"/>
              <w:right w:w="100" w:type="dxa"/>
            </w:tcMar>
          </w:tcPr>
          <w:p w14:paraId="729ABB11" w14:textId="77777777" w:rsidR="00AA227D" w:rsidRDefault="00425617" w:rsidP="008D37BF">
            <w:pPr>
              <w:pStyle w:val="TableBody"/>
            </w:pPr>
            <w:r>
              <w:t xml:space="preserve">Menuju ke halaman royalti </w:t>
            </w:r>
            <w:r>
              <w:rPr>
                <w:i/>
              </w:rPr>
              <w:t>tab</w:t>
            </w:r>
            <w:r>
              <w:t xml:space="preserve"> tagihan royalti</w:t>
            </w:r>
          </w:p>
        </w:tc>
        <w:tc>
          <w:tcPr>
            <w:tcW w:w="1938" w:type="dxa"/>
            <w:shd w:val="clear" w:color="auto" w:fill="auto"/>
            <w:tcMar>
              <w:top w:w="100" w:type="dxa"/>
              <w:left w:w="100" w:type="dxa"/>
              <w:bottom w:w="100" w:type="dxa"/>
              <w:right w:w="100" w:type="dxa"/>
            </w:tcMar>
          </w:tcPr>
          <w:p w14:paraId="35078199" w14:textId="77777777" w:rsidR="00AA227D" w:rsidRDefault="00425617" w:rsidP="008D37BF">
            <w:pPr>
              <w:pStyle w:val="TableBody"/>
            </w:pPr>
            <w:r>
              <w:t xml:space="preserve">Menuju ke halaman royalti </w:t>
            </w:r>
            <w:r>
              <w:rPr>
                <w:i/>
              </w:rPr>
              <w:t>tab</w:t>
            </w:r>
            <w:r>
              <w:t xml:space="preserve"> tagihan royalti</w:t>
            </w:r>
          </w:p>
        </w:tc>
        <w:tc>
          <w:tcPr>
            <w:tcW w:w="1938" w:type="dxa"/>
            <w:shd w:val="clear" w:color="auto" w:fill="auto"/>
            <w:tcMar>
              <w:top w:w="100" w:type="dxa"/>
              <w:left w:w="100" w:type="dxa"/>
              <w:bottom w:w="100" w:type="dxa"/>
              <w:right w:w="100" w:type="dxa"/>
            </w:tcMar>
          </w:tcPr>
          <w:p w14:paraId="7C039F53" w14:textId="77777777" w:rsidR="00AA227D" w:rsidRDefault="00425617" w:rsidP="008D37BF">
            <w:pPr>
              <w:pStyle w:val="TableBody"/>
            </w:pPr>
            <w:r>
              <w:t>Valid</w:t>
            </w:r>
          </w:p>
        </w:tc>
      </w:tr>
      <w:tr w:rsidR="00AA227D" w14:paraId="489C954F" w14:textId="77777777" w:rsidTr="00FE60E2">
        <w:trPr>
          <w:jc w:val="center"/>
        </w:trPr>
        <w:tc>
          <w:tcPr>
            <w:tcW w:w="1937" w:type="dxa"/>
            <w:shd w:val="clear" w:color="auto" w:fill="auto"/>
            <w:tcMar>
              <w:top w:w="100" w:type="dxa"/>
              <w:left w:w="100" w:type="dxa"/>
              <w:bottom w:w="100" w:type="dxa"/>
              <w:right w:w="100" w:type="dxa"/>
            </w:tcMar>
          </w:tcPr>
          <w:p w14:paraId="62F44141" w14:textId="77777777" w:rsidR="00AA227D" w:rsidRDefault="00425617" w:rsidP="008D37BF">
            <w:pPr>
              <w:pStyle w:val="TableBody"/>
            </w:pPr>
            <w:r>
              <w:t>Mengunduh laporan royalti penulis tertentu</w:t>
            </w:r>
          </w:p>
        </w:tc>
        <w:tc>
          <w:tcPr>
            <w:tcW w:w="1937" w:type="dxa"/>
            <w:shd w:val="clear" w:color="auto" w:fill="auto"/>
            <w:tcMar>
              <w:top w:w="100" w:type="dxa"/>
              <w:left w:w="100" w:type="dxa"/>
              <w:bottom w:w="100" w:type="dxa"/>
              <w:right w:w="100" w:type="dxa"/>
            </w:tcMar>
          </w:tcPr>
          <w:p w14:paraId="4F7843AA" w14:textId="77777777" w:rsidR="00AA227D" w:rsidRDefault="00425617" w:rsidP="008D37BF">
            <w:pPr>
              <w:pStyle w:val="TableBody"/>
            </w:pPr>
            <w:r>
              <w:t>Menekan tombol “Generate PDF”</w:t>
            </w:r>
          </w:p>
        </w:tc>
        <w:tc>
          <w:tcPr>
            <w:tcW w:w="1938" w:type="dxa"/>
            <w:shd w:val="clear" w:color="auto" w:fill="auto"/>
            <w:tcMar>
              <w:top w:w="100" w:type="dxa"/>
              <w:left w:w="100" w:type="dxa"/>
              <w:bottom w:w="100" w:type="dxa"/>
              <w:right w:w="100" w:type="dxa"/>
            </w:tcMar>
          </w:tcPr>
          <w:p w14:paraId="53C89D8F" w14:textId="77777777" w:rsidR="00AA227D" w:rsidRDefault="00425617" w:rsidP="008D37BF">
            <w:pPr>
              <w:pStyle w:val="TableBody"/>
            </w:pPr>
            <w:r>
              <w:t>PDF laporan royalti penulis tersebut terunduh</w:t>
            </w:r>
          </w:p>
        </w:tc>
        <w:tc>
          <w:tcPr>
            <w:tcW w:w="1938" w:type="dxa"/>
            <w:shd w:val="clear" w:color="auto" w:fill="auto"/>
            <w:tcMar>
              <w:top w:w="100" w:type="dxa"/>
              <w:left w:w="100" w:type="dxa"/>
              <w:bottom w:w="100" w:type="dxa"/>
              <w:right w:w="100" w:type="dxa"/>
            </w:tcMar>
          </w:tcPr>
          <w:p w14:paraId="525157C1" w14:textId="77777777" w:rsidR="00AA227D" w:rsidRDefault="00425617" w:rsidP="008D37BF">
            <w:pPr>
              <w:pStyle w:val="TableBody"/>
            </w:pPr>
            <w:r>
              <w:t>PDF laporan royalti penulis tersebut terunduh</w:t>
            </w:r>
          </w:p>
        </w:tc>
        <w:tc>
          <w:tcPr>
            <w:tcW w:w="1938" w:type="dxa"/>
            <w:shd w:val="clear" w:color="auto" w:fill="auto"/>
            <w:tcMar>
              <w:top w:w="100" w:type="dxa"/>
              <w:left w:w="100" w:type="dxa"/>
              <w:bottom w:w="100" w:type="dxa"/>
              <w:right w:w="100" w:type="dxa"/>
            </w:tcMar>
          </w:tcPr>
          <w:p w14:paraId="15A07B08" w14:textId="77777777" w:rsidR="00AA227D" w:rsidRDefault="00425617" w:rsidP="008D37BF">
            <w:pPr>
              <w:pStyle w:val="TableBody"/>
            </w:pPr>
            <w:r>
              <w:t>Valid</w:t>
            </w:r>
          </w:p>
        </w:tc>
      </w:tr>
      <w:tr w:rsidR="00AA227D" w14:paraId="35527EBD" w14:textId="77777777" w:rsidTr="00FE60E2">
        <w:trPr>
          <w:jc w:val="center"/>
        </w:trPr>
        <w:tc>
          <w:tcPr>
            <w:tcW w:w="1937" w:type="dxa"/>
            <w:shd w:val="clear" w:color="auto" w:fill="auto"/>
            <w:tcMar>
              <w:top w:w="100" w:type="dxa"/>
              <w:left w:w="100" w:type="dxa"/>
              <w:bottom w:w="100" w:type="dxa"/>
              <w:right w:w="100" w:type="dxa"/>
            </w:tcMar>
          </w:tcPr>
          <w:p w14:paraId="3A18C267" w14:textId="77777777" w:rsidR="00AA227D" w:rsidRDefault="00425617" w:rsidP="008D37BF">
            <w:pPr>
              <w:pStyle w:val="TableBody"/>
            </w:pPr>
            <w:r>
              <w:t xml:space="preserve">Menuju ke halaman </w:t>
            </w:r>
            <w:r>
              <w:rPr>
                <w:i/>
              </w:rPr>
              <w:t>dashboard</w:t>
            </w:r>
            <w:r>
              <w:t xml:space="preserve"> royalti</w:t>
            </w:r>
          </w:p>
        </w:tc>
        <w:tc>
          <w:tcPr>
            <w:tcW w:w="1937" w:type="dxa"/>
            <w:shd w:val="clear" w:color="auto" w:fill="auto"/>
            <w:tcMar>
              <w:top w:w="100" w:type="dxa"/>
              <w:left w:w="100" w:type="dxa"/>
              <w:bottom w:w="100" w:type="dxa"/>
              <w:right w:w="100" w:type="dxa"/>
            </w:tcMar>
          </w:tcPr>
          <w:p w14:paraId="62E6C6ED" w14:textId="77777777" w:rsidR="00AA227D" w:rsidRDefault="00425617" w:rsidP="008D37BF">
            <w:pPr>
              <w:pStyle w:val="TableBody"/>
            </w:pPr>
            <w:r>
              <w:t>Menekan tombol “Kembali”</w:t>
            </w:r>
          </w:p>
        </w:tc>
        <w:tc>
          <w:tcPr>
            <w:tcW w:w="1938" w:type="dxa"/>
            <w:shd w:val="clear" w:color="auto" w:fill="auto"/>
            <w:tcMar>
              <w:top w:w="100" w:type="dxa"/>
              <w:left w:w="100" w:type="dxa"/>
              <w:bottom w:w="100" w:type="dxa"/>
              <w:right w:w="100" w:type="dxa"/>
            </w:tcMar>
          </w:tcPr>
          <w:p w14:paraId="4A6A6650"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6EE3DA56"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363BF5D3" w14:textId="77777777" w:rsidR="00AA227D" w:rsidRDefault="00425617" w:rsidP="008D37BF">
            <w:pPr>
              <w:pStyle w:val="TableBody"/>
            </w:pPr>
            <w:r>
              <w:t>Valid</w:t>
            </w:r>
          </w:p>
        </w:tc>
      </w:tr>
    </w:tbl>
    <w:p w14:paraId="37D033F4" w14:textId="1E4D1BEA" w:rsidR="0031457E" w:rsidRPr="0031457E" w:rsidRDefault="0031457E" w:rsidP="0031457E">
      <w:pPr>
        <w:pStyle w:val="Caption"/>
        <w:keepNext/>
        <w:rPr>
          <w:lang w:val="en-ID"/>
        </w:rPr>
      </w:pPr>
      <w:bookmarkStart w:id="1196" w:name="_Toc75886341"/>
      <w:r>
        <w:lastRenderedPageBreak/>
        <w:t xml:space="preserve">Tabel 3. </w:t>
      </w:r>
      <w:r>
        <w:fldChar w:fldCharType="begin"/>
      </w:r>
      <w:r>
        <w:instrText xml:space="preserve"> SEQ Tabel_3. \* ARABIC </w:instrText>
      </w:r>
      <w:r>
        <w:fldChar w:fldCharType="separate"/>
      </w:r>
      <w:r w:rsidR="00895071">
        <w:rPr>
          <w:noProof/>
        </w:rPr>
        <w:t>15</w:t>
      </w:r>
      <w:r>
        <w:fldChar w:fldCharType="end"/>
      </w:r>
      <w:r>
        <w:rPr>
          <w:lang w:val="en-ID"/>
        </w:rPr>
        <w:t xml:space="preserve"> </w:t>
      </w:r>
      <w:r>
        <w:rPr>
          <w:i/>
        </w:rPr>
        <w:t xml:space="preserve">Test Case </w:t>
      </w:r>
      <w:r>
        <w:t xml:space="preserve">Halaman </w:t>
      </w:r>
      <w:r>
        <w:rPr>
          <w:i/>
        </w:rPr>
        <w:t>Customer</w:t>
      </w:r>
      <w:bookmarkEnd w:id="1196"/>
    </w:p>
    <w:tbl>
      <w:tblPr>
        <w:tblStyle w:val="af8"/>
        <w:tblW w:w="9688"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937"/>
        <w:gridCol w:w="1938"/>
        <w:gridCol w:w="1938"/>
        <w:gridCol w:w="1938"/>
      </w:tblGrid>
      <w:tr w:rsidR="00AA227D" w14:paraId="207B4F5C" w14:textId="77777777" w:rsidTr="0031457E">
        <w:trPr>
          <w:jc w:val="center"/>
        </w:trPr>
        <w:tc>
          <w:tcPr>
            <w:tcW w:w="1937" w:type="dxa"/>
            <w:shd w:val="clear" w:color="auto" w:fill="auto"/>
            <w:tcMar>
              <w:top w:w="100" w:type="dxa"/>
              <w:left w:w="100" w:type="dxa"/>
              <w:bottom w:w="100" w:type="dxa"/>
              <w:right w:w="100" w:type="dxa"/>
            </w:tcMar>
          </w:tcPr>
          <w:p w14:paraId="598AEB26" w14:textId="77777777" w:rsidR="00AA227D" w:rsidRDefault="00425617" w:rsidP="008D37BF">
            <w:pPr>
              <w:pStyle w:val="TableHead"/>
            </w:pPr>
            <w:r>
              <w:t>Skenario</w:t>
            </w:r>
          </w:p>
        </w:tc>
        <w:tc>
          <w:tcPr>
            <w:tcW w:w="1937" w:type="dxa"/>
            <w:shd w:val="clear" w:color="auto" w:fill="auto"/>
            <w:tcMar>
              <w:top w:w="100" w:type="dxa"/>
              <w:left w:w="100" w:type="dxa"/>
              <w:bottom w:w="100" w:type="dxa"/>
              <w:right w:w="100" w:type="dxa"/>
            </w:tcMar>
          </w:tcPr>
          <w:p w14:paraId="416BF941" w14:textId="77777777" w:rsidR="00AA227D" w:rsidRDefault="00425617" w:rsidP="008D37BF">
            <w:pPr>
              <w:pStyle w:val="TableHead"/>
            </w:pPr>
            <w:r>
              <w:t>Masukkan</w:t>
            </w:r>
          </w:p>
        </w:tc>
        <w:tc>
          <w:tcPr>
            <w:tcW w:w="1938" w:type="dxa"/>
            <w:shd w:val="clear" w:color="auto" w:fill="auto"/>
            <w:tcMar>
              <w:top w:w="100" w:type="dxa"/>
              <w:left w:w="100" w:type="dxa"/>
              <w:bottom w:w="100" w:type="dxa"/>
              <w:right w:w="100" w:type="dxa"/>
            </w:tcMar>
          </w:tcPr>
          <w:p w14:paraId="66461465"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89421B" w14:textId="77777777" w:rsidR="00AA227D" w:rsidRDefault="00425617" w:rsidP="008D37BF">
            <w:pPr>
              <w:pStyle w:val="TableHead"/>
            </w:pPr>
            <w:r>
              <w:t>Keluaran sebenarnya</w:t>
            </w:r>
          </w:p>
        </w:tc>
        <w:tc>
          <w:tcPr>
            <w:tcW w:w="1938" w:type="dxa"/>
            <w:shd w:val="clear" w:color="auto" w:fill="auto"/>
            <w:tcMar>
              <w:top w:w="100" w:type="dxa"/>
              <w:left w:w="100" w:type="dxa"/>
              <w:bottom w:w="100" w:type="dxa"/>
              <w:right w:w="100" w:type="dxa"/>
            </w:tcMar>
          </w:tcPr>
          <w:p w14:paraId="11B9D05E" w14:textId="77777777" w:rsidR="00AA227D" w:rsidRDefault="00425617" w:rsidP="008D37BF">
            <w:pPr>
              <w:pStyle w:val="TableHead"/>
            </w:pPr>
            <w:r>
              <w:t>Hasil</w:t>
            </w:r>
          </w:p>
        </w:tc>
      </w:tr>
      <w:tr w:rsidR="00AA227D" w14:paraId="42BBB374" w14:textId="77777777" w:rsidTr="0031457E">
        <w:trPr>
          <w:jc w:val="center"/>
        </w:trPr>
        <w:tc>
          <w:tcPr>
            <w:tcW w:w="1937" w:type="dxa"/>
            <w:shd w:val="clear" w:color="auto" w:fill="auto"/>
            <w:tcMar>
              <w:top w:w="100" w:type="dxa"/>
              <w:left w:w="100" w:type="dxa"/>
              <w:bottom w:w="100" w:type="dxa"/>
              <w:right w:w="100" w:type="dxa"/>
            </w:tcMar>
          </w:tcPr>
          <w:p w14:paraId="35A05284" w14:textId="77777777" w:rsidR="00AA227D" w:rsidRDefault="00425617" w:rsidP="008D37BF">
            <w:pPr>
              <w:pStyle w:val="TableBody"/>
            </w:pPr>
            <w:r>
              <w:t xml:space="preserve">Menampilkan identitas </w:t>
            </w:r>
            <w:r>
              <w:rPr>
                <w:i/>
              </w:rPr>
              <w:t>customer</w:t>
            </w:r>
            <w:r>
              <w:t xml:space="preserve"> yang ada di </w:t>
            </w:r>
            <w:r>
              <w:rPr>
                <w:i/>
              </w:rPr>
              <w:t>database</w:t>
            </w:r>
          </w:p>
        </w:tc>
        <w:tc>
          <w:tcPr>
            <w:tcW w:w="1937" w:type="dxa"/>
            <w:shd w:val="clear" w:color="auto" w:fill="auto"/>
            <w:tcMar>
              <w:top w:w="100" w:type="dxa"/>
              <w:left w:w="100" w:type="dxa"/>
              <w:bottom w:w="100" w:type="dxa"/>
              <w:right w:w="100" w:type="dxa"/>
            </w:tcMar>
          </w:tcPr>
          <w:p w14:paraId="628A607A" w14:textId="77777777" w:rsidR="00AA227D" w:rsidRDefault="00AA227D" w:rsidP="008D37BF">
            <w:pPr>
              <w:pStyle w:val="TableBody"/>
            </w:pPr>
          </w:p>
        </w:tc>
        <w:tc>
          <w:tcPr>
            <w:tcW w:w="1938" w:type="dxa"/>
            <w:shd w:val="clear" w:color="auto" w:fill="auto"/>
            <w:tcMar>
              <w:top w:w="100" w:type="dxa"/>
              <w:left w:w="100" w:type="dxa"/>
              <w:bottom w:w="100" w:type="dxa"/>
              <w:right w:w="100" w:type="dxa"/>
            </w:tcMar>
          </w:tcPr>
          <w:p w14:paraId="71A40FF2"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3E0498C5"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5165A019" w14:textId="77777777" w:rsidR="00AA227D" w:rsidRDefault="00425617" w:rsidP="008D37BF">
            <w:pPr>
              <w:pStyle w:val="TableBody"/>
            </w:pPr>
            <w:r>
              <w:t>Valid</w:t>
            </w:r>
          </w:p>
        </w:tc>
      </w:tr>
      <w:tr w:rsidR="00AA227D" w14:paraId="6C4FBE68" w14:textId="77777777" w:rsidTr="0031457E">
        <w:trPr>
          <w:jc w:val="center"/>
        </w:trPr>
        <w:tc>
          <w:tcPr>
            <w:tcW w:w="1937" w:type="dxa"/>
            <w:shd w:val="clear" w:color="auto" w:fill="auto"/>
            <w:tcMar>
              <w:top w:w="100" w:type="dxa"/>
              <w:left w:w="100" w:type="dxa"/>
              <w:bottom w:w="100" w:type="dxa"/>
              <w:right w:w="100" w:type="dxa"/>
            </w:tcMar>
          </w:tcPr>
          <w:p w14:paraId="35E030D9" w14:textId="77777777" w:rsidR="00AA227D" w:rsidRDefault="00425617" w:rsidP="008D37BF">
            <w:pPr>
              <w:pStyle w:val="TableBody"/>
            </w:pPr>
            <w:r>
              <w:t xml:space="preserve">Mengubah jumlah data yang ditampilkan pada halaman </w:t>
            </w:r>
            <w:r>
              <w:rPr>
                <w:i/>
              </w:rPr>
              <w:t>customer</w:t>
            </w:r>
          </w:p>
        </w:tc>
        <w:tc>
          <w:tcPr>
            <w:tcW w:w="1937" w:type="dxa"/>
            <w:shd w:val="clear" w:color="auto" w:fill="auto"/>
            <w:tcMar>
              <w:top w:w="100" w:type="dxa"/>
              <w:left w:w="100" w:type="dxa"/>
              <w:bottom w:w="100" w:type="dxa"/>
              <w:right w:w="100" w:type="dxa"/>
            </w:tcMar>
          </w:tcPr>
          <w:p w14:paraId="74BEC826" w14:textId="77777777" w:rsidR="00AA227D" w:rsidRDefault="00425617" w:rsidP="008D37BF">
            <w:pPr>
              <w:pStyle w:val="TableBody"/>
            </w:pPr>
            <w:r>
              <w:t>10</w:t>
            </w:r>
          </w:p>
          <w:p w14:paraId="56115968" w14:textId="77777777" w:rsidR="00AA227D" w:rsidRDefault="00425617" w:rsidP="008D37BF">
            <w:pPr>
              <w:pStyle w:val="TableBody"/>
            </w:pPr>
            <w:r>
              <w:t>25</w:t>
            </w:r>
          </w:p>
          <w:p w14:paraId="729FD181" w14:textId="77777777" w:rsidR="00AA227D" w:rsidRDefault="00425617" w:rsidP="008D37BF">
            <w:pPr>
              <w:pStyle w:val="TableBody"/>
            </w:pPr>
            <w:r>
              <w:t>50</w:t>
            </w:r>
          </w:p>
          <w:p w14:paraId="78354330" w14:textId="77777777" w:rsidR="00AA227D" w:rsidRDefault="00425617" w:rsidP="008D37BF">
            <w:pPr>
              <w:pStyle w:val="TableBody"/>
            </w:pPr>
            <w:r>
              <w:t>100</w:t>
            </w:r>
          </w:p>
        </w:tc>
        <w:tc>
          <w:tcPr>
            <w:tcW w:w="1938" w:type="dxa"/>
            <w:shd w:val="clear" w:color="auto" w:fill="auto"/>
            <w:tcMar>
              <w:top w:w="100" w:type="dxa"/>
              <w:left w:w="100" w:type="dxa"/>
              <w:bottom w:w="100" w:type="dxa"/>
              <w:right w:w="100" w:type="dxa"/>
            </w:tcMar>
          </w:tcPr>
          <w:p w14:paraId="2E5F760F"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F40ED66"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8E034A1" w14:textId="77777777" w:rsidR="00AA227D" w:rsidRDefault="00425617" w:rsidP="008D37BF">
            <w:pPr>
              <w:pStyle w:val="TableBody"/>
            </w:pPr>
            <w:r>
              <w:t>Valid</w:t>
            </w:r>
          </w:p>
        </w:tc>
      </w:tr>
      <w:tr w:rsidR="00AA227D" w14:paraId="6BDD1AAC" w14:textId="77777777" w:rsidTr="0031457E">
        <w:trPr>
          <w:jc w:val="center"/>
        </w:trPr>
        <w:tc>
          <w:tcPr>
            <w:tcW w:w="1937" w:type="dxa"/>
            <w:shd w:val="clear" w:color="auto" w:fill="auto"/>
            <w:tcMar>
              <w:top w:w="100" w:type="dxa"/>
              <w:left w:w="100" w:type="dxa"/>
              <w:bottom w:w="100" w:type="dxa"/>
              <w:right w:w="100" w:type="dxa"/>
            </w:tcMar>
          </w:tcPr>
          <w:p w14:paraId="4A488548" w14:textId="77777777" w:rsidR="00AA227D" w:rsidRDefault="00425617" w:rsidP="008D37BF">
            <w:pPr>
              <w:pStyle w:val="TableBody"/>
            </w:pPr>
            <w:r>
              <w:t xml:space="preserve">Menyortir dan menampilkan jenis </w:t>
            </w:r>
            <w:r>
              <w:rPr>
                <w:i/>
              </w:rPr>
              <w:t xml:space="preserve">customer </w:t>
            </w:r>
            <w:r>
              <w:t>tertentu</w:t>
            </w:r>
          </w:p>
        </w:tc>
        <w:tc>
          <w:tcPr>
            <w:tcW w:w="1937" w:type="dxa"/>
            <w:shd w:val="clear" w:color="auto" w:fill="auto"/>
            <w:tcMar>
              <w:top w:w="100" w:type="dxa"/>
              <w:left w:w="100" w:type="dxa"/>
              <w:bottom w:w="100" w:type="dxa"/>
              <w:right w:w="100" w:type="dxa"/>
            </w:tcMar>
          </w:tcPr>
          <w:p w14:paraId="5B2DEB67" w14:textId="77777777" w:rsidR="00AA227D" w:rsidRDefault="00425617" w:rsidP="008D37BF">
            <w:pPr>
              <w:pStyle w:val="TableBody"/>
            </w:pPr>
            <w:r>
              <w:t>Distributor</w:t>
            </w:r>
          </w:p>
          <w:p w14:paraId="0BACBCDE" w14:textId="77777777" w:rsidR="00AA227D" w:rsidRDefault="00425617" w:rsidP="008D37BF">
            <w:pPr>
              <w:pStyle w:val="TableBody"/>
            </w:pPr>
            <w:r>
              <w:t>Reseller</w:t>
            </w:r>
          </w:p>
          <w:p w14:paraId="7CD63A15" w14:textId="77777777" w:rsidR="00AA227D" w:rsidRDefault="00425617" w:rsidP="008D37BF">
            <w:pPr>
              <w:pStyle w:val="TableBody"/>
            </w:pPr>
            <w:r>
              <w:t>Penulis</w:t>
            </w:r>
          </w:p>
          <w:p w14:paraId="417F22A0" w14:textId="77777777" w:rsidR="00AA227D" w:rsidRDefault="00425617" w:rsidP="008D37BF">
            <w:pPr>
              <w:pStyle w:val="TableBody"/>
            </w:pPr>
            <w:r>
              <w:t>Member</w:t>
            </w:r>
          </w:p>
          <w:p w14:paraId="45603CA6" w14:textId="77777777" w:rsidR="00AA227D" w:rsidRDefault="00425617" w:rsidP="008D37BF">
            <w:pPr>
              <w:pStyle w:val="TableBody"/>
            </w:pPr>
            <w:r>
              <w:t>Umum</w:t>
            </w:r>
          </w:p>
        </w:tc>
        <w:tc>
          <w:tcPr>
            <w:tcW w:w="1938" w:type="dxa"/>
            <w:shd w:val="clear" w:color="auto" w:fill="auto"/>
            <w:tcMar>
              <w:top w:w="100" w:type="dxa"/>
              <w:left w:w="100" w:type="dxa"/>
              <w:bottom w:w="100" w:type="dxa"/>
              <w:right w:w="100" w:type="dxa"/>
            </w:tcMar>
          </w:tcPr>
          <w:p w14:paraId="1803950F"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C7A1160"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1F9812A" w14:textId="77777777" w:rsidR="00AA227D" w:rsidRDefault="00425617" w:rsidP="008D37BF">
            <w:pPr>
              <w:pStyle w:val="TableBody"/>
            </w:pPr>
            <w:r>
              <w:t>Valid</w:t>
            </w:r>
          </w:p>
        </w:tc>
      </w:tr>
      <w:tr w:rsidR="00AA227D" w14:paraId="08F16E17" w14:textId="77777777" w:rsidTr="0031457E">
        <w:trPr>
          <w:jc w:val="center"/>
        </w:trPr>
        <w:tc>
          <w:tcPr>
            <w:tcW w:w="1937" w:type="dxa"/>
            <w:shd w:val="clear" w:color="auto" w:fill="auto"/>
            <w:tcMar>
              <w:top w:w="100" w:type="dxa"/>
              <w:left w:w="100" w:type="dxa"/>
              <w:bottom w:w="100" w:type="dxa"/>
              <w:right w:w="100" w:type="dxa"/>
            </w:tcMar>
          </w:tcPr>
          <w:p w14:paraId="1C552056" w14:textId="77777777" w:rsidR="00AA227D" w:rsidRDefault="00425617" w:rsidP="008D37BF">
            <w:pPr>
              <w:pStyle w:val="TableBody"/>
            </w:pPr>
            <w:r>
              <w:t>Melakukan pencarian data sesuai dengan masukkan pengguna</w:t>
            </w:r>
          </w:p>
        </w:tc>
        <w:tc>
          <w:tcPr>
            <w:tcW w:w="1937" w:type="dxa"/>
            <w:shd w:val="clear" w:color="auto" w:fill="auto"/>
            <w:tcMar>
              <w:top w:w="100" w:type="dxa"/>
              <w:left w:w="100" w:type="dxa"/>
              <w:bottom w:w="100" w:type="dxa"/>
              <w:right w:w="100" w:type="dxa"/>
            </w:tcMar>
          </w:tcPr>
          <w:p w14:paraId="08C653CB" w14:textId="77777777" w:rsidR="00AA227D" w:rsidRDefault="00425617" w:rsidP="008D37BF">
            <w:pPr>
              <w:pStyle w:val="TableBody"/>
            </w:pPr>
            <w:r>
              <w:t>Data berbentuk teks</w:t>
            </w:r>
          </w:p>
        </w:tc>
        <w:tc>
          <w:tcPr>
            <w:tcW w:w="1938" w:type="dxa"/>
            <w:shd w:val="clear" w:color="auto" w:fill="auto"/>
            <w:tcMar>
              <w:top w:w="100" w:type="dxa"/>
              <w:left w:w="100" w:type="dxa"/>
              <w:bottom w:w="100" w:type="dxa"/>
              <w:right w:w="100" w:type="dxa"/>
            </w:tcMar>
          </w:tcPr>
          <w:p w14:paraId="3B895056"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1DDBD8EC"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161D9BDF" w14:textId="77777777" w:rsidR="00AA227D" w:rsidRDefault="00425617" w:rsidP="008D37BF">
            <w:pPr>
              <w:pStyle w:val="TableBody"/>
            </w:pPr>
            <w:r>
              <w:t>Valid</w:t>
            </w:r>
          </w:p>
        </w:tc>
      </w:tr>
      <w:tr w:rsidR="00AA227D" w14:paraId="0AF34AD7" w14:textId="77777777" w:rsidTr="0031457E">
        <w:trPr>
          <w:jc w:val="center"/>
        </w:trPr>
        <w:tc>
          <w:tcPr>
            <w:tcW w:w="1937" w:type="dxa"/>
            <w:shd w:val="clear" w:color="auto" w:fill="auto"/>
            <w:tcMar>
              <w:top w:w="100" w:type="dxa"/>
              <w:left w:w="100" w:type="dxa"/>
              <w:bottom w:w="100" w:type="dxa"/>
              <w:right w:w="100" w:type="dxa"/>
            </w:tcMar>
          </w:tcPr>
          <w:p w14:paraId="3119250C" w14:textId="77777777" w:rsidR="00AA227D" w:rsidRDefault="00425617" w:rsidP="008D37BF">
            <w:pPr>
              <w:pStyle w:val="TableBody"/>
            </w:pPr>
            <w:r>
              <w:t>Menampilkan dan me-</w:t>
            </w:r>
            <w:r>
              <w:rPr>
                <w:i/>
              </w:rPr>
              <w:t>reset</w:t>
            </w:r>
            <w:r>
              <w:t xml:space="preserve"> data yang ditampilkan seperti awal</w:t>
            </w:r>
          </w:p>
        </w:tc>
        <w:tc>
          <w:tcPr>
            <w:tcW w:w="1937" w:type="dxa"/>
            <w:shd w:val="clear" w:color="auto" w:fill="auto"/>
            <w:tcMar>
              <w:top w:w="100" w:type="dxa"/>
              <w:left w:w="100" w:type="dxa"/>
              <w:bottom w:w="100" w:type="dxa"/>
              <w:right w:w="100" w:type="dxa"/>
            </w:tcMar>
          </w:tcPr>
          <w:p w14:paraId="2CAF1C25" w14:textId="77777777" w:rsidR="00AA227D" w:rsidRDefault="00425617" w:rsidP="008D37BF">
            <w:pPr>
              <w:pStyle w:val="TableBody"/>
            </w:pPr>
            <w:r>
              <w:t>Menekan tombol “Reset”</w:t>
            </w:r>
          </w:p>
        </w:tc>
        <w:tc>
          <w:tcPr>
            <w:tcW w:w="1938" w:type="dxa"/>
            <w:shd w:val="clear" w:color="auto" w:fill="auto"/>
            <w:tcMar>
              <w:top w:w="100" w:type="dxa"/>
              <w:left w:w="100" w:type="dxa"/>
              <w:bottom w:w="100" w:type="dxa"/>
              <w:right w:w="100" w:type="dxa"/>
            </w:tcMar>
          </w:tcPr>
          <w:p w14:paraId="54D788AA"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6BA2B7B3"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5C6E34FA" w14:textId="77777777" w:rsidR="00AA227D" w:rsidRDefault="00425617" w:rsidP="008D37BF">
            <w:pPr>
              <w:pStyle w:val="TableBody"/>
            </w:pPr>
            <w:r>
              <w:t>Valid</w:t>
            </w:r>
          </w:p>
        </w:tc>
      </w:tr>
      <w:tr w:rsidR="00AA227D" w14:paraId="3027AA78" w14:textId="77777777" w:rsidTr="0031457E">
        <w:trPr>
          <w:jc w:val="center"/>
        </w:trPr>
        <w:tc>
          <w:tcPr>
            <w:tcW w:w="1937" w:type="dxa"/>
            <w:shd w:val="clear" w:color="auto" w:fill="auto"/>
            <w:tcMar>
              <w:top w:w="100" w:type="dxa"/>
              <w:left w:w="100" w:type="dxa"/>
              <w:bottom w:w="100" w:type="dxa"/>
              <w:right w:w="100" w:type="dxa"/>
            </w:tcMar>
          </w:tcPr>
          <w:p w14:paraId="328AE2C9" w14:textId="77777777" w:rsidR="00AA227D" w:rsidRDefault="00425617" w:rsidP="008D37BF">
            <w:pPr>
              <w:pStyle w:val="TableBody"/>
            </w:pPr>
            <w:r>
              <w:t xml:space="preserve">Menambah </w:t>
            </w:r>
            <w:r>
              <w:rPr>
                <w:i/>
              </w:rPr>
              <w:t>customer</w:t>
            </w:r>
            <w:r>
              <w:t xml:space="preserve"> baru</w:t>
            </w:r>
          </w:p>
        </w:tc>
        <w:tc>
          <w:tcPr>
            <w:tcW w:w="1937" w:type="dxa"/>
            <w:shd w:val="clear" w:color="auto" w:fill="auto"/>
            <w:tcMar>
              <w:top w:w="100" w:type="dxa"/>
              <w:left w:w="100" w:type="dxa"/>
              <w:bottom w:w="100" w:type="dxa"/>
              <w:right w:w="100" w:type="dxa"/>
            </w:tcMar>
          </w:tcPr>
          <w:p w14:paraId="152B1A34" w14:textId="77777777" w:rsidR="00AA227D" w:rsidRDefault="00425617" w:rsidP="008D37BF">
            <w:pPr>
              <w:pStyle w:val="TableBody"/>
            </w:pPr>
            <w:r>
              <w:t xml:space="preserve">Menekan tombol “Tambah” </w:t>
            </w:r>
            <w:r>
              <w:lastRenderedPageBreak/>
              <w:t>kemudian isi data pada modal dan menekan tombol “Save”</w:t>
            </w:r>
          </w:p>
        </w:tc>
        <w:tc>
          <w:tcPr>
            <w:tcW w:w="1938" w:type="dxa"/>
            <w:shd w:val="clear" w:color="auto" w:fill="auto"/>
            <w:tcMar>
              <w:top w:w="100" w:type="dxa"/>
              <w:left w:w="100" w:type="dxa"/>
              <w:bottom w:w="100" w:type="dxa"/>
              <w:right w:w="100" w:type="dxa"/>
            </w:tcMar>
          </w:tcPr>
          <w:p w14:paraId="319906EC" w14:textId="77777777" w:rsidR="00AA227D" w:rsidRDefault="00425617" w:rsidP="008D37BF">
            <w:pPr>
              <w:pStyle w:val="TableBody"/>
            </w:pPr>
            <w:r>
              <w:rPr>
                <w:i/>
              </w:rPr>
              <w:lastRenderedPageBreak/>
              <w:t>Customer</w:t>
            </w:r>
            <w:r>
              <w:t xml:space="preserve"> yang dimasukkan akan </w:t>
            </w:r>
            <w:r>
              <w:lastRenderedPageBreak/>
              <w:t xml:space="preserve">tersimpan dan ditampilkan pada halaman </w:t>
            </w:r>
            <w:r>
              <w:rPr>
                <w:i/>
              </w:rPr>
              <w:t>customer</w:t>
            </w:r>
          </w:p>
        </w:tc>
        <w:tc>
          <w:tcPr>
            <w:tcW w:w="1938" w:type="dxa"/>
            <w:shd w:val="clear" w:color="auto" w:fill="auto"/>
            <w:tcMar>
              <w:top w:w="100" w:type="dxa"/>
              <w:left w:w="100" w:type="dxa"/>
              <w:bottom w:w="100" w:type="dxa"/>
              <w:right w:w="100" w:type="dxa"/>
            </w:tcMar>
          </w:tcPr>
          <w:p w14:paraId="56AB50E4" w14:textId="77777777" w:rsidR="00AA227D" w:rsidRDefault="00425617" w:rsidP="008D37BF">
            <w:pPr>
              <w:pStyle w:val="TableBody"/>
            </w:pPr>
            <w:r>
              <w:rPr>
                <w:i/>
              </w:rPr>
              <w:lastRenderedPageBreak/>
              <w:t>Customer</w:t>
            </w:r>
            <w:r>
              <w:t xml:space="preserve"> yang dimasukkan akan </w:t>
            </w:r>
            <w:r>
              <w:lastRenderedPageBreak/>
              <w:t xml:space="preserve">tersimpan dan ditampilkan pada halaman </w:t>
            </w:r>
            <w:r>
              <w:rPr>
                <w:i/>
              </w:rPr>
              <w:t>customer</w:t>
            </w:r>
          </w:p>
        </w:tc>
        <w:tc>
          <w:tcPr>
            <w:tcW w:w="1938" w:type="dxa"/>
            <w:shd w:val="clear" w:color="auto" w:fill="auto"/>
            <w:tcMar>
              <w:top w:w="100" w:type="dxa"/>
              <w:left w:w="100" w:type="dxa"/>
              <w:bottom w:w="100" w:type="dxa"/>
              <w:right w:w="100" w:type="dxa"/>
            </w:tcMar>
          </w:tcPr>
          <w:p w14:paraId="054B2DC6" w14:textId="77777777" w:rsidR="00AA227D" w:rsidRDefault="00425617" w:rsidP="008D37BF">
            <w:pPr>
              <w:pStyle w:val="TableBody"/>
            </w:pPr>
            <w:r>
              <w:lastRenderedPageBreak/>
              <w:t>Valid</w:t>
            </w:r>
          </w:p>
        </w:tc>
      </w:tr>
      <w:tr w:rsidR="00AA227D" w14:paraId="580FA7C4" w14:textId="77777777" w:rsidTr="0031457E">
        <w:trPr>
          <w:jc w:val="center"/>
        </w:trPr>
        <w:tc>
          <w:tcPr>
            <w:tcW w:w="1937" w:type="dxa"/>
            <w:shd w:val="clear" w:color="auto" w:fill="auto"/>
            <w:tcMar>
              <w:top w:w="100" w:type="dxa"/>
              <w:left w:w="100" w:type="dxa"/>
              <w:bottom w:w="100" w:type="dxa"/>
              <w:right w:w="100" w:type="dxa"/>
            </w:tcMar>
          </w:tcPr>
          <w:p w14:paraId="7CC39781" w14:textId="77777777" w:rsidR="00AA227D" w:rsidRDefault="00425617" w:rsidP="008D37BF">
            <w:pPr>
              <w:pStyle w:val="TableBody"/>
            </w:pPr>
            <w:r>
              <w:t xml:space="preserve">Menambah </w:t>
            </w:r>
            <w:r>
              <w:rPr>
                <w:i/>
              </w:rPr>
              <w:t>customer</w:t>
            </w:r>
            <w:r>
              <w:t xml:space="preserve"> baru dengan data yang tidak lengkap</w:t>
            </w:r>
          </w:p>
        </w:tc>
        <w:tc>
          <w:tcPr>
            <w:tcW w:w="1937" w:type="dxa"/>
            <w:shd w:val="clear" w:color="auto" w:fill="auto"/>
            <w:tcMar>
              <w:top w:w="100" w:type="dxa"/>
              <w:left w:w="100" w:type="dxa"/>
              <w:bottom w:w="100" w:type="dxa"/>
              <w:right w:w="100" w:type="dxa"/>
            </w:tcMar>
          </w:tcPr>
          <w:p w14:paraId="76982EDD" w14:textId="77777777" w:rsidR="00AA227D" w:rsidRDefault="00425617" w:rsidP="008D37BF">
            <w:pPr>
              <w:pStyle w:val="TableBody"/>
            </w:pPr>
            <w:r>
              <w:t>Menekan tombol “Tambah” lalu menekan tombol “Save” dengan data yang tidak lengkap</w:t>
            </w:r>
          </w:p>
        </w:tc>
        <w:tc>
          <w:tcPr>
            <w:tcW w:w="1938" w:type="dxa"/>
            <w:shd w:val="clear" w:color="auto" w:fill="auto"/>
            <w:tcMar>
              <w:top w:w="100" w:type="dxa"/>
              <w:left w:w="100" w:type="dxa"/>
              <w:bottom w:w="100" w:type="dxa"/>
              <w:right w:w="100" w:type="dxa"/>
            </w:tcMar>
          </w:tcPr>
          <w:p w14:paraId="474ACFFE"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1C1A18EB" w14:textId="77777777" w:rsidR="00AA227D" w:rsidRDefault="00425617" w:rsidP="008D37BF">
            <w:pPr>
              <w:pStyle w:val="TableBody"/>
              <w:rPr>
                <w:i/>
              </w:rPr>
            </w:pPr>
            <w:r>
              <w:t>Muncul peringatan di bawah kolom data yang kosong</w:t>
            </w:r>
          </w:p>
        </w:tc>
        <w:tc>
          <w:tcPr>
            <w:tcW w:w="1938" w:type="dxa"/>
            <w:shd w:val="clear" w:color="auto" w:fill="auto"/>
            <w:tcMar>
              <w:top w:w="100" w:type="dxa"/>
              <w:left w:w="100" w:type="dxa"/>
              <w:bottom w:w="100" w:type="dxa"/>
              <w:right w:w="100" w:type="dxa"/>
            </w:tcMar>
          </w:tcPr>
          <w:p w14:paraId="303ABA73" w14:textId="77777777" w:rsidR="00AA227D" w:rsidRDefault="00425617" w:rsidP="008D37BF">
            <w:pPr>
              <w:pStyle w:val="TableBody"/>
            </w:pPr>
            <w:r>
              <w:t>Valid</w:t>
            </w:r>
          </w:p>
        </w:tc>
      </w:tr>
      <w:tr w:rsidR="00AA227D" w14:paraId="74169742" w14:textId="77777777" w:rsidTr="0031457E">
        <w:trPr>
          <w:jc w:val="center"/>
        </w:trPr>
        <w:tc>
          <w:tcPr>
            <w:tcW w:w="1937" w:type="dxa"/>
            <w:shd w:val="clear" w:color="auto" w:fill="auto"/>
            <w:tcMar>
              <w:top w:w="100" w:type="dxa"/>
              <w:left w:w="100" w:type="dxa"/>
              <w:bottom w:w="100" w:type="dxa"/>
              <w:right w:w="100" w:type="dxa"/>
            </w:tcMar>
          </w:tcPr>
          <w:p w14:paraId="6BA3E9CF" w14:textId="77777777" w:rsidR="00AA227D" w:rsidRDefault="00425617" w:rsidP="008D37BF">
            <w:pPr>
              <w:pStyle w:val="TableBody"/>
            </w:pPr>
            <w:r>
              <w:t xml:space="preserve">Mengubah diskon buku berdasarkan jenis </w:t>
            </w:r>
            <w:r>
              <w:rPr>
                <w:i/>
              </w:rPr>
              <w:t>customer</w:t>
            </w:r>
          </w:p>
        </w:tc>
        <w:tc>
          <w:tcPr>
            <w:tcW w:w="1937" w:type="dxa"/>
            <w:shd w:val="clear" w:color="auto" w:fill="auto"/>
            <w:tcMar>
              <w:top w:w="100" w:type="dxa"/>
              <w:left w:w="100" w:type="dxa"/>
              <w:bottom w:w="100" w:type="dxa"/>
              <w:right w:w="100" w:type="dxa"/>
            </w:tcMar>
          </w:tcPr>
          <w:p w14:paraId="0A4DA1B7" w14:textId="77777777" w:rsidR="00AA227D" w:rsidRDefault="00425617" w:rsidP="008D37BF">
            <w:pPr>
              <w:pStyle w:val="TableBody"/>
            </w:pPr>
            <w:r>
              <w:t>Menekan tombol “Diskon”</w:t>
            </w:r>
          </w:p>
        </w:tc>
        <w:tc>
          <w:tcPr>
            <w:tcW w:w="1938" w:type="dxa"/>
            <w:shd w:val="clear" w:color="auto" w:fill="auto"/>
            <w:tcMar>
              <w:top w:w="100" w:type="dxa"/>
              <w:left w:w="100" w:type="dxa"/>
              <w:bottom w:w="100" w:type="dxa"/>
              <w:right w:w="100" w:type="dxa"/>
            </w:tcMar>
          </w:tcPr>
          <w:p w14:paraId="5F41922A" w14:textId="77777777" w:rsidR="00AA227D" w:rsidRDefault="00425617" w:rsidP="008D37BF">
            <w:pPr>
              <w:pStyle w:val="TableBody"/>
            </w:pPr>
            <w:r>
              <w:t xml:space="preserve">Muncul modal yang berisikan diskon masing-masing jenis </w:t>
            </w:r>
            <w:r>
              <w:rPr>
                <w:i/>
              </w:rPr>
              <w:t>customer</w:t>
            </w:r>
          </w:p>
        </w:tc>
        <w:tc>
          <w:tcPr>
            <w:tcW w:w="1938" w:type="dxa"/>
            <w:shd w:val="clear" w:color="auto" w:fill="auto"/>
            <w:tcMar>
              <w:top w:w="100" w:type="dxa"/>
              <w:left w:w="100" w:type="dxa"/>
              <w:bottom w:w="100" w:type="dxa"/>
              <w:right w:w="100" w:type="dxa"/>
            </w:tcMar>
          </w:tcPr>
          <w:p w14:paraId="7191474C" w14:textId="77777777" w:rsidR="00AA227D" w:rsidRDefault="00425617" w:rsidP="008D37BF">
            <w:pPr>
              <w:pStyle w:val="TableBody"/>
            </w:pPr>
            <w:r>
              <w:t xml:space="preserve">Muncul modal yang berisikan diskon masing-masing jenis </w:t>
            </w:r>
            <w:r>
              <w:rPr>
                <w:i/>
              </w:rPr>
              <w:t>customer</w:t>
            </w:r>
          </w:p>
        </w:tc>
        <w:tc>
          <w:tcPr>
            <w:tcW w:w="1938" w:type="dxa"/>
            <w:shd w:val="clear" w:color="auto" w:fill="auto"/>
            <w:tcMar>
              <w:top w:w="100" w:type="dxa"/>
              <w:left w:w="100" w:type="dxa"/>
              <w:bottom w:w="100" w:type="dxa"/>
              <w:right w:w="100" w:type="dxa"/>
            </w:tcMar>
          </w:tcPr>
          <w:p w14:paraId="6D6919FB" w14:textId="77777777" w:rsidR="00AA227D" w:rsidRDefault="00425617" w:rsidP="008D37BF">
            <w:pPr>
              <w:pStyle w:val="TableBody"/>
            </w:pPr>
            <w:r>
              <w:t>Valid</w:t>
            </w:r>
          </w:p>
        </w:tc>
      </w:tr>
      <w:tr w:rsidR="00AA227D" w14:paraId="48194646" w14:textId="77777777" w:rsidTr="0031457E">
        <w:trPr>
          <w:jc w:val="center"/>
        </w:trPr>
        <w:tc>
          <w:tcPr>
            <w:tcW w:w="1937" w:type="dxa"/>
            <w:shd w:val="clear" w:color="auto" w:fill="auto"/>
            <w:tcMar>
              <w:top w:w="100" w:type="dxa"/>
              <w:left w:w="100" w:type="dxa"/>
              <w:bottom w:w="100" w:type="dxa"/>
              <w:right w:w="100" w:type="dxa"/>
            </w:tcMar>
          </w:tcPr>
          <w:p w14:paraId="21B5C088" w14:textId="77777777" w:rsidR="00AA227D" w:rsidRDefault="00425617" w:rsidP="008D37BF">
            <w:pPr>
              <w:pStyle w:val="TableBody"/>
            </w:pPr>
            <w:r>
              <w:t xml:space="preserve">Mengubah data suatu </w:t>
            </w:r>
            <w:r>
              <w:rPr>
                <w:i/>
              </w:rPr>
              <w:t>customer</w:t>
            </w:r>
          </w:p>
        </w:tc>
        <w:tc>
          <w:tcPr>
            <w:tcW w:w="1937" w:type="dxa"/>
            <w:shd w:val="clear" w:color="auto" w:fill="auto"/>
            <w:tcMar>
              <w:top w:w="100" w:type="dxa"/>
              <w:left w:w="100" w:type="dxa"/>
              <w:bottom w:w="100" w:type="dxa"/>
              <w:right w:w="100" w:type="dxa"/>
            </w:tcMar>
          </w:tcPr>
          <w:p w14:paraId="54A7D721" w14:textId="77777777" w:rsidR="00AA227D" w:rsidRDefault="00425617" w:rsidP="008D37BF">
            <w:pPr>
              <w:pStyle w:val="TableBody"/>
            </w:pPr>
            <w:r>
              <w:t xml:space="preserve">Menekan tombol dengan </w:t>
            </w:r>
            <w:r>
              <w:rPr>
                <w:i/>
              </w:rPr>
              <w:t xml:space="preserve">icon </w:t>
            </w:r>
            <w:r>
              <w:t>bergambar pensil</w:t>
            </w:r>
          </w:p>
        </w:tc>
        <w:tc>
          <w:tcPr>
            <w:tcW w:w="1938" w:type="dxa"/>
            <w:shd w:val="clear" w:color="auto" w:fill="auto"/>
            <w:tcMar>
              <w:top w:w="100" w:type="dxa"/>
              <w:left w:w="100" w:type="dxa"/>
              <w:bottom w:w="100" w:type="dxa"/>
              <w:right w:w="100" w:type="dxa"/>
            </w:tcMar>
          </w:tcPr>
          <w:p w14:paraId="45F4EFE5" w14:textId="77777777" w:rsidR="00AA227D" w:rsidRDefault="00425617" w:rsidP="008D37BF">
            <w:pPr>
              <w:pStyle w:val="TableBody"/>
            </w:pPr>
            <w:r>
              <w:t xml:space="preserve">Muncul modal yang berisikan data </w:t>
            </w:r>
            <w:r>
              <w:rPr>
                <w:i/>
              </w:rPr>
              <w:t>customer</w:t>
            </w:r>
            <w:r>
              <w:t xml:space="preserve"> yang akan diubah</w:t>
            </w:r>
          </w:p>
        </w:tc>
        <w:tc>
          <w:tcPr>
            <w:tcW w:w="1938" w:type="dxa"/>
            <w:shd w:val="clear" w:color="auto" w:fill="auto"/>
            <w:tcMar>
              <w:top w:w="100" w:type="dxa"/>
              <w:left w:w="100" w:type="dxa"/>
              <w:bottom w:w="100" w:type="dxa"/>
              <w:right w:w="100" w:type="dxa"/>
            </w:tcMar>
          </w:tcPr>
          <w:p w14:paraId="60A3F50A" w14:textId="77777777" w:rsidR="00AA227D" w:rsidRDefault="00425617" w:rsidP="008D37BF">
            <w:pPr>
              <w:pStyle w:val="TableBody"/>
            </w:pPr>
            <w:r>
              <w:t xml:space="preserve">Muncul modal yang berisikan data </w:t>
            </w:r>
            <w:r>
              <w:rPr>
                <w:i/>
              </w:rPr>
              <w:t>customer</w:t>
            </w:r>
            <w:r>
              <w:t xml:space="preserve"> yang akan diubah</w:t>
            </w:r>
          </w:p>
        </w:tc>
        <w:tc>
          <w:tcPr>
            <w:tcW w:w="1938" w:type="dxa"/>
            <w:shd w:val="clear" w:color="auto" w:fill="auto"/>
            <w:tcMar>
              <w:top w:w="100" w:type="dxa"/>
              <w:left w:w="100" w:type="dxa"/>
              <w:bottom w:w="100" w:type="dxa"/>
              <w:right w:w="100" w:type="dxa"/>
            </w:tcMar>
          </w:tcPr>
          <w:p w14:paraId="0CFC5A1A" w14:textId="77777777" w:rsidR="00AA227D" w:rsidRDefault="00425617" w:rsidP="008D37BF">
            <w:pPr>
              <w:pStyle w:val="TableBody"/>
            </w:pPr>
            <w:r>
              <w:t>Valid</w:t>
            </w:r>
          </w:p>
        </w:tc>
      </w:tr>
      <w:tr w:rsidR="00AA227D" w14:paraId="4D4D6380" w14:textId="77777777" w:rsidTr="0031457E">
        <w:trPr>
          <w:jc w:val="center"/>
        </w:trPr>
        <w:tc>
          <w:tcPr>
            <w:tcW w:w="1937" w:type="dxa"/>
            <w:shd w:val="clear" w:color="auto" w:fill="auto"/>
            <w:tcMar>
              <w:top w:w="100" w:type="dxa"/>
              <w:left w:w="100" w:type="dxa"/>
              <w:bottom w:w="100" w:type="dxa"/>
              <w:right w:w="100" w:type="dxa"/>
            </w:tcMar>
          </w:tcPr>
          <w:p w14:paraId="0CA9D96E" w14:textId="77777777" w:rsidR="00AA227D" w:rsidRDefault="00425617" w:rsidP="008D37BF">
            <w:pPr>
              <w:pStyle w:val="TableBody"/>
            </w:pPr>
            <w:r>
              <w:t xml:space="preserve">Menghapus </w:t>
            </w:r>
            <w:r>
              <w:rPr>
                <w:i/>
              </w:rPr>
              <w:t>customer</w:t>
            </w:r>
          </w:p>
        </w:tc>
        <w:tc>
          <w:tcPr>
            <w:tcW w:w="1937" w:type="dxa"/>
            <w:shd w:val="clear" w:color="auto" w:fill="auto"/>
            <w:tcMar>
              <w:top w:w="100" w:type="dxa"/>
              <w:left w:w="100" w:type="dxa"/>
              <w:bottom w:w="100" w:type="dxa"/>
              <w:right w:w="100" w:type="dxa"/>
            </w:tcMar>
          </w:tcPr>
          <w:p w14:paraId="6B06F6F3" w14:textId="77777777" w:rsidR="00AA227D" w:rsidRDefault="00425617" w:rsidP="008D37BF">
            <w:pPr>
              <w:pStyle w:val="TableBody"/>
            </w:pPr>
            <w:r>
              <w:t xml:space="preserve">Menekan tombol dengan </w:t>
            </w:r>
            <w:r>
              <w:rPr>
                <w:i/>
              </w:rPr>
              <w:t xml:space="preserve">icon </w:t>
            </w:r>
            <w:r>
              <w:t>bergambar tempat sampah</w:t>
            </w:r>
          </w:p>
        </w:tc>
        <w:tc>
          <w:tcPr>
            <w:tcW w:w="1938" w:type="dxa"/>
            <w:shd w:val="clear" w:color="auto" w:fill="auto"/>
            <w:tcMar>
              <w:top w:w="100" w:type="dxa"/>
              <w:left w:w="100" w:type="dxa"/>
              <w:bottom w:w="100" w:type="dxa"/>
              <w:right w:w="100" w:type="dxa"/>
            </w:tcMar>
          </w:tcPr>
          <w:p w14:paraId="053CA5A4" w14:textId="77777777" w:rsidR="00AA227D" w:rsidRDefault="00425617" w:rsidP="008D37BF">
            <w:pPr>
              <w:pStyle w:val="TableBody"/>
            </w:pPr>
            <w:r>
              <w:t xml:space="preserve">Muncul modal peringatan hapus </w:t>
            </w:r>
            <w:r>
              <w:rPr>
                <w:i/>
              </w:rPr>
              <w:t>customer</w:t>
            </w:r>
          </w:p>
        </w:tc>
        <w:tc>
          <w:tcPr>
            <w:tcW w:w="1938" w:type="dxa"/>
            <w:shd w:val="clear" w:color="auto" w:fill="auto"/>
            <w:tcMar>
              <w:top w:w="100" w:type="dxa"/>
              <w:left w:w="100" w:type="dxa"/>
              <w:bottom w:w="100" w:type="dxa"/>
              <w:right w:w="100" w:type="dxa"/>
            </w:tcMar>
          </w:tcPr>
          <w:p w14:paraId="02AB44A5" w14:textId="77777777" w:rsidR="00AA227D" w:rsidRDefault="00425617" w:rsidP="008D37BF">
            <w:pPr>
              <w:pStyle w:val="TableBody"/>
            </w:pPr>
            <w:r>
              <w:t xml:space="preserve">Muncul modal peringatan hapus </w:t>
            </w:r>
            <w:r>
              <w:rPr>
                <w:i/>
              </w:rPr>
              <w:t>customer</w:t>
            </w:r>
          </w:p>
        </w:tc>
        <w:tc>
          <w:tcPr>
            <w:tcW w:w="1938" w:type="dxa"/>
            <w:shd w:val="clear" w:color="auto" w:fill="auto"/>
            <w:tcMar>
              <w:top w:w="100" w:type="dxa"/>
              <w:left w:w="100" w:type="dxa"/>
              <w:bottom w:w="100" w:type="dxa"/>
              <w:right w:w="100" w:type="dxa"/>
            </w:tcMar>
          </w:tcPr>
          <w:p w14:paraId="7F752D07" w14:textId="77777777" w:rsidR="00AA227D" w:rsidRDefault="00425617" w:rsidP="008D37BF">
            <w:pPr>
              <w:pStyle w:val="TableBody"/>
            </w:pPr>
            <w:r>
              <w:t>Valid</w:t>
            </w:r>
          </w:p>
        </w:tc>
      </w:tr>
    </w:tbl>
    <w:p w14:paraId="0874F0C4" w14:textId="77777777" w:rsidR="008D37BF" w:rsidRDefault="008D37BF">
      <w:pPr>
        <w:keepNext/>
        <w:spacing w:before="240" w:after="240"/>
        <w:ind w:firstLine="720"/>
        <w:rPr>
          <w:b/>
        </w:rPr>
      </w:pPr>
    </w:p>
    <w:p w14:paraId="2CEEFCF1" w14:textId="27A88EA4" w:rsidR="00AA227D" w:rsidRDefault="00425617">
      <w:pPr>
        <w:keepNext/>
        <w:spacing w:before="240" w:after="240"/>
        <w:ind w:firstLine="720"/>
      </w:pPr>
      <w:r>
        <w:rPr>
          <w:b/>
        </w:rPr>
        <w:t xml:space="preserve">3.2.3 </w:t>
      </w:r>
      <w:r>
        <w:rPr>
          <w:b/>
          <w:i/>
        </w:rPr>
        <w:t>User Experience</w:t>
      </w:r>
    </w:p>
    <w:p w14:paraId="676A826A" w14:textId="77777777" w:rsidR="00AA227D" w:rsidRDefault="00425617">
      <w:pPr>
        <w:keepNext/>
        <w:spacing w:before="240" w:after="240"/>
        <w:ind w:left="720"/>
      </w:pPr>
      <w:r>
        <w:tab/>
        <w:t xml:space="preserve">Partisipan dari </w:t>
      </w:r>
      <w:r>
        <w:rPr>
          <w:i/>
        </w:rPr>
        <w:t xml:space="preserve">Usability Testing </w:t>
      </w:r>
      <w:r>
        <w:t>adalah calon pengguna sistem pemasaran SIGAP yaitu karyawan bagian pemasaran UGM Press. Pengujian dilakukan secara langsung bertempat di UGM Press, Jl. Sendok, Karanggayam, Sleman, Yogyakarta. Pelaksanaan pengujian diawali dengan pembacaan skenario oleh penulis dan menjelaskan skenario kepada partisipan untuk melakukan aktivitas sesuai dengan skenario. Setelah partisipan memahami skenario, kemudian partisipan melakukan pengujian dan diberi kesempatan untuk mengajukan pertanyaan seputar antarmuka sistem. Kemudian partisipan mengisi kuesioner SUS (</w:t>
      </w:r>
      <w:r>
        <w:rPr>
          <w:i/>
        </w:rPr>
        <w:t xml:space="preserve">System </w:t>
      </w:r>
      <w:r>
        <w:rPr>
          <w:i/>
        </w:rPr>
        <w:lastRenderedPageBreak/>
        <w:t>Usability Scale</w:t>
      </w:r>
      <w:r>
        <w:t>) dan menyerahkan hasilnya kepada penulis. Terkait skenario yang harus dilakukan partisipan, berikut merupakan skenario pengujian yang dilakukan oleh partisipan.</w:t>
      </w:r>
    </w:p>
    <w:p w14:paraId="7C1A06AE" w14:textId="77777777" w:rsidR="00AA227D" w:rsidRDefault="00425617">
      <w:pPr>
        <w:keepNext/>
        <w:numPr>
          <w:ilvl w:val="0"/>
          <w:numId w:val="15"/>
        </w:numPr>
        <w:spacing w:before="240"/>
      </w:pPr>
      <w:r>
        <w:t>Bapak/Ibu ingin membuat faktur dengan jenis faktur yang berbeda-beda.</w:t>
      </w:r>
    </w:p>
    <w:p w14:paraId="0D7F29D0" w14:textId="77777777" w:rsidR="00AA227D" w:rsidRDefault="00425617">
      <w:pPr>
        <w:keepNext/>
        <w:numPr>
          <w:ilvl w:val="0"/>
          <w:numId w:val="15"/>
        </w:numPr>
      </w:pPr>
      <w:r>
        <w:t>Bapak/Ibu ingin mengunduh faktur untuk dikirimkan kepada pelanggan UGM Press.</w:t>
      </w:r>
    </w:p>
    <w:p w14:paraId="6273D9EA" w14:textId="77777777" w:rsidR="00AA227D" w:rsidRDefault="00425617">
      <w:pPr>
        <w:keepNext/>
        <w:numPr>
          <w:ilvl w:val="0"/>
          <w:numId w:val="15"/>
        </w:numPr>
      </w:pPr>
      <w:r>
        <w:t>Bapak/Ibu ingin melihat laporan pendapatan yang didapatkan pada waktu tertentu.</w:t>
      </w:r>
    </w:p>
    <w:p w14:paraId="117BDF8B" w14:textId="77777777" w:rsidR="00AA227D" w:rsidRDefault="00425617">
      <w:pPr>
        <w:keepNext/>
        <w:numPr>
          <w:ilvl w:val="0"/>
          <w:numId w:val="15"/>
        </w:numPr>
        <w:spacing w:after="240"/>
      </w:pPr>
      <w:r>
        <w:t>Bapak/Ibu ingin mengajukan dan melakukan pembayaran royalti terhadap suatu penulis pada periode tertentu.</w:t>
      </w:r>
    </w:p>
    <w:p w14:paraId="583BA2CC" w14:textId="77777777" w:rsidR="00AA227D" w:rsidRDefault="00425617">
      <w:pPr>
        <w:keepNext/>
        <w:spacing w:before="240" w:after="240"/>
        <w:ind w:left="720"/>
      </w:pPr>
      <w:r>
        <w:t>Daftar kuesioner dalam SUS (</w:t>
      </w:r>
      <w:r>
        <w:rPr>
          <w:i/>
        </w:rPr>
        <w:t>System Usability Scale</w:t>
      </w:r>
      <w:r>
        <w:t>) adalah sebagai berikut.</w:t>
      </w:r>
    </w:p>
    <w:p w14:paraId="02E15B02" w14:textId="77777777" w:rsidR="00AA227D" w:rsidRDefault="00425617">
      <w:pPr>
        <w:keepNext/>
        <w:numPr>
          <w:ilvl w:val="0"/>
          <w:numId w:val="17"/>
        </w:numPr>
        <w:spacing w:before="240"/>
      </w:pPr>
      <w:r>
        <w:t>Saya merasa saya akan menggunakan Sistem Informasi ini ke depannya</w:t>
      </w:r>
    </w:p>
    <w:p w14:paraId="1A6D089C" w14:textId="77777777" w:rsidR="00AA227D" w:rsidRDefault="00425617">
      <w:pPr>
        <w:keepNext/>
        <w:numPr>
          <w:ilvl w:val="0"/>
          <w:numId w:val="17"/>
        </w:numPr>
      </w:pPr>
      <w:r>
        <w:t>Saya menemukan fungsi yang tidak penting di Sistem Informasi ini</w:t>
      </w:r>
    </w:p>
    <w:p w14:paraId="63F01AF2" w14:textId="77777777" w:rsidR="00AA227D" w:rsidRDefault="00425617">
      <w:pPr>
        <w:keepNext/>
        <w:numPr>
          <w:ilvl w:val="0"/>
          <w:numId w:val="17"/>
        </w:numPr>
      </w:pPr>
      <w:r>
        <w:t>Saya merasa Sistem Informasi ini mudah digunakan</w:t>
      </w:r>
    </w:p>
    <w:p w14:paraId="0D469154" w14:textId="77777777" w:rsidR="00AA227D" w:rsidRDefault="00425617">
      <w:pPr>
        <w:keepNext/>
        <w:numPr>
          <w:ilvl w:val="0"/>
          <w:numId w:val="17"/>
        </w:numPr>
      </w:pPr>
      <w:r>
        <w:t>Saya merasa membutuhkan bantuan dari technical support untuk menggunakan Sistem Informasi ini</w:t>
      </w:r>
    </w:p>
    <w:p w14:paraId="67420E11" w14:textId="77777777" w:rsidR="00AA227D" w:rsidRDefault="00425617">
      <w:pPr>
        <w:keepNext/>
        <w:numPr>
          <w:ilvl w:val="0"/>
          <w:numId w:val="17"/>
        </w:numPr>
      </w:pPr>
      <w:r>
        <w:t>Saya menemukan Sistem Informasi ini yang berjalan dengan baik</w:t>
      </w:r>
    </w:p>
    <w:p w14:paraId="6C22981C" w14:textId="77777777" w:rsidR="00AA227D" w:rsidRDefault="00425617">
      <w:pPr>
        <w:keepNext/>
        <w:numPr>
          <w:ilvl w:val="0"/>
          <w:numId w:val="17"/>
        </w:numPr>
      </w:pPr>
      <w:r>
        <w:t>Saya merasa banyak inkonsistensi pada Sistem Informasi ini</w:t>
      </w:r>
    </w:p>
    <w:p w14:paraId="063266A2" w14:textId="77777777" w:rsidR="00AA227D" w:rsidRDefault="00425617">
      <w:pPr>
        <w:keepNext/>
        <w:numPr>
          <w:ilvl w:val="0"/>
          <w:numId w:val="17"/>
        </w:numPr>
      </w:pPr>
      <w:r>
        <w:t>Saya merasa orang-orang akan mudah dalam menggunakan Sistem Informasi ini</w:t>
      </w:r>
    </w:p>
    <w:p w14:paraId="5697FD16" w14:textId="77777777" w:rsidR="00AA227D" w:rsidRDefault="00425617">
      <w:pPr>
        <w:keepNext/>
        <w:numPr>
          <w:ilvl w:val="0"/>
          <w:numId w:val="17"/>
        </w:numPr>
      </w:pPr>
      <w:r>
        <w:t>Saya merasa Sistem Informasi ini rumit</w:t>
      </w:r>
    </w:p>
    <w:p w14:paraId="1FD52397" w14:textId="77777777" w:rsidR="00AA227D" w:rsidRDefault="00425617">
      <w:pPr>
        <w:keepNext/>
        <w:numPr>
          <w:ilvl w:val="0"/>
          <w:numId w:val="17"/>
        </w:numPr>
      </w:pPr>
      <w:r>
        <w:t>Saya merasa percaya diri dalam menggunakan Sistem Informasi ini</w:t>
      </w:r>
    </w:p>
    <w:p w14:paraId="4EC30F3A" w14:textId="77777777" w:rsidR="00AA227D" w:rsidRDefault="00425617">
      <w:pPr>
        <w:keepNext/>
        <w:numPr>
          <w:ilvl w:val="0"/>
          <w:numId w:val="17"/>
        </w:numPr>
        <w:spacing w:after="240"/>
      </w:pPr>
      <w:r>
        <w:t>Saya perlu belajar banyak hal sebelum bisa menggunakan Sistem Informasi ini</w:t>
      </w:r>
    </w:p>
    <w:p w14:paraId="2C2C06D4" w14:textId="77777777" w:rsidR="00AA227D" w:rsidRDefault="00425617">
      <w:pPr>
        <w:keepNext/>
        <w:spacing w:before="240" w:after="240"/>
        <w:ind w:left="720"/>
      </w:pPr>
      <w:r>
        <w:t>SUS memiliki 10 pertanyaan dan 5 pilihan jawaban yang terdiri dari sangat tidak setuju, tidak setuju, ragu-ragu, setuju, dan sangat setuju. Skor dari masing-masing pertanyaan berada pada skala nilai 1 sampai dengan 5. Berikut merupakan skor nilai pengujian menggunakan metode SUS dari masing-masing partisipan.</w:t>
      </w:r>
    </w:p>
    <w:p w14:paraId="034DABB4" w14:textId="758682B7" w:rsidR="00895071" w:rsidRPr="00895071" w:rsidRDefault="00895071" w:rsidP="00895071">
      <w:pPr>
        <w:pStyle w:val="Caption"/>
        <w:keepNext/>
        <w:rPr>
          <w:lang w:val="en-ID"/>
        </w:rPr>
      </w:pPr>
      <w:bookmarkStart w:id="1197" w:name="_Toc75886342"/>
      <w:r>
        <w:t xml:space="preserve">Tabel 3. </w:t>
      </w:r>
      <w:r>
        <w:fldChar w:fldCharType="begin"/>
      </w:r>
      <w:r>
        <w:instrText xml:space="preserve"> SEQ Tabel_3. \* ARABIC </w:instrText>
      </w:r>
      <w:r>
        <w:fldChar w:fldCharType="separate"/>
      </w:r>
      <w:r>
        <w:rPr>
          <w:noProof/>
        </w:rPr>
        <w:t>16</w:t>
      </w:r>
      <w:r>
        <w:fldChar w:fldCharType="end"/>
      </w:r>
      <w:r>
        <w:rPr>
          <w:lang w:val="en-ID"/>
        </w:rPr>
        <w:t xml:space="preserve"> </w:t>
      </w:r>
      <w:r>
        <w:t>Skor Nilai Pengujian menggunakan Metode SUS</w:t>
      </w:r>
      <w:bookmarkEnd w:id="1197"/>
    </w:p>
    <w:tbl>
      <w:tblPr>
        <w:tblStyle w:val="af9"/>
        <w:tblW w:w="10305" w:type="dxa"/>
        <w:tblInd w:w="-2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32"/>
        <w:gridCol w:w="848"/>
        <w:gridCol w:w="848"/>
        <w:gridCol w:w="848"/>
        <w:gridCol w:w="847"/>
        <w:gridCol w:w="847"/>
        <w:gridCol w:w="847"/>
        <w:gridCol w:w="847"/>
        <w:gridCol w:w="847"/>
        <w:gridCol w:w="847"/>
        <w:gridCol w:w="847"/>
      </w:tblGrid>
      <w:tr w:rsidR="00AA227D" w14:paraId="2A51E613" w14:textId="77777777" w:rsidTr="00895071">
        <w:tc>
          <w:tcPr>
            <w:tcW w:w="1832" w:type="dxa"/>
            <w:shd w:val="clear" w:color="auto" w:fill="auto"/>
            <w:tcMar>
              <w:top w:w="100" w:type="dxa"/>
              <w:left w:w="100" w:type="dxa"/>
              <w:bottom w:w="100" w:type="dxa"/>
              <w:right w:w="100" w:type="dxa"/>
            </w:tcMar>
          </w:tcPr>
          <w:p w14:paraId="3F6626CE" w14:textId="77777777" w:rsidR="00AA227D" w:rsidRDefault="00425617" w:rsidP="008D37BF">
            <w:pPr>
              <w:pStyle w:val="TableHead"/>
            </w:pPr>
            <w:r>
              <w:t>Responden</w:t>
            </w:r>
          </w:p>
        </w:tc>
        <w:tc>
          <w:tcPr>
            <w:tcW w:w="848" w:type="dxa"/>
            <w:shd w:val="clear" w:color="auto" w:fill="auto"/>
            <w:tcMar>
              <w:top w:w="100" w:type="dxa"/>
              <w:left w:w="100" w:type="dxa"/>
              <w:bottom w:w="100" w:type="dxa"/>
              <w:right w:w="100" w:type="dxa"/>
            </w:tcMar>
          </w:tcPr>
          <w:p w14:paraId="4CEB8148" w14:textId="77777777" w:rsidR="00AA227D" w:rsidRDefault="00425617" w:rsidP="008D37BF">
            <w:pPr>
              <w:pStyle w:val="TableHead"/>
            </w:pPr>
            <w:r>
              <w:t>Q1</w:t>
            </w:r>
          </w:p>
        </w:tc>
        <w:tc>
          <w:tcPr>
            <w:tcW w:w="848" w:type="dxa"/>
            <w:shd w:val="clear" w:color="auto" w:fill="auto"/>
            <w:tcMar>
              <w:top w:w="100" w:type="dxa"/>
              <w:left w:w="100" w:type="dxa"/>
              <w:bottom w:w="100" w:type="dxa"/>
              <w:right w:w="100" w:type="dxa"/>
            </w:tcMar>
          </w:tcPr>
          <w:p w14:paraId="01CB75D6" w14:textId="77777777" w:rsidR="00AA227D" w:rsidRDefault="00425617" w:rsidP="008D37BF">
            <w:pPr>
              <w:pStyle w:val="TableHead"/>
            </w:pPr>
            <w:r>
              <w:t>Q2</w:t>
            </w:r>
          </w:p>
        </w:tc>
        <w:tc>
          <w:tcPr>
            <w:tcW w:w="848" w:type="dxa"/>
            <w:shd w:val="clear" w:color="auto" w:fill="auto"/>
            <w:tcMar>
              <w:top w:w="100" w:type="dxa"/>
              <w:left w:w="100" w:type="dxa"/>
              <w:bottom w:w="100" w:type="dxa"/>
              <w:right w:w="100" w:type="dxa"/>
            </w:tcMar>
          </w:tcPr>
          <w:p w14:paraId="75743B93" w14:textId="77777777" w:rsidR="00AA227D" w:rsidRDefault="00425617" w:rsidP="008D37BF">
            <w:pPr>
              <w:pStyle w:val="TableHead"/>
            </w:pPr>
            <w:r>
              <w:t>Q3</w:t>
            </w:r>
          </w:p>
        </w:tc>
        <w:tc>
          <w:tcPr>
            <w:tcW w:w="847" w:type="dxa"/>
            <w:shd w:val="clear" w:color="auto" w:fill="auto"/>
            <w:tcMar>
              <w:top w:w="100" w:type="dxa"/>
              <w:left w:w="100" w:type="dxa"/>
              <w:bottom w:w="100" w:type="dxa"/>
              <w:right w:w="100" w:type="dxa"/>
            </w:tcMar>
          </w:tcPr>
          <w:p w14:paraId="071E7663" w14:textId="77777777" w:rsidR="00AA227D" w:rsidRDefault="00425617" w:rsidP="008D37BF">
            <w:pPr>
              <w:pStyle w:val="TableHead"/>
            </w:pPr>
            <w:r>
              <w:t>Q4</w:t>
            </w:r>
          </w:p>
        </w:tc>
        <w:tc>
          <w:tcPr>
            <w:tcW w:w="847" w:type="dxa"/>
            <w:shd w:val="clear" w:color="auto" w:fill="auto"/>
            <w:tcMar>
              <w:top w:w="100" w:type="dxa"/>
              <w:left w:w="100" w:type="dxa"/>
              <w:bottom w:w="100" w:type="dxa"/>
              <w:right w:w="100" w:type="dxa"/>
            </w:tcMar>
          </w:tcPr>
          <w:p w14:paraId="36B06172" w14:textId="77777777" w:rsidR="00AA227D" w:rsidRDefault="00425617" w:rsidP="008D37BF">
            <w:pPr>
              <w:pStyle w:val="TableHead"/>
            </w:pPr>
            <w:r>
              <w:t>Q5</w:t>
            </w:r>
          </w:p>
        </w:tc>
        <w:tc>
          <w:tcPr>
            <w:tcW w:w="847" w:type="dxa"/>
            <w:shd w:val="clear" w:color="auto" w:fill="auto"/>
            <w:tcMar>
              <w:top w:w="100" w:type="dxa"/>
              <w:left w:w="100" w:type="dxa"/>
              <w:bottom w:w="100" w:type="dxa"/>
              <w:right w:w="100" w:type="dxa"/>
            </w:tcMar>
          </w:tcPr>
          <w:p w14:paraId="27973612" w14:textId="77777777" w:rsidR="00AA227D" w:rsidRDefault="00425617" w:rsidP="008D37BF">
            <w:pPr>
              <w:pStyle w:val="TableHead"/>
            </w:pPr>
            <w:r>
              <w:t>Q6</w:t>
            </w:r>
          </w:p>
        </w:tc>
        <w:tc>
          <w:tcPr>
            <w:tcW w:w="847" w:type="dxa"/>
            <w:shd w:val="clear" w:color="auto" w:fill="auto"/>
            <w:tcMar>
              <w:top w:w="100" w:type="dxa"/>
              <w:left w:w="100" w:type="dxa"/>
              <w:bottom w:w="100" w:type="dxa"/>
              <w:right w:w="100" w:type="dxa"/>
            </w:tcMar>
          </w:tcPr>
          <w:p w14:paraId="6F021A57" w14:textId="77777777" w:rsidR="00AA227D" w:rsidRDefault="00425617" w:rsidP="008D37BF">
            <w:pPr>
              <w:pStyle w:val="TableHead"/>
            </w:pPr>
            <w:r>
              <w:t>Q7</w:t>
            </w:r>
          </w:p>
        </w:tc>
        <w:tc>
          <w:tcPr>
            <w:tcW w:w="847" w:type="dxa"/>
            <w:shd w:val="clear" w:color="auto" w:fill="auto"/>
            <w:tcMar>
              <w:top w:w="100" w:type="dxa"/>
              <w:left w:w="100" w:type="dxa"/>
              <w:bottom w:w="100" w:type="dxa"/>
              <w:right w:w="100" w:type="dxa"/>
            </w:tcMar>
          </w:tcPr>
          <w:p w14:paraId="3EB97896" w14:textId="77777777" w:rsidR="00AA227D" w:rsidRDefault="00425617" w:rsidP="008D37BF">
            <w:pPr>
              <w:pStyle w:val="TableHead"/>
            </w:pPr>
            <w:r>
              <w:t>Q8</w:t>
            </w:r>
          </w:p>
        </w:tc>
        <w:tc>
          <w:tcPr>
            <w:tcW w:w="847" w:type="dxa"/>
            <w:shd w:val="clear" w:color="auto" w:fill="auto"/>
            <w:tcMar>
              <w:top w:w="100" w:type="dxa"/>
              <w:left w:w="100" w:type="dxa"/>
              <w:bottom w:w="100" w:type="dxa"/>
              <w:right w:w="100" w:type="dxa"/>
            </w:tcMar>
          </w:tcPr>
          <w:p w14:paraId="6C53EB6E" w14:textId="77777777" w:rsidR="00AA227D" w:rsidRDefault="00425617" w:rsidP="008D37BF">
            <w:pPr>
              <w:pStyle w:val="TableHead"/>
            </w:pPr>
            <w:r>
              <w:t>Q9</w:t>
            </w:r>
          </w:p>
        </w:tc>
        <w:tc>
          <w:tcPr>
            <w:tcW w:w="847" w:type="dxa"/>
            <w:shd w:val="clear" w:color="auto" w:fill="auto"/>
            <w:tcMar>
              <w:top w:w="100" w:type="dxa"/>
              <w:left w:w="100" w:type="dxa"/>
              <w:bottom w:w="100" w:type="dxa"/>
              <w:right w:w="100" w:type="dxa"/>
            </w:tcMar>
          </w:tcPr>
          <w:p w14:paraId="6A7BCC1A" w14:textId="77777777" w:rsidR="00AA227D" w:rsidRDefault="00425617" w:rsidP="008D37BF">
            <w:pPr>
              <w:pStyle w:val="TableHead"/>
            </w:pPr>
            <w:r>
              <w:t>Q10</w:t>
            </w:r>
          </w:p>
        </w:tc>
      </w:tr>
      <w:tr w:rsidR="00AA227D" w14:paraId="64F33584" w14:textId="77777777" w:rsidTr="00895071">
        <w:tc>
          <w:tcPr>
            <w:tcW w:w="1832" w:type="dxa"/>
            <w:shd w:val="clear" w:color="auto" w:fill="auto"/>
            <w:tcMar>
              <w:top w:w="100" w:type="dxa"/>
              <w:left w:w="100" w:type="dxa"/>
              <w:bottom w:w="100" w:type="dxa"/>
              <w:right w:w="100" w:type="dxa"/>
            </w:tcMar>
          </w:tcPr>
          <w:p w14:paraId="22F43E92" w14:textId="77777777" w:rsidR="00AA227D" w:rsidRDefault="00425617" w:rsidP="008D37BF">
            <w:pPr>
              <w:pStyle w:val="TableBody"/>
            </w:pPr>
            <w:r>
              <w:t>Irwan Ruslan</w:t>
            </w:r>
          </w:p>
        </w:tc>
        <w:tc>
          <w:tcPr>
            <w:tcW w:w="848" w:type="dxa"/>
            <w:shd w:val="clear" w:color="auto" w:fill="auto"/>
            <w:tcMar>
              <w:top w:w="100" w:type="dxa"/>
              <w:left w:w="100" w:type="dxa"/>
              <w:bottom w:w="100" w:type="dxa"/>
              <w:right w:w="100" w:type="dxa"/>
            </w:tcMar>
          </w:tcPr>
          <w:p w14:paraId="0F112E73" w14:textId="77777777" w:rsidR="00AA227D" w:rsidRDefault="00425617" w:rsidP="00895071">
            <w:pPr>
              <w:pStyle w:val="TableBody"/>
              <w:jc w:val="center"/>
            </w:pPr>
            <w:r>
              <w:t>5</w:t>
            </w:r>
          </w:p>
        </w:tc>
        <w:tc>
          <w:tcPr>
            <w:tcW w:w="848" w:type="dxa"/>
            <w:shd w:val="clear" w:color="auto" w:fill="auto"/>
            <w:tcMar>
              <w:top w:w="100" w:type="dxa"/>
              <w:left w:w="100" w:type="dxa"/>
              <w:bottom w:w="100" w:type="dxa"/>
              <w:right w:w="100" w:type="dxa"/>
            </w:tcMar>
          </w:tcPr>
          <w:p w14:paraId="212FA93A" w14:textId="77777777" w:rsidR="00AA227D" w:rsidRDefault="00425617" w:rsidP="00895071">
            <w:pPr>
              <w:pStyle w:val="TableBody"/>
              <w:jc w:val="center"/>
            </w:pPr>
            <w:r>
              <w:t>1</w:t>
            </w:r>
          </w:p>
        </w:tc>
        <w:tc>
          <w:tcPr>
            <w:tcW w:w="848" w:type="dxa"/>
            <w:shd w:val="clear" w:color="auto" w:fill="auto"/>
            <w:tcMar>
              <w:top w:w="100" w:type="dxa"/>
              <w:left w:w="100" w:type="dxa"/>
              <w:bottom w:w="100" w:type="dxa"/>
              <w:right w:w="100" w:type="dxa"/>
            </w:tcMar>
          </w:tcPr>
          <w:p w14:paraId="3C7BD96E" w14:textId="77777777" w:rsidR="00AA227D" w:rsidRDefault="00425617" w:rsidP="00895071">
            <w:pPr>
              <w:pStyle w:val="TableBody"/>
              <w:jc w:val="center"/>
            </w:pPr>
            <w:r>
              <w:t>5</w:t>
            </w:r>
          </w:p>
        </w:tc>
        <w:tc>
          <w:tcPr>
            <w:tcW w:w="847" w:type="dxa"/>
            <w:shd w:val="clear" w:color="auto" w:fill="auto"/>
            <w:tcMar>
              <w:top w:w="100" w:type="dxa"/>
              <w:left w:w="100" w:type="dxa"/>
              <w:bottom w:w="100" w:type="dxa"/>
              <w:right w:w="100" w:type="dxa"/>
            </w:tcMar>
          </w:tcPr>
          <w:p w14:paraId="7651361C" w14:textId="77777777" w:rsidR="00AA227D" w:rsidRDefault="00425617" w:rsidP="00895071">
            <w:pPr>
              <w:pStyle w:val="TableBody"/>
              <w:jc w:val="center"/>
            </w:pPr>
            <w:r>
              <w:t>2</w:t>
            </w:r>
          </w:p>
        </w:tc>
        <w:tc>
          <w:tcPr>
            <w:tcW w:w="847" w:type="dxa"/>
            <w:shd w:val="clear" w:color="auto" w:fill="auto"/>
            <w:tcMar>
              <w:top w:w="100" w:type="dxa"/>
              <w:left w:w="100" w:type="dxa"/>
              <w:bottom w:w="100" w:type="dxa"/>
              <w:right w:w="100" w:type="dxa"/>
            </w:tcMar>
          </w:tcPr>
          <w:p w14:paraId="2495D89E" w14:textId="77777777" w:rsidR="00AA227D" w:rsidRDefault="00425617" w:rsidP="00895071">
            <w:pPr>
              <w:pStyle w:val="TableBody"/>
              <w:jc w:val="center"/>
            </w:pPr>
            <w:r>
              <w:t>5</w:t>
            </w:r>
          </w:p>
        </w:tc>
        <w:tc>
          <w:tcPr>
            <w:tcW w:w="847" w:type="dxa"/>
            <w:shd w:val="clear" w:color="auto" w:fill="auto"/>
            <w:tcMar>
              <w:top w:w="100" w:type="dxa"/>
              <w:left w:w="100" w:type="dxa"/>
              <w:bottom w:w="100" w:type="dxa"/>
              <w:right w:w="100" w:type="dxa"/>
            </w:tcMar>
          </w:tcPr>
          <w:p w14:paraId="23A3F666" w14:textId="77777777" w:rsidR="00AA227D" w:rsidRDefault="00425617" w:rsidP="00895071">
            <w:pPr>
              <w:pStyle w:val="TableBody"/>
              <w:jc w:val="center"/>
            </w:pPr>
            <w:r>
              <w:t>1</w:t>
            </w:r>
          </w:p>
        </w:tc>
        <w:tc>
          <w:tcPr>
            <w:tcW w:w="847" w:type="dxa"/>
            <w:shd w:val="clear" w:color="auto" w:fill="auto"/>
            <w:tcMar>
              <w:top w:w="100" w:type="dxa"/>
              <w:left w:w="100" w:type="dxa"/>
              <w:bottom w:w="100" w:type="dxa"/>
              <w:right w:w="100" w:type="dxa"/>
            </w:tcMar>
          </w:tcPr>
          <w:p w14:paraId="64306817" w14:textId="77777777" w:rsidR="00AA227D" w:rsidRDefault="00425617" w:rsidP="00895071">
            <w:pPr>
              <w:pStyle w:val="TableBody"/>
              <w:jc w:val="center"/>
            </w:pPr>
            <w:r>
              <w:t>5</w:t>
            </w:r>
          </w:p>
        </w:tc>
        <w:tc>
          <w:tcPr>
            <w:tcW w:w="847" w:type="dxa"/>
            <w:shd w:val="clear" w:color="auto" w:fill="auto"/>
            <w:tcMar>
              <w:top w:w="100" w:type="dxa"/>
              <w:left w:w="100" w:type="dxa"/>
              <w:bottom w:w="100" w:type="dxa"/>
              <w:right w:w="100" w:type="dxa"/>
            </w:tcMar>
          </w:tcPr>
          <w:p w14:paraId="30162DAC" w14:textId="77777777" w:rsidR="00AA227D" w:rsidRDefault="00425617" w:rsidP="00895071">
            <w:pPr>
              <w:pStyle w:val="TableBody"/>
              <w:jc w:val="center"/>
            </w:pPr>
            <w:r>
              <w:t>1</w:t>
            </w:r>
          </w:p>
        </w:tc>
        <w:tc>
          <w:tcPr>
            <w:tcW w:w="847" w:type="dxa"/>
            <w:shd w:val="clear" w:color="auto" w:fill="auto"/>
            <w:tcMar>
              <w:top w:w="100" w:type="dxa"/>
              <w:left w:w="100" w:type="dxa"/>
              <w:bottom w:w="100" w:type="dxa"/>
              <w:right w:w="100" w:type="dxa"/>
            </w:tcMar>
          </w:tcPr>
          <w:p w14:paraId="5DE2E7DD" w14:textId="77777777" w:rsidR="00AA227D" w:rsidRDefault="00425617" w:rsidP="00895071">
            <w:pPr>
              <w:pStyle w:val="TableBody"/>
              <w:jc w:val="center"/>
            </w:pPr>
            <w:r>
              <w:t>5</w:t>
            </w:r>
          </w:p>
        </w:tc>
        <w:tc>
          <w:tcPr>
            <w:tcW w:w="847" w:type="dxa"/>
            <w:shd w:val="clear" w:color="auto" w:fill="auto"/>
            <w:tcMar>
              <w:top w:w="100" w:type="dxa"/>
              <w:left w:w="100" w:type="dxa"/>
              <w:bottom w:w="100" w:type="dxa"/>
              <w:right w:w="100" w:type="dxa"/>
            </w:tcMar>
          </w:tcPr>
          <w:p w14:paraId="64E5F4F5" w14:textId="77777777" w:rsidR="00AA227D" w:rsidRDefault="00425617" w:rsidP="00895071">
            <w:pPr>
              <w:pStyle w:val="TableBody"/>
              <w:jc w:val="center"/>
            </w:pPr>
            <w:r>
              <w:t>2</w:t>
            </w:r>
          </w:p>
        </w:tc>
      </w:tr>
      <w:tr w:rsidR="00AA227D" w14:paraId="0D871085" w14:textId="77777777" w:rsidTr="00895071">
        <w:tc>
          <w:tcPr>
            <w:tcW w:w="1832" w:type="dxa"/>
            <w:shd w:val="clear" w:color="auto" w:fill="auto"/>
            <w:tcMar>
              <w:top w:w="100" w:type="dxa"/>
              <w:left w:w="100" w:type="dxa"/>
              <w:bottom w:w="100" w:type="dxa"/>
              <w:right w:w="100" w:type="dxa"/>
            </w:tcMar>
          </w:tcPr>
          <w:p w14:paraId="6158F2FA" w14:textId="77777777" w:rsidR="00AA227D" w:rsidRDefault="00425617" w:rsidP="008D37BF">
            <w:pPr>
              <w:pStyle w:val="TableBody"/>
            </w:pPr>
            <w:r>
              <w:lastRenderedPageBreak/>
              <w:t>Roselli N. S.</w:t>
            </w:r>
          </w:p>
        </w:tc>
        <w:tc>
          <w:tcPr>
            <w:tcW w:w="848" w:type="dxa"/>
            <w:shd w:val="clear" w:color="auto" w:fill="auto"/>
            <w:tcMar>
              <w:top w:w="100" w:type="dxa"/>
              <w:left w:w="100" w:type="dxa"/>
              <w:bottom w:w="100" w:type="dxa"/>
              <w:right w:w="100" w:type="dxa"/>
            </w:tcMar>
          </w:tcPr>
          <w:p w14:paraId="2C6E3B7C" w14:textId="77777777" w:rsidR="00AA227D" w:rsidRDefault="00425617" w:rsidP="00895071">
            <w:pPr>
              <w:pStyle w:val="TableBody"/>
              <w:jc w:val="center"/>
            </w:pPr>
            <w:r>
              <w:t>5</w:t>
            </w:r>
          </w:p>
        </w:tc>
        <w:tc>
          <w:tcPr>
            <w:tcW w:w="848" w:type="dxa"/>
            <w:shd w:val="clear" w:color="auto" w:fill="auto"/>
            <w:tcMar>
              <w:top w:w="100" w:type="dxa"/>
              <w:left w:w="100" w:type="dxa"/>
              <w:bottom w:w="100" w:type="dxa"/>
              <w:right w:w="100" w:type="dxa"/>
            </w:tcMar>
          </w:tcPr>
          <w:p w14:paraId="1BECD5A5" w14:textId="77777777" w:rsidR="00AA227D" w:rsidRDefault="00425617" w:rsidP="00895071">
            <w:pPr>
              <w:pStyle w:val="TableBody"/>
              <w:jc w:val="center"/>
            </w:pPr>
            <w:r>
              <w:t>1</w:t>
            </w:r>
          </w:p>
        </w:tc>
        <w:tc>
          <w:tcPr>
            <w:tcW w:w="848" w:type="dxa"/>
            <w:shd w:val="clear" w:color="auto" w:fill="auto"/>
            <w:tcMar>
              <w:top w:w="100" w:type="dxa"/>
              <w:left w:w="100" w:type="dxa"/>
              <w:bottom w:w="100" w:type="dxa"/>
              <w:right w:w="100" w:type="dxa"/>
            </w:tcMar>
          </w:tcPr>
          <w:p w14:paraId="67CCED5C" w14:textId="77777777" w:rsidR="00AA227D" w:rsidRDefault="00425617" w:rsidP="00895071">
            <w:pPr>
              <w:pStyle w:val="TableBody"/>
              <w:jc w:val="center"/>
            </w:pPr>
            <w:r>
              <w:t>5</w:t>
            </w:r>
          </w:p>
        </w:tc>
        <w:tc>
          <w:tcPr>
            <w:tcW w:w="847" w:type="dxa"/>
            <w:shd w:val="clear" w:color="auto" w:fill="auto"/>
            <w:tcMar>
              <w:top w:w="100" w:type="dxa"/>
              <w:left w:w="100" w:type="dxa"/>
              <w:bottom w:w="100" w:type="dxa"/>
              <w:right w:w="100" w:type="dxa"/>
            </w:tcMar>
          </w:tcPr>
          <w:p w14:paraId="3BBADB22" w14:textId="77777777" w:rsidR="00AA227D" w:rsidRDefault="00425617" w:rsidP="00895071">
            <w:pPr>
              <w:pStyle w:val="TableBody"/>
              <w:jc w:val="center"/>
            </w:pPr>
            <w:r>
              <w:t>5</w:t>
            </w:r>
          </w:p>
        </w:tc>
        <w:tc>
          <w:tcPr>
            <w:tcW w:w="847" w:type="dxa"/>
            <w:shd w:val="clear" w:color="auto" w:fill="auto"/>
            <w:tcMar>
              <w:top w:w="100" w:type="dxa"/>
              <w:left w:w="100" w:type="dxa"/>
              <w:bottom w:w="100" w:type="dxa"/>
              <w:right w:w="100" w:type="dxa"/>
            </w:tcMar>
          </w:tcPr>
          <w:p w14:paraId="0A7572BC" w14:textId="77777777" w:rsidR="00AA227D" w:rsidRDefault="00425617" w:rsidP="00895071">
            <w:pPr>
              <w:pStyle w:val="TableBody"/>
              <w:jc w:val="center"/>
            </w:pPr>
            <w:r>
              <w:t>5</w:t>
            </w:r>
          </w:p>
        </w:tc>
        <w:tc>
          <w:tcPr>
            <w:tcW w:w="847" w:type="dxa"/>
            <w:shd w:val="clear" w:color="auto" w:fill="auto"/>
            <w:tcMar>
              <w:top w:w="100" w:type="dxa"/>
              <w:left w:w="100" w:type="dxa"/>
              <w:bottom w:w="100" w:type="dxa"/>
              <w:right w:w="100" w:type="dxa"/>
            </w:tcMar>
          </w:tcPr>
          <w:p w14:paraId="56BF3F6E" w14:textId="77777777" w:rsidR="00AA227D" w:rsidRDefault="00425617" w:rsidP="00895071">
            <w:pPr>
              <w:pStyle w:val="TableBody"/>
              <w:jc w:val="center"/>
            </w:pPr>
            <w:r>
              <w:t>1</w:t>
            </w:r>
          </w:p>
        </w:tc>
        <w:tc>
          <w:tcPr>
            <w:tcW w:w="847" w:type="dxa"/>
            <w:shd w:val="clear" w:color="auto" w:fill="auto"/>
            <w:tcMar>
              <w:top w:w="100" w:type="dxa"/>
              <w:left w:w="100" w:type="dxa"/>
              <w:bottom w:w="100" w:type="dxa"/>
              <w:right w:w="100" w:type="dxa"/>
            </w:tcMar>
          </w:tcPr>
          <w:p w14:paraId="01F15474" w14:textId="77777777" w:rsidR="00AA227D" w:rsidRDefault="00425617" w:rsidP="00895071">
            <w:pPr>
              <w:pStyle w:val="TableBody"/>
              <w:jc w:val="center"/>
            </w:pPr>
            <w:r>
              <w:t>5</w:t>
            </w:r>
          </w:p>
        </w:tc>
        <w:tc>
          <w:tcPr>
            <w:tcW w:w="847" w:type="dxa"/>
            <w:shd w:val="clear" w:color="auto" w:fill="auto"/>
            <w:tcMar>
              <w:top w:w="100" w:type="dxa"/>
              <w:left w:w="100" w:type="dxa"/>
              <w:bottom w:w="100" w:type="dxa"/>
              <w:right w:w="100" w:type="dxa"/>
            </w:tcMar>
          </w:tcPr>
          <w:p w14:paraId="2241926D" w14:textId="77777777" w:rsidR="00AA227D" w:rsidRDefault="00425617" w:rsidP="00895071">
            <w:pPr>
              <w:pStyle w:val="TableBody"/>
              <w:jc w:val="center"/>
            </w:pPr>
            <w:r>
              <w:t>1</w:t>
            </w:r>
          </w:p>
        </w:tc>
        <w:tc>
          <w:tcPr>
            <w:tcW w:w="847" w:type="dxa"/>
            <w:shd w:val="clear" w:color="auto" w:fill="auto"/>
            <w:tcMar>
              <w:top w:w="100" w:type="dxa"/>
              <w:left w:w="100" w:type="dxa"/>
              <w:bottom w:w="100" w:type="dxa"/>
              <w:right w:w="100" w:type="dxa"/>
            </w:tcMar>
          </w:tcPr>
          <w:p w14:paraId="489B207D" w14:textId="77777777" w:rsidR="00AA227D" w:rsidRDefault="00425617" w:rsidP="00895071">
            <w:pPr>
              <w:pStyle w:val="TableBody"/>
              <w:jc w:val="center"/>
            </w:pPr>
            <w:r>
              <w:t>5</w:t>
            </w:r>
          </w:p>
        </w:tc>
        <w:tc>
          <w:tcPr>
            <w:tcW w:w="847" w:type="dxa"/>
            <w:shd w:val="clear" w:color="auto" w:fill="auto"/>
            <w:tcMar>
              <w:top w:w="100" w:type="dxa"/>
              <w:left w:w="100" w:type="dxa"/>
              <w:bottom w:w="100" w:type="dxa"/>
              <w:right w:w="100" w:type="dxa"/>
            </w:tcMar>
          </w:tcPr>
          <w:p w14:paraId="023A316F" w14:textId="77777777" w:rsidR="00AA227D" w:rsidRDefault="00425617" w:rsidP="00895071">
            <w:pPr>
              <w:pStyle w:val="TableBody"/>
              <w:jc w:val="center"/>
            </w:pPr>
            <w:r>
              <w:t>4</w:t>
            </w:r>
          </w:p>
        </w:tc>
      </w:tr>
      <w:tr w:rsidR="00AA227D" w14:paraId="6F7ECE8E" w14:textId="77777777" w:rsidTr="00895071">
        <w:tc>
          <w:tcPr>
            <w:tcW w:w="1832" w:type="dxa"/>
            <w:shd w:val="clear" w:color="auto" w:fill="auto"/>
            <w:tcMar>
              <w:top w:w="100" w:type="dxa"/>
              <w:left w:w="100" w:type="dxa"/>
              <w:bottom w:w="100" w:type="dxa"/>
              <w:right w:w="100" w:type="dxa"/>
            </w:tcMar>
          </w:tcPr>
          <w:p w14:paraId="119183B5" w14:textId="77777777" w:rsidR="00AA227D" w:rsidRDefault="00425617" w:rsidP="008D37BF">
            <w:pPr>
              <w:pStyle w:val="TableBody"/>
            </w:pPr>
            <w:r>
              <w:t>Febriarto Wahyu Aji</w:t>
            </w:r>
          </w:p>
        </w:tc>
        <w:tc>
          <w:tcPr>
            <w:tcW w:w="848" w:type="dxa"/>
            <w:shd w:val="clear" w:color="auto" w:fill="auto"/>
            <w:tcMar>
              <w:top w:w="100" w:type="dxa"/>
              <w:left w:w="100" w:type="dxa"/>
              <w:bottom w:w="100" w:type="dxa"/>
              <w:right w:w="100" w:type="dxa"/>
            </w:tcMar>
          </w:tcPr>
          <w:p w14:paraId="16766284" w14:textId="77777777" w:rsidR="00AA227D" w:rsidRDefault="00425617" w:rsidP="00895071">
            <w:pPr>
              <w:pStyle w:val="TableBody"/>
              <w:jc w:val="center"/>
            </w:pPr>
            <w:r>
              <w:t>5</w:t>
            </w:r>
          </w:p>
        </w:tc>
        <w:tc>
          <w:tcPr>
            <w:tcW w:w="848" w:type="dxa"/>
            <w:shd w:val="clear" w:color="auto" w:fill="auto"/>
            <w:tcMar>
              <w:top w:w="100" w:type="dxa"/>
              <w:left w:w="100" w:type="dxa"/>
              <w:bottom w:w="100" w:type="dxa"/>
              <w:right w:w="100" w:type="dxa"/>
            </w:tcMar>
          </w:tcPr>
          <w:p w14:paraId="56AE186D" w14:textId="77777777" w:rsidR="00AA227D" w:rsidRDefault="00425617" w:rsidP="00895071">
            <w:pPr>
              <w:pStyle w:val="TableBody"/>
              <w:jc w:val="center"/>
            </w:pPr>
            <w:r>
              <w:t>3</w:t>
            </w:r>
          </w:p>
        </w:tc>
        <w:tc>
          <w:tcPr>
            <w:tcW w:w="848" w:type="dxa"/>
            <w:shd w:val="clear" w:color="auto" w:fill="auto"/>
            <w:tcMar>
              <w:top w:w="100" w:type="dxa"/>
              <w:left w:w="100" w:type="dxa"/>
              <w:bottom w:w="100" w:type="dxa"/>
              <w:right w:w="100" w:type="dxa"/>
            </w:tcMar>
          </w:tcPr>
          <w:p w14:paraId="6FEBE975" w14:textId="77777777" w:rsidR="00AA227D" w:rsidRDefault="00425617" w:rsidP="00895071">
            <w:pPr>
              <w:pStyle w:val="TableBody"/>
              <w:jc w:val="center"/>
            </w:pPr>
            <w:r>
              <w:t>5</w:t>
            </w:r>
          </w:p>
        </w:tc>
        <w:tc>
          <w:tcPr>
            <w:tcW w:w="847" w:type="dxa"/>
            <w:shd w:val="clear" w:color="auto" w:fill="auto"/>
            <w:tcMar>
              <w:top w:w="100" w:type="dxa"/>
              <w:left w:w="100" w:type="dxa"/>
              <w:bottom w:w="100" w:type="dxa"/>
              <w:right w:w="100" w:type="dxa"/>
            </w:tcMar>
          </w:tcPr>
          <w:p w14:paraId="486821DE" w14:textId="77777777" w:rsidR="00AA227D" w:rsidRDefault="00425617" w:rsidP="00895071">
            <w:pPr>
              <w:pStyle w:val="TableBody"/>
              <w:jc w:val="center"/>
            </w:pPr>
            <w:r>
              <w:t>2</w:t>
            </w:r>
          </w:p>
        </w:tc>
        <w:tc>
          <w:tcPr>
            <w:tcW w:w="847" w:type="dxa"/>
            <w:shd w:val="clear" w:color="auto" w:fill="auto"/>
            <w:tcMar>
              <w:top w:w="100" w:type="dxa"/>
              <w:left w:w="100" w:type="dxa"/>
              <w:bottom w:w="100" w:type="dxa"/>
              <w:right w:w="100" w:type="dxa"/>
            </w:tcMar>
          </w:tcPr>
          <w:p w14:paraId="5DE81EEF" w14:textId="77777777" w:rsidR="00AA227D" w:rsidRDefault="00425617" w:rsidP="00895071">
            <w:pPr>
              <w:pStyle w:val="TableBody"/>
              <w:jc w:val="center"/>
            </w:pPr>
            <w:r>
              <w:t>4</w:t>
            </w:r>
          </w:p>
        </w:tc>
        <w:tc>
          <w:tcPr>
            <w:tcW w:w="847" w:type="dxa"/>
            <w:shd w:val="clear" w:color="auto" w:fill="auto"/>
            <w:tcMar>
              <w:top w:w="100" w:type="dxa"/>
              <w:left w:w="100" w:type="dxa"/>
              <w:bottom w:w="100" w:type="dxa"/>
              <w:right w:w="100" w:type="dxa"/>
            </w:tcMar>
          </w:tcPr>
          <w:p w14:paraId="2CF79622" w14:textId="77777777" w:rsidR="00AA227D" w:rsidRDefault="00425617" w:rsidP="00895071">
            <w:pPr>
              <w:pStyle w:val="TableBody"/>
              <w:jc w:val="center"/>
            </w:pPr>
            <w:r>
              <w:t>3</w:t>
            </w:r>
          </w:p>
        </w:tc>
        <w:tc>
          <w:tcPr>
            <w:tcW w:w="847" w:type="dxa"/>
            <w:shd w:val="clear" w:color="auto" w:fill="auto"/>
            <w:tcMar>
              <w:top w:w="100" w:type="dxa"/>
              <w:left w:w="100" w:type="dxa"/>
              <w:bottom w:w="100" w:type="dxa"/>
              <w:right w:w="100" w:type="dxa"/>
            </w:tcMar>
          </w:tcPr>
          <w:p w14:paraId="314771FD" w14:textId="77777777" w:rsidR="00AA227D" w:rsidRDefault="00425617" w:rsidP="00895071">
            <w:pPr>
              <w:pStyle w:val="TableBody"/>
              <w:jc w:val="center"/>
            </w:pPr>
            <w:r>
              <w:t>5</w:t>
            </w:r>
          </w:p>
        </w:tc>
        <w:tc>
          <w:tcPr>
            <w:tcW w:w="847" w:type="dxa"/>
            <w:shd w:val="clear" w:color="auto" w:fill="auto"/>
            <w:tcMar>
              <w:top w:w="100" w:type="dxa"/>
              <w:left w:w="100" w:type="dxa"/>
              <w:bottom w:w="100" w:type="dxa"/>
              <w:right w:w="100" w:type="dxa"/>
            </w:tcMar>
          </w:tcPr>
          <w:p w14:paraId="1CECD65F" w14:textId="77777777" w:rsidR="00AA227D" w:rsidRDefault="00425617" w:rsidP="00895071">
            <w:pPr>
              <w:pStyle w:val="TableBody"/>
              <w:jc w:val="center"/>
            </w:pPr>
            <w:r>
              <w:t>2</w:t>
            </w:r>
          </w:p>
        </w:tc>
        <w:tc>
          <w:tcPr>
            <w:tcW w:w="847" w:type="dxa"/>
            <w:shd w:val="clear" w:color="auto" w:fill="auto"/>
            <w:tcMar>
              <w:top w:w="100" w:type="dxa"/>
              <w:left w:w="100" w:type="dxa"/>
              <w:bottom w:w="100" w:type="dxa"/>
              <w:right w:w="100" w:type="dxa"/>
            </w:tcMar>
          </w:tcPr>
          <w:p w14:paraId="44E8BDB9" w14:textId="77777777" w:rsidR="00AA227D" w:rsidRDefault="00425617" w:rsidP="00895071">
            <w:pPr>
              <w:pStyle w:val="TableBody"/>
              <w:jc w:val="center"/>
            </w:pPr>
            <w:r>
              <w:t>4</w:t>
            </w:r>
          </w:p>
        </w:tc>
        <w:tc>
          <w:tcPr>
            <w:tcW w:w="847" w:type="dxa"/>
            <w:shd w:val="clear" w:color="auto" w:fill="auto"/>
            <w:tcMar>
              <w:top w:w="100" w:type="dxa"/>
              <w:left w:w="100" w:type="dxa"/>
              <w:bottom w:w="100" w:type="dxa"/>
              <w:right w:w="100" w:type="dxa"/>
            </w:tcMar>
          </w:tcPr>
          <w:p w14:paraId="2FC3396D" w14:textId="77777777" w:rsidR="00AA227D" w:rsidRDefault="00425617" w:rsidP="00895071">
            <w:pPr>
              <w:pStyle w:val="TableBody"/>
              <w:jc w:val="center"/>
            </w:pPr>
            <w:r>
              <w:t>2</w:t>
            </w:r>
          </w:p>
        </w:tc>
      </w:tr>
    </w:tbl>
    <w:p w14:paraId="6EC7141F" w14:textId="77777777" w:rsidR="00AA227D" w:rsidRDefault="00425617">
      <w:pPr>
        <w:keepNext/>
        <w:spacing w:before="240" w:after="240"/>
        <w:rPr>
          <w:b/>
        </w:rPr>
      </w:pPr>
      <w:r>
        <w:tab/>
      </w:r>
      <w:r>
        <w:rPr>
          <w:b/>
        </w:rPr>
        <w:t>3.2.4. Evaluasi Sistem Pemasaran SIGAP</w:t>
      </w:r>
    </w:p>
    <w:p w14:paraId="665BD0E3" w14:textId="77777777" w:rsidR="00AA227D" w:rsidRDefault="00425617">
      <w:pPr>
        <w:keepNext/>
        <w:spacing w:before="240" w:after="240"/>
        <w:ind w:left="720"/>
      </w:pPr>
      <w:r>
        <w:rPr>
          <w:b/>
        </w:rPr>
        <w:tab/>
      </w:r>
      <w:r>
        <w:t xml:space="preserve">Setelah dilakukan pengujian melalui beberapa skenario yang diberikan, dilakukan perbandingan antara permasalahan utama yang didefinisikan sebelumnya dan sistem informasi yang dikembangkan dengan menghadirkan fitur untuk membantu menyelesaikan </w:t>
      </w:r>
      <w:r>
        <w:lastRenderedPageBreak/>
        <w:t>permasalahan tersebut. Berikut merupakan perbandingan antara proses bisnis sebelum dan sesudah menggunakan sistem pemasaran SIGAP.</w:t>
      </w:r>
    </w:p>
    <w:p w14:paraId="6B697665" w14:textId="77777777" w:rsidR="00AA227D" w:rsidRDefault="00425617">
      <w:pPr>
        <w:keepNext/>
        <w:numPr>
          <w:ilvl w:val="0"/>
          <w:numId w:val="5"/>
        </w:numPr>
        <w:spacing w:before="240"/>
      </w:pPr>
      <w:r>
        <w:t>Pembuatan faktur sebagai bukti pemesanan dan pembayaran buku di UGM Press</w:t>
      </w:r>
    </w:p>
    <w:p w14:paraId="47EFEA0A" w14:textId="77777777" w:rsidR="00AA227D" w:rsidRDefault="00425617">
      <w:pPr>
        <w:keepNext/>
        <w:numPr>
          <w:ilvl w:val="0"/>
          <w:numId w:val="6"/>
        </w:numPr>
      </w:pPr>
      <w:r>
        <w:t>Kondisi saat ini</w:t>
      </w:r>
      <w:r>
        <w:tab/>
        <w:t xml:space="preserve">: Pembuatan faktur tidak terintegrasi secara </w:t>
      </w:r>
      <w:r>
        <w:rPr>
          <w:i/>
        </w:rPr>
        <w:t xml:space="preserve">real time </w:t>
      </w:r>
      <w:r>
        <w:t>dengan jumlah stok barang</w:t>
      </w:r>
    </w:p>
    <w:p w14:paraId="59F26A75" w14:textId="77777777" w:rsidR="00AA227D" w:rsidRDefault="00425617">
      <w:pPr>
        <w:keepNext/>
        <w:numPr>
          <w:ilvl w:val="0"/>
          <w:numId w:val="6"/>
        </w:numPr>
      </w:pPr>
      <w:r>
        <w:t>Menggunakan SIGAP</w:t>
      </w:r>
      <w:r>
        <w:tab/>
        <w:t xml:space="preserve">: Pembuatan faktur terintegrasi dengan jumlah stok barang yang ada di UGM Press secara </w:t>
      </w:r>
      <w:r>
        <w:rPr>
          <w:i/>
        </w:rPr>
        <w:t>real time</w:t>
      </w:r>
      <w:r>
        <w:t xml:space="preserve"> dan seluruh faktur dapat dilihat secara keseluruhan pada sistem</w:t>
      </w:r>
    </w:p>
    <w:p w14:paraId="43EAE8C4" w14:textId="77777777" w:rsidR="00AA227D" w:rsidRDefault="00425617">
      <w:pPr>
        <w:keepNext/>
        <w:numPr>
          <w:ilvl w:val="0"/>
          <w:numId w:val="5"/>
        </w:numPr>
      </w:pPr>
      <w:r>
        <w:t>Penghitungan pendapatan UGM Press pada satu periode tertentu</w:t>
      </w:r>
    </w:p>
    <w:p w14:paraId="25F06E03" w14:textId="77777777" w:rsidR="00AA227D" w:rsidRDefault="00425617">
      <w:pPr>
        <w:keepNext/>
        <w:numPr>
          <w:ilvl w:val="0"/>
          <w:numId w:val="10"/>
        </w:numPr>
      </w:pPr>
      <w:r>
        <w:t>Kondisi saat ini</w:t>
      </w:r>
      <w:r>
        <w:tab/>
        <w:t xml:space="preserve">: Penghitungan manual pada akhir periode menggunakan Microsoft Excel </w:t>
      </w:r>
    </w:p>
    <w:p w14:paraId="13B93585" w14:textId="77777777" w:rsidR="00AA227D" w:rsidRDefault="00425617">
      <w:pPr>
        <w:keepNext/>
        <w:numPr>
          <w:ilvl w:val="0"/>
          <w:numId w:val="10"/>
        </w:numPr>
      </w:pPr>
      <w:r>
        <w:t>Menggunakan SIGAP</w:t>
      </w:r>
      <w:r>
        <w:tab/>
        <w:t>: Penghitungan otomatis oleh SIGAP dan dapat dilihat berdasarkan satu periode tertentu secara fleksibel</w:t>
      </w:r>
    </w:p>
    <w:p w14:paraId="4346ED48" w14:textId="77777777" w:rsidR="00AA227D" w:rsidRDefault="00425617">
      <w:pPr>
        <w:keepNext/>
        <w:numPr>
          <w:ilvl w:val="0"/>
          <w:numId w:val="5"/>
        </w:numPr>
      </w:pPr>
      <w:r>
        <w:t>Melakukan pengajuan dan pembayaran royalti kepada penulis</w:t>
      </w:r>
    </w:p>
    <w:p w14:paraId="1309C551" w14:textId="77777777" w:rsidR="00AA227D" w:rsidRDefault="00425617">
      <w:pPr>
        <w:keepNext/>
        <w:numPr>
          <w:ilvl w:val="0"/>
          <w:numId w:val="9"/>
        </w:numPr>
      </w:pPr>
      <w:r>
        <w:t>Kondisi saat ini</w:t>
      </w:r>
      <w:r>
        <w:tab/>
        <w:t>: Penghitungan royalti masih manual setiap 6 bulan sekali menggunakan Microsoft Excel</w:t>
      </w:r>
    </w:p>
    <w:p w14:paraId="78E365F3" w14:textId="77777777" w:rsidR="00AA227D" w:rsidRDefault="00425617">
      <w:pPr>
        <w:keepNext/>
        <w:numPr>
          <w:ilvl w:val="0"/>
          <w:numId w:val="9"/>
        </w:numPr>
        <w:spacing w:after="240"/>
      </w:pPr>
      <w:r>
        <w:t>Menggunakan SIGAP</w:t>
      </w:r>
      <w:r>
        <w:tab/>
        <w:t>: Penghitungan royalti secara otomatis serta waktu pengajuan dan pembayaran royalti dapat dilakukan secara fleksibel</w:t>
      </w:r>
    </w:p>
    <w:p w14:paraId="46CB1DF4" w14:textId="77777777" w:rsidR="00AA227D" w:rsidRDefault="00AA227D">
      <w:pPr>
        <w:keepNext/>
        <w:spacing w:before="240" w:after="240"/>
        <w:jc w:val="left"/>
      </w:pPr>
    </w:p>
    <w:p w14:paraId="7948EB16" w14:textId="77777777" w:rsidR="00AA227D" w:rsidRDefault="00425617">
      <w:pPr>
        <w:keepNext/>
        <w:pBdr>
          <w:top w:val="nil"/>
          <w:left w:val="nil"/>
          <w:bottom w:val="nil"/>
          <w:right w:val="nil"/>
          <w:between w:val="nil"/>
        </w:pBdr>
        <w:spacing w:before="240" w:after="240"/>
        <w:jc w:val="left"/>
        <w:rPr>
          <w:b/>
        </w:rPr>
      </w:pPr>
      <w:r>
        <w:rPr>
          <w:b/>
        </w:rPr>
        <w:t>3.3. Analisis Pengujian</w:t>
      </w:r>
    </w:p>
    <w:p w14:paraId="7D6F95D6" w14:textId="77777777" w:rsidR="00AA227D" w:rsidRDefault="00425617">
      <w:pPr>
        <w:keepNext/>
        <w:pBdr>
          <w:top w:val="nil"/>
          <w:left w:val="nil"/>
          <w:bottom w:val="nil"/>
          <w:right w:val="nil"/>
          <w:between w:val="nil"/>
        </w:pBdr>
        <w:spacing w:before="240" w:after="240"/>
        <w:rPr>
          <w:b/>
          <w:i/>
        </w:rPr>
      </w:pPr>
      <w:r>
        <w:tab/>
      </w:r>
      <w:r>
        <w:rPr>
          <w:b/>
        </w:rPr>
        <w:t xml:space="preserve">3.3.1. Analisis Pengujian </w:t>
      </w:r>
      <w:r>
        <w:rPr>
          <w:b/>
          <w:i/>
        </w:rPr>
        <w:t>Back</w:t>
      </w:r>
      <w:r>
        <w:rPr>
          <w:b/>
        </w:rPr>
        <w:t>-</w:t>
      </w:r>
      <w:r>
        <w:rPr>
          <w:b/>
          <w:i/>
        </w:rPr>
        <w:t>End</w:t>
      </w:r>
    </w:p>
    <w:p w14:paraId="3CD433D8" w14:textId="77777777" w:rsidR="00AA227D" w:rsidRDefault="00AA227D">
      <w:pPr>
        <w:keepNext/>
        <w:pBdr>
          <w:top w:val="nil"/>
          <w:left w:val="nil"/>
          <w:bottom w:val="nil"/>
          <w:right w:val="nil"/>
          <w:between w:val="nil"/>
        </w:pBdr>
        <w:spacing w:before="240" w:after="240"/>
        <w:rPr>
          <w:b/>
          <w:i/>
        </w:rPr>
      </w:pPr>
    </w:p>
    <w:p w14:paraId="33D5BE1C" w14:textId="77777777" w:rsidR="00AA227D" w:rsidRDefault="00425617">
      <w:pPr>
        <w:keepNext/>
        <w:pBdr>
          <w:top w:val="nil"/>
          <w:left w:val="nil"/>
          <w:bottom w:val="nil"/>
          <w:right w:val="nil"/>
          <w:between w:val="nil"/>
        </w:pBdr>
        <w:spacing w:before="240" w:after="240"/>
        <w:rPr>
          <w:b/>
          <w:i/>
        </w:rPr>
      </w:pPr>
      <w:r>
        <w:rPr>
          <w:b/>
        </w:rPr>
        <w:tab/>
        <w:t xml:space="preserve">3.3.2. Analisis Pengujian </w:t>
      </w:r>
      <w:r>
        <w:rPr>
          <w:b/>
          <w:i/>
        </w:rPr>
        <w:t>Front</w:t>
      </w:r>
      <w:r>
        <w:rPr>
          <w:b/>
        </w:rPr>
        <w:t>-</w:t>
      </w:r>
      <w:r>
        <w:rPr>
          <w:b/>
          <w:i/>
        </w:rPr>
        <w:t>End</w:t>
      </w:r>
    </w:p>
    <w:p w14:paraId="29EB0D71" w14:textId="77777777" w:rsidR="00AA227D" w:rsidRDefault="00425617">
      <w:pPr>
        <w:keepNext/>
        <w:pBdr>
          <w:top w:val="nil"/>
          <w:left w:val="nil"/>
          <w:bottom w:val="nil"/>
          <w:right w:val="nil"/>
          <w:between w:val="nil"/>
        </w:pBdr>
        <w:spacing w:before="240" w:after="240"/>
        <w:ind w:left="720"/>
      </w:pPr>
      <w:r>
        <w:tab/>
        <w:t xml:space="preserve">Berdasarkan hasil pengujian </w:t>
      </w:r>
      <w:r>
        <w:rPr>
          <w:i/>
        </w:rPr>
        <w:t>front</w:t>
      </w:r>
      <w:r>
        <w:t>-</w:t>
      </w:r>
      <w:r>
        <w:rPr>
          <w:i/>
        </w:rPr>
        <w:t>end</w:t>
      </w:r>
      <w:r>
        <w:t xml:space="preserve"> menggunakan metode </w:t>
      </w:r>
      <w:r>
        <w:rPr>
          <w:i/>
        </w:rPr>
        <w:t>blackbox testing</w:t>
      </w:r>
      <w:r>
        <w:t xml:space="preserve">, semua hasil yang dihasilkan oleh sistem sesuai dengan hasil yang diharapkan dan berjalan dengan baik sesuai dengan fungsinya masing-masing. Tampilan sudah dikembangkan sesuai dengan </w:t>
      </w:r>
      <w:r>
        <w:lastRenderedPageBreak/>
        <w:t>fungsi yang diinginkan oleh pengguna sistem sehingga sistem dapat digunakan sesuai kebutuhan pengguna.</w:t>
      </w:r>
    </w:p>
    <w:p w14:paraId="396F76A7" w14:textId="77777777" w:rsidR="00AA227D" w:rsidRDefault="00425617">
      <w:pPr>
        <w:keepNext/>
        <w:pBdr>
          <w:top w:val="nil"/>
          <w:left w:val="nil"/>
          <w:bottom w:val="nil"/>
          <w:right w:val="nil"/>
          <w:between w:val="nil"/>
        </w:pBdr>
        <w:spacing w:before="240" w:after="240"/>
        <w:rPr>
          <w:b/>
        </w:rPr>
      </w:pPr>
      <w:r>
        <w:rPr>
          <w:b/>
        </w:rPr>
        <w:tab/>
        <w:t xml:space="preserve">3.3.3. Analisis Pengujian </w:t>
      </w:r>
      <w:r>
        <w:rPr>
          <w:b/>
          <w:i/>
        </w:rPr>
        <w:t>User Experience</w:t>
      </w:r>
    </w:p>
    <w:p w14:paraId="0427ACE7" w14:textId="77777777" w:rsidR="00AA227D" w:rsidRDefault="00425617">
      <w:pPr>
        <w:keepNext/>
        <w:pBdr>
          <w:top w:val="nil"/>
          <w:left w:val="nil"/>
          <w:bottom w:val="nil"/>
          <w:right w:val="nil"/>
          <w:between w:val="nil"/>
        </w:pBdr>
        <w:spacing w:before="240" w:after="240"/>
        <w:ind w:left="720" w:firstLine="720"/>
      </w:pPr>
      <w:r>
        <w:t>Setelah mendapatkan skor nilai pengujian masing-masing partisipan, kemudian dilakukan perhitungan nilai berdasarkan aturan perhitungan SUS. Dalam melakukan perhitungan, terdapat beberapa aturan sebagai berikut :</w:t>
      </w:r>
    </w:p>
    <w:p w14:paraId="0120D14B" w14:textId="77777777" w:rsidR="00AA227D" w:rsidRDefault="00425617">
      <w:pPr>
        <w:keepNext/>
        <w:numPr>
          <w:ilvl w:val="0"/>
          <w:numId w:val="12"/>
        </w:numPr>
        <w:pBdr>
          <w:top w:val="nil"/>
          <w:left w:val="nil"/>
          <w:bottom w:val="nil"/>
          <w:right w:val="nil"/>
          <w:between w:val="nil"/>
        </w:pBdr>
        <w:spacing w:before="240"/>
      </w:pPr>
      <w:r>
        <w:t>Setiap pertanyaan bernomor ganjil, skor setiap pertanyaan yang didapat dari skor pengguna akan dikurangi 1</w:t>
      </w:r>
    </w:p>
    <w:p w14:paraId="6309E6A3" w14:textId="77777777" w:rsidR="00AA227D" w:rsidRDefault="00425617">
      <w:pPr>
        <w:keepNext/>
        <w:numPr>
          <w:ilvl w:val="0"/>
          <w:numId w:val="12"/>
        </w:numPr>
        <w:pBdr>
          <w:top w:val="nil"/>
          <w:left w:val="nil"/>
          <w:bottom w:val="nil"/>
          <w:right w:val="nil"/>
          <w:between w:val="nil"/>
        </w:pBdr>
      </w:pPr>
      <w:r>
        <w:t>Setiap pertanyaan bernomor genap, skor akhir didapat dari nilai 5 dikurangi skor pertanyaan yang didapat dari pengguna</w:t>
      </w:r>
    </w:p>
    <w:p w14:paraId="0DE1E47E" w14:textId="77777777" w:rsidR="00AA227D" w:rsidRDefault="00425617">
      <w:pPr>
        <w:keepNext/>
        <w:numPr>
          <w:ilvl w:val="0"/>
          <w:numId w:val="12"/>
        </w:numPr>
        <w:pBdr>
          <w:top w:val="nil"/>
          <w:left w:val="nil"/>
          <w:bottom w:val="nil"/>
          <w:right w:val="nil"/>
          <w:between w:val="nil"/>
        </w:pBdr>
        <w:spacing w:after="240"/>
      </w:pPr>
      <w:r>
        <w:t>Skor SUS didapat dari hasil penjumlahan skor setiap pertanyaan yang kemudian dikali 2,5</w:t>
      </w:r>
    </w:p>
    <w:p w14:paraId="2E077C95" w14:textId="27B2DD51" w:rsidR="00AA227D" w:rsidRDefault="00425617">
      <w:pPr>
        <w:keepNext/>
        <w:pBdr>
          <w:top w:val="nil"/>
          <w:left w:val="nil"/>
          <w:bottom w:val="nil"/>
          <w:right w:val="nil"/>
          <w:between w:val="nil"/>
        </w:pBdr>
        <w:spacing w:before="240" w:after="240"/>
        <w:ind w:left="720"/>
      </w:pPr>
      <w:r>
        <w:t>Berikut merupakan hasil perhitungan skor masing-masing partisipan mengikuti aturan SUS di atas.</w:t>
      </w:r>
    </w:p>
    <w:p w14:paraId="6F448BBB" w14:textId="28DDA522" w:rsidR="00895071" w:rsidRPr="00895071" w:rsidRDefault="00895071" w:rsidP="00895071">
      <w:pPr>
        <w:pStyle w:val="Caption"/>
        <w:keepNext/>
        <w:rPr>
          <w:lang w:val="en-ID"/>
        </w:rPr>
      </w:pPr>
      <w:bookmarkStart w:id="1198" w:name="_Toc75886343"/>
      <w:r>
        <w:t xml:space="preserve">Tabel 3. </w:t>
      </w:r>
      <w:r>
        <w:fldChar w:fldCharType="begin"/>
      </w:r>
      <w:r>
        <w:instrText xml:space="preserve"> SEQ Tabel_3. \* ARABIC </w:instrText>
      </w:r>
      <w:r>
        <w:fldChar w:fldCharType="separate"/>
      </w:r>
      <w:r>
        <w:rPr>
          <w:noProof/>
        </w:rPr>
        <w:t>17</w:t>
      </w:r>
      <w:r>
        <w:fldChar w:fldCharType="end"/>
      </w:r>
      <w:r>
        <w:rPr>
          <w:lang w:val="en-ID"/>
        </w:rPr>
        <w:t xml:space="preserve"> </w:t>
      </w:r>
      <w:proofErr w:type="spellStart"/>
      <w:r w:rsidRPr="00895071">
        <w:rPr>
          <w:lang w:val="en-ID"/>
        </w:rPr>
        <w:t>Analisis</w:t>
      </w:r>
      <w:proofErr w:type="spellEnd"/>
      <w:r w:rsidRPr="00895071">
        <w:rPr>
          <w:lang w:val="en-ID"/>
        </w:rPr>
        <w:t xml:space="preserve"> Skor Nilai </w:t>
      </w:r>
      <w:proofErr w:type="spellStart"/>
      <w:r w:rsidRPr="00895071">
        <w:rPr>
          <w:lang w:val="en-ID"/>
        </w:rPr>
        <w:t>Pengujian</w:t>
      </w:r>
      <w:proofErr w:type="spellEnd"/>
      <w:r w:rsidRPr="00895071">
        <w:rPr>
          <w:lang w:val="en-ID"/>
        </w:rPr>
        <w:t xml:space="preserve"> </w:t>
      </w:r>
      <w:proofErr w:type="spellStart"/>
      <w:r w:rsidRPr="00895071">
        <w:rPr>
          <w:lang w:val="en-ID"/>
        </w:rPr>
        <w:t>menggunakan</w:t>
      </w:r>
      <w:proofErr w:type="spellEnd"/>
      <w:r w:rsidRPr="00895071">
        <w:rPr>
          <w:lang w:val="en-ID"/>
        </w:rPr>
        <w:t xml:space="preserve"> </w:t>
      </w:r>
      <w:proofErr w:type="spellStart"/>
      <w:r w:rsidRPr="00895071">
        <w:rPr>
          <w:lang w:val="en-ID"/>
        </w:rPr>
        <w:t>Metode</w:t>
      </w:r>
      <w:proofErr w:type="spellEnd"/>
      <w:r w:rsidRPr="00895071">
        <w:rPr>
          <w:lang w:val="en-ID"/>
        </w:rPr>
        <w:t xml:space="preserve"> SUS</w:t>
      </w:r>
      <w:bookmarkEnd w:id="1198"/>
    </w:p>
    <w:tbl>
      <w:tblPr>
        <w:tblStyle w:val="afa"/>
        <w:tblW w:w="10350" w:type="dxa"/>
        <w:tblInd w:w="-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75"/>
        <w:gridCol w:w="675"/>
        <w:gridCol w:w="675"/>
        <w:gridCol w:w="675"/>
        <w:gridCol w:w="675"/>
        <w:gridCol w:w="675"/>
        <w:gridCol w:w="675"/>
        <w:gridCol w:w="675"/>
        <w:gridCol w:w="675"/>
        <w:gridCol w:w="675"/>
        <w:gridCol w:w="675"/>
        <w:gridCol w:w="675"/>
        <w:gridCol w:w="1350"/>
      </w:tblGrid>
      <w:tr w:rsidR="00AA227D" w14:paraId="15323CB0" w14:textId="77777777">
        <w:tc>
          <w:tcPr>
            <w:tcW w:w="1575" w:type="dxa"/>
            <w:shd w:val="clear" w:color="auto" w:fill="auto"/>
            <w:tcMar>
              <w:top w:w="100" w:type="dxa"/>
              <w:left w:w="100" w:type="dxa"/>
              <w:bottom w:w="100" w:type="dxa"/>
              <w:right w:w="100" w:type="dxa"/>
            </w:tcMar>
          </w:tcPr>
          <w:p w14:paraId="5C1127EA" w14:textId="77777777" w:rsidR="00AA227D" w:rsidRDefault="00425617" w:rsidP="00552D5F">
            <w:pPr>
              <w:pStyle w:val="TableHead"/>
            </w:pPr>
            <w:r>
              <w:t>Responden</w:t>
            </w:r>
          </w:p>
        </w:tc>
        <w:tc>
          <w:tcPr>
            <w:tcW w:w="675" w:type="dxa"/>
            <w:shd w:val="clear" w:color="auto" w:fill="auto"/>
            <w:tcMar>
              <w:top w:w="100" w:type="dxa"/>
              <w:left w:w="100" w:type="dxa"/>
              <w:bottom w:w="100" w:type="dxa"/>
              <w:right w:w="100" w:type="dxa"/>
            </w:tcMar>
          </w:tcPr>
          <w:p w14:paraId="19351E3E" w14:textId="77777777" w:rsidR="00AA227D" w:rsidRDefault="00425617" w:rsidP="00552D5F">
            <w:pPr>
              <w:pStyle w:val="TableHead"/>
            </w:pPr>
            <w:r>
              <w:t>Q1</w:t>
            </w:r>
          </w:p>
        </w:tc>
        <w:tc>
          <w:tcPr>
            <w:tcW w:w="675" w:type="dxa"/>
            <w:shd w:val="clear" w:color="auto" w:fill="auto"/>
            <w:tcMar>
              <w:top w:w="100" w:type="dxa"/>
              <w:left w:w="100" w:type="dxa"/>
              <w:bottom w:w="100" w:type="dxa"/>
              <w:right w:w="100" w:type="dxa"/>
            </w:tcMar>
          </w:tcPr>
          <w:p w14:paraId="25D5E905" w14:textId="77777777" w:rsidR="00AA227D" w:rsidRDefault="00425617" w:rsidP="00552D5F">
            <w:pPr>
              <w:pStyle w:val="TableHead"/>
            </w:pPr>
            <w:r>
              <w:t>Q2</w:t>
            </w:r>
          </w:p>
        </w:tc>
        <w:tc>
          <w:tcPr>
            <w:tcW w:w="675" w:type="dxa"/>
            <w:shd w:val="clear" w:color="auto" w:fill="auto"/>
            <w:tcMar>
              <w:top w:w="100" w:type="dxa"/>
              <w:left w:w="100" w:type="dxa"/>
              <w:bottom w:w="100" w:type="dxa"/>
              <w:right w:w="100" w:type="dxa"/>
            </w:tcMar>
          </w:tcPr>
          <w:p w14:paraId="1A593D02" w14:textId="77777777" w:rsidR="00AA227D" w:rsidRDefault="00425617" w:rsidP="00552D5F">
            <w:pPr>
              <w:pStyle w:val="TableHead"/>
            </w:pPr>
            <w:r>
              <w:t>Q3</w:t>
            </w:r>
          </w:p>
        </w:tc>
        <w:tc>
          <w:tcPr>
            <w:tcW w:w="675" w:type="dxa"/>
            <w:shd w:val="clear" w:color="auto" w:fill="auto"/>
            <w:tcMar>
              <w:top w:w="100" w:type="dxa"/>
              <w:left w:w="100" w:type="dxa"/>
              <w:bottom w:w="100" w:type="dxa"/>
              <w:right w:w="100" w:type="dxa"/>
            </w:tcMar>
          </w:tcPr>
          <w:p w14:paraId="6C86478C" w14:textId="77777777" w:rsidR="00AA227D" w:rsidRDefault="00425617" w:rsidP="00552D5F">
            <w:pPr>
              <w:pStyle w:val="TableHead"/>
            </w:pPr>
            <w:r>
              <w:t>Q4</w:t>
            </w:r>
          </w:p>
        </w:tc>
        <w:tc>
          <w:tcPr>
            <w:tcW w:w="675" w:type="dxa"/>
            <w:shd w:val="clear" w:color="auto" w:fill="auto"/>
            <w:tcMar>
              <w:top w:w="100" w:type="dxa"/>
              <w:left w:w="100" w:type="dxa"/>
              <w:bottom w:w="100" w:type="dxa"/>
              <w:right w:w="100" w:type="dxa"/>
            </w:tcMar>
          </w:tcPr>
          <w:p w14:paraId="7673AD2F" w14:textId="77777777" w:rsidR="00AA227D" w:rsidRDefault="00425617" w:rsidP="00552D5F">
            <w:pPr>
              <w:pStyle w:val="TableHead"/>
            </w:pPr>
            <w:r>
              <w:t>Q5</w:t>
            </w:r>
          </w:p>
        </w:tc>
        <w:tc>
          <w:tcPr>
            <w:tcW w:w="675" w:type="dxa"/>
            <w:shd w:val="clear" w:color="auto" w:fill="auto"/>
            <w:tcMar>
              <w:top w:w="100" w:type="dxa"/>
              <w:left w:w="100" w:type="dxa"/>
              <w:bottom w:w="100" w:type="dxa"/>
              <w:right w:w="100" w:type="dxa"/>
            </w:tcMar>
          </w:tcPr>
          <w:p w14:paraId="4EC7D07F" w14:textId="77777777" w:rsidR="00AA227D" w:rsidRDefault="00425617" w:rsidP="00552D5F">
            <w:pPr>
              <w:pStyle w:val="TableHead"/>
            </w:pPr>
            <w:r>
              <w:t>Q6</w:t>
            </w:r>
          </w:p>
        </w:tc>
        <w:tc>
          <w:tcPr>
            <w:tcW w:w="675" w:type="dxa"/>
            <w:shd w:val="clear" w:color="auto" w:fill="auto"/>
            <w:tcMar>
              <w:top w:w="100" w:type="dxa"/>
              <w:left w:w="100" w:type="dxa"/>
              <w:bottom w:w="100" w:type="dxa"/>
              <w:right w:w="100" w:type="dxa"/>
            </w:tcMar>
          </w:tcPr>
          <w:p w14:paraId="62966BAE" w14:textId="77777777" w:rsidR="00AA227D" w:rsidRDefault="00425617" w:rsidP="00552D5F">
            <w:pPr>
              <w:pStyle w:val="TableHead"/>
            </w:pPr>
            <w:r>
              <w:t>Q7</w:t>
            </w:r>
          </w:p>
        </w:tc>
        <w:tc>
          <w:tcPr>
            <w:tcW w:w="675" w:type="dxa"/>
            <w:shd w:val="clear" w:color="auto" w:fill="auto"/>
            <w:tcMar>
              <w:top w:w="100" w:type="dxa"/>
              <w:left w:w="100" w:type="dxa"/>
              <w:bottom w:w="100" w:type="dxa"/>
              <w:right w:w="100" w:type="dxa"/>
            </w:tcMar>
          </w:tcPr>
          <w:p w14:paraId="3FADE05B" w14:textId="77777777" w:rsidR="00AA227D" w:rsidRDefault="00425617" w:rsidP="00552D5F">
            <w:pPr>
              <w:pStyle w:val="TableHead"/>
            </w:pPr>
            <w:r>
              <w:t>Q8</w:t>
            </w:r>
          </w:p>
        </w:tc>
        <w:tc>
          <w:tcPr>
            <w:tcW w:w="675" w:type="dxa"/>
            <w:shd w:val="clear" w:color="auto" w:fill="auto"/>
            <w:tcMar>
              <w:top w:w="100" w:type="dxa"/>
              <w:left w:w="100" w:type="dxa"/>
              <w:bottom w:w="100" w:type="dxa"/>
              <w:right w:w="100" w:type="dxa"/>
            </w:tcMar>
          </w:tcPr>
          <w:p w14:paraId="0C84DD5A" w14:textId="77777777" w:rsidR="00AA227D" w:rsidRDefault="00425617" w:rsidP="00552D5F">
            <w:pPr>
              <w:pStyle w:val="TableHead"/>
            </w:pPr>
            <w:r>
              <w:t>Q9</w:t>
            </w:r>
          </w:p>
        </w:tc>
        <w:tc>
          <w:tcPr>
            <w:tcW w:w="675" w:type="dxa"/>
            <w:shd w:val="clear" w:color="auto" w:fill="auto"/>
            <w:tcMar>
              <w:top w:w="100" w:type="dxa"/>
              <w:left w:w="100" w:type="dxa"/>
              <w:bottom w:w="100" w:type="dxa"/>
              <w:right w:w="100" w:type="dxa"/>
            </w:tcMar>
          </w:tcPr>
          <w:p w14:paraId="602C7473" w14:textId="77777777" w:rsidR="00AA227D" w:rsidRDefault="00425617" w:rsidP="00552D5F">
            <w:pPr>
              <w:pStyle w:val="TableHead"/>
            </w:pPr>
            <w:r>
              <w:t>Q10</w:t>
            </w:r>
          </w:p>
        </w:tc>
        <w:tc>
          <w:tcPr>
            <w:tcW w:w="675" w:type="dxa"/>
            <w:shd w:val="clear" w:color="auto" w:fill="auto"/>
            <w:tcMar>
              <w:top w:w="100" w:type="dxa"/>
              <w:left w:w="100" w:type="dxa"/>
              <w:bottom w:w="100" w:type="dxa"/>
              <w:right w:w="100" w:type="dxa"/>
            </w:tcMar>
          </w:tcPr>
          <w:p w14:paraId="247C46CE" w14:textId="77777777" w:rsidR="00AA227D" w:rsidRDefault="00425617" w:rsidP="00552D5F">
            <w:pPr>
              <w:pStyle w:val="TableHead"/>
            </w:pPr>
            <w:r>
              <w:t>Jml</w:t>
            </w:r>
          </w:p>
        </w:tc>
        <w:tc>
          <w:tcPr>
            <w:tcW w:w="1350" w:type="dxa"/>
            <w:shd w:val="clear" w:color="auto" w:fill="auto"/>
            <w:tcMar>
              <w:top w:w="100" w:type="dxa"/>
              <w:left w:w="100" w:type="dxa"/>
              <w:bottom w:w="100" w:type="dxa"/>
              <w:right w:w="100" w:type="dxa"/>
            </w:tcMar>
          </w:tcPr>
          <w:p w14:paraId="4EB51D4F" w14:textId="77777777" w:rsidR="00AA227D" w:rsidRDefault="00425617" w:rsidP="00552D5F">
            <w:pPr>
              <w:pStyle w:val="TableHead"/>
            </w:pPr>
            <w:r>
              <w:t>Skor SUS</w:t>
            </w:r>
          </w:p>
        </w:tc>
      </w:tr>
      <w:tr w:rsidR="00AA227D" w14:paraId="4DB86FDB" w14:textId="77777777">
        <w:tc>
          <w:tcPr>
            <w:tcW w:w="1575" w:type="dxa"/>
            <w:shd w:val="clear" w:color="auto" w:fill="auto"/>
            <w:tcMar>
              <w:top w:w="100" w:type="dxa"/>
              <w:left w:w="100" w:type="dxa"/>
              <w:bottom w:w="100" w:type="dxa"/>
              <w:right w:w="100" w:type="dxa"/>
            </w:tcMar>
          </w:tcPr>
          <w:p w14:paraId="434EEF60" w14:textId="77777777" w:rsidR="00AA227D" w:rsidRDefault="00425617" w:rsidP="00552D5F">
            <w:pPr>
              <w:pStyle w:val="TableBody"/>
            </w:pPr>
            <w:r>
              <w:t>Irwan Ruslan</w:t>
            </w:r>
          </w:p>
        </w:tc>
        <w:tc>
          <w:tcPr>
            <w:tcW w:w="675" w:type="dxa"/>
            <w:shd w:val="clear" w:color="auto" w:fill="auto"/>
            <w:tcMar>
              <w:top w:w="100" w:type="dxa"/>
              <w:left w:w="100" w:type="dxa"/>
              <w:bottom w:w="100" w:type="dxa"/>
              <w:right w:w="100" w:type="dxa"/>
            </w:tcMar>
          </w:tcPr>
          <w:p w14:paraId="4641FBA2"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6C5F53CF"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201F23DD"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65AF8BE8" w14:textId="77777777" w:rsidR="00AA227D" w:rsidRDefault="00425617" w:rsidP="00CA6331">
            <w:pPr>
              <w:pStyle w:val="TableBody"/>
              <w:jc w:val="center"/>
            </w:pPr>
            <w:r>
              <w:t>3</w:t>
            </w:r>
          </w:p>
        </w:tc>
        <w:tc>
          <w:tcPr>
            <w:tcW w:w="675" w:type="dxa"/>
            <w:shd w:val="clear" w:color="auto" w:fill="auto"/>
            <w:tcMar>
              <w:top w:w="100" w:type="dxa"/>
              <w:left w:w="100" w:type="dxa"/>
              <w:bottom w:w="100" w:type="dxa"/>
              <w:right w:w="100" w:type="dxa"/>
            </w:tcMar>
          </w:tcPr>
          <w:p w14:paraId="1A972D15"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34A94463"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5CB167EC"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1CECC066"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419DBF9A"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5BCC59C6" w14:textId="77777777" w:rsidR="00AA227D" w:rsidRDefault="00425617" w:rsidP="00CA6331">
            <w:pPr>
              <w:pStyle w:val="TableBody"/>
              <w:jc w:val="center"/>
            </w:pPr>
            <w:r>
              <w:t>3</w:t>
            </w:r>
          </w:p>
        </w:tc>
        <w:tc>
          <w:tcPr>
            <w:tcW w:w="675" w:type="dxa"/>
            <w:shd w:val="clear" w:color="auto" w:fill="auto"/>
            <w:tcMar>
              <w:top w:w="100" w:type="dxa"/>
              <w:left w:w="100" w:type="dxa"/>
              <w:bottom w:w="100" w:type="dxa"/>
              <w:right w:w="100" w:type="dxa"/>
            </w:tcMar>
          </w:tcPr>
          <w:p w14:paraId="499CF12C" w14:textId="77777777" w:rsidR="00AA227D" w:rsidRDefault="00425617" w:rsidP="00CA6331">
            <w:pPr>
              <w:pStyle w:val="TableBody"/>
              <w:jc w:val="center"/>
            </w:pPr>
            <w:r>
              <w:t>38</w:t>
            </w:r>
          </w:p>
        </w:tc>
        <w:tc>
          <w:tcPr>
            <w:tcW w:w="1350" w:type="dxa"/>
            <w:shd w:val="clear" w:color="auto" w:fill="auto"/>
            <w:tcMar>
              <w:top w:w="100" w:type="dxa"/>
              <w:left w:w="100" w:type="dxa"/>
              <w:bottom w:w="100" w:type="dxa"/>
              <w:right w:w="100" w:type="dxa"/>
            </w:tcMar>
          </w:tcPr>
          <w:p w14:paraId="24DD0292" w14:textId="77777777" w:rsidR="00AA227D" w:rsidRDefault="00425617" w:rsidP="00CA6331">
            <w:pPr>
              <w:pStyle w:val="TableBody"/>
              <w:jc w:val="center"/>
            </w:pPr>
            <w:r>
              <w:t>95</w:t>
            </w:r>
          </w:p>
        </w:tc>
      </w:tr>
      <w:tr w:rsidR="00AA227D" w14:paraId="41206BD1" w14:textId="77777777">
        <w:tc>
          <w:tcPr>
            <w:tcW w:w="1575" w:type="dxa"/>
            <w:shd w:val="clear" w:color="auto" w:fill="auto"/>
            <w:tcMar>
              <w:top w:w="100" w:type="dxa"/>
              <w:left w:w="100" w:type="dxa"/>
              <w:bottom w:w="100" w:type="dxa"/>
              <w:right w:w="100" w:type="dxa"/>
            </w:tcMar>
          </w:tcPr>
          <w:p w14:paraId="37A81613" w14:textId="77777777" w:rsidR="00AA227D" w:rsidRDefault="00425617" w:rsidP="00552D5F">
            <w:pPr>
              <w:pStyle w:val="TableBody"/>
            </w:pPr>
            <w:r>
              <w:t>Roselli N. S.</w:t>
            </w:r>
          </w:p>
        </w:tc>
        <w:tc>
          <w:tcPr>
            <w:tcW w:w="675" w:type="dxa"/>
            <w:shd w:val="clear" w:color="auto" w:fill="auto"/>
            <w:tcMar>
              <w:top w:w="100" w:type="dxa"/>
              <w:left w:w="100" w:type="dxa"/>
              <w:bottom w:w="100" w:type="dxa"/>
              <w:right w:w="100" w:type="dxa"/>
            </w:tcMar>
          </w:tcPr>
          <w:p w14:paraId="4663B7DC"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7A914E68"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3379E3AB"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661FE292" w14:textId="77777777" w:rsidR="00AA227D" w:rsidRDefault="00425617" w:rsidP="00CA6331">
            <w:pPr>
              <w:pStyle w:val="TableBody"/>
              <w:jc w:val="center"/>
            </w:pPr>
            <w:r>
              <w:t>0</w:t>
            </w:r>
          </w:p>
        </w:tc>
        <w:tc>
          <w:tcPr>
            <w:tcW w:w="675" w:type="dxa"/>
            <w:shd w:val="clear" w:color="auto" w:fill="auto"/>
            <w:tcMar>
              <w:top w:w="100" w:type="dxa"/>
              <w:left w:w="100" w:type="dxa"/>
              <w:bottom w:w="100" w:type="dxa"/>
              <w:right w:w="100" w:type="dxa"/>
            </w:tcMar>
          </w:tcPr>
          <w:p w14:paraId="7043F7DE"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7A88F103"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7292F98C"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0B7C5AA3"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3CADCC8C"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728CEC93" w14:textId="77777777" w:rsidR="00AA227D" w:rsidRDefault="00425617" w:rsidP="00CA6331">
            <w:pPr>
              <w:pStyle w:val="TableBody"/>
              <w:jc w:val="center"/>
            </w:pPr>
            <w:r>
              <w:t>1</w:t>
            </w:r>
          </w:p>
        </w:tc>
        <w:tc>
          <w:tcPr>
            <w:tcW w:w="675" w:type="dxa"/>
            <w:shd w:val="clear" w:color="auto" w:fill="auto"/>
            <w:tcMar>
              <w:top w:w="100" w:type="dxa"/>
              <w:left w:w="100" w:type="dxa"/>
              <w:bottom w:w="100" w:type="dxa"/>
              <w:right w:w="100" w:type="dxa"/>
            </w:tcMar>
          </w:tcPr>
          <w:p w14:paraId="235CBBD0" w14:textId="77777777" w:rsidR="00AA227D" w:rsidRDefault="00425617" w:rsidP="00CA6331">
            <w:pPr>
              <w:pStyle w:val="TableBody"/>
              <w:jc w:val="center"/>
            </w:pPr>
            <w:r>
              <w:t>33</w:t>
            </w:r>
          </w:p>
        </w:tc>
        <w:tc>
          <w:tcPr>
            <w:tcW w:w="1350" w:type="dxa"/>
            <w:shd w:val="clear" w:color="auto" w:fill="auto"/>
            <w:tcMar>
              <w:top w:w="100" w:type="dxa"/>
              <w:left w:w="100" w:type="dxa"/>
              <w:bottom w:w="100" w:type="dxa"/>
              <w:right w:w="100" w:type="dxa"/>
            </w:tcMar>
          </w:tcPr>
          <w:p w14:paraId="379DF082" w14:textId="77777777" w:rsidR="00AA227D" w:rsidRDefault="00425617" w:rsidP="00CA6331">
            <w:pPr>
              <w:pStyle w:val="TableBody"/>
              <w:jc w:val="center"/>
            </w:pPr>
            <w:r>
              <w:t>82,5</w:t>
            </w:r>
          </w:p>
        </w:tc>
      </w:tr>
      <w:tr w:rsidR="00AA227D" w14:paraId="6D28DEBD" w14:textId="77777777">
        <w:tc>
          <w:tcPr>
            <w:tcW w:w="1575" w:type="dxa"/>
            <w:shd w:val="clear" w:color="auto" w:fill="auto"/>
            <w:tcMar>
              <w:top w:w="100" w:type="dxa"/>
              <w:left w:w="100" w:type="dxa"/>
              <w:bottom w:w="100" w:type="dxa"/>
              <w:right w:w="100" w:type="dxa"/>
            </w:tcMar>
          </w:tcPr>
          <w:p w14:paraId="13D4FA6F" w14:textId="77777777" w:rsidR="00AA227D" w:rsidRDefault="00425617" w:rsidP="00552D5F">
            <w:pPr>
              <w:pStyle w:val="TableBody"/>
            </w:pPr>
            <w:r>
              <w:t>Febriarto Wahyu Aji</w:t>
            </w:r>
          </w:p>
        </w:tc>
        <w:tc>
          <w:tcPr>
            <w:tcW w:w="675" w:type="dxa"/>
            <w:shd w:val="clear" w:color="auto" w:fill="auto"/>
            <w:tcMar>
              <w:top w:w="100" w:type="dxa"/>
              <w:left w:w="100" w:type="dxa"/>
              <w:bottom w:w="100" w:type="dxa"/>
              <w:right w:w="100" w:type="dxa"/>
            </w:tcMar>
          </w:tcPr>
          <w:p w14:paraId="6C982F11"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2552889A" w14:textId="77777777" w:rsidR="00AA227D" w:rsidRDefault="00425617" w:rsidP="00CA6331">
            <w:pPr>
              <w:pStyle w:val="TableBody"/>
              <w:jc w:val="center"/>
            </w:pPr>
            <w:r>
              <w:t>2</w:t>
            </w:r>
          </w:p>
        </w:tc>
        <w:tc>
          <w:tcPr>
            <w:tcW w:w="675" w:type="dxa"/>
            <w:shd w:val="clear" w:color="auto" w:fill="auto"/>
            <w:tcMar>
              <w:top w:w="100" w:type="dxa"/>
              <w:left w:w="100" w:type="dxa"/>
              <w:bottom w:w="100" w:type="dxa"/>
              <w:right w:w="100" w:type="dxa"/>
            </w:tcMar>
          </w:tcPr>
          <w:p w14:paraId="6A4F454C" w14:textId="77777777" w:rsidR="00AA227D" w:rsidRDefault="00425617" w:rsidP="00CA6331">
            <w:pPr>
              <w:pStyle w:val="TableBody"/>
              <w:jc w:val="center"/>
            </w:pPr>
            <w:r>
              <w:t>4</w:t>
            </w:r>
          </w:p>
        </w:tc>
        <w:tc>
          <w:tcPr>
            <w:tcW w:w="675" w:type="dxa"/>
            <w:shd w:val="clear" w:color="auto" w:fill="auto"/>
            <w:tcMar>
              <w:top w:w="100" w:type="dxa"/>
              <w:left w:w="100" w:type="dxa"/>
              <w:bottom w:w="100" w:type="dxa"/>
              <w:right w:w="100" w:type="dxa"/>
            </w:tcMar>
          </w:tcPr>
          <w:p w14:paraId="7E226E24" w14:textId="77777777" w:rsidR="00AA227D" w:rsidRDefault="00425617" w:rsidP="00CA6331">
            <w:pPr>
              <w:pStyle w:val="TableBody"/>
              <w:jc w:val="center"/>
            </w:pPr>
            <w:r>
              <w:t>3</w:t>
            </w:r>
          </w:p>
        </w:tc>
        <w:tc>
          <w:tcPr>
            <w:tcW w:w="675" w:type="dxa"/>
            <w:shd w:val="clear" w:color="auto" w:fill="auto"/>
            <w:tcMar>
              <w:top w:w="100" w:type="dxa"/>
              <w:left w:w="100" w:type="dxa"/>
              <w:bottom w:w="100" w:type="dxa"/>
              <w:right w:w="100" w:type="dxa"/>
            </w:tcMar>
          </w:tcPr>
          <w:p w14:paraId="09E84CBF" w14:textId="77777777" w:rsidR="00AA227D" w:rsidRDefault="00425617" w:rsidP="00CA6331">
            <w:pPr>
              <w:pStyle w:val="TableBody"/>
              <w:jc w:val="center"/>
            </w:pPr>
            <w:r>
              <w:t>1</w:t>
            </w:r>
          </w:p>
        </w:tc>
        <w:tc>
          <w:tcPr>
            <w:tcW w:w="675" w:type="dxa"/>
            <w:shd w:val="clear" w:color="auto" w:fill="auto"/>
            <w:tcMar>
              <w:top w:w="100" w:type="dxa"/>
              <w:left w:w="100" w:type="dxa"/>
              <w:bottom w:w="100" w:type="dxa"/>
              <w:right w:w="100" w:type="dxa"/>
            </w:tcMar>
          </w:tcPr>
          <w:p w14:paraId="2FD503FE" w14:textId="77777777" w:rsidR="00AA227D" w:rsidRDefault="00425617" w:rsidP="00CA6331">
            <w:pPr>
              <w:pStyle w:val="TableBody"/>
              <w:jc w:val="center"/>
            </w:pPr>
            <w:r>
              <w:t>2</w:t>
            </w:r>
          </w:p>
        </w:tc>
        <w:tc>
          <w:tcPr>
            <w:tcW w:w="675" w:type="dxa"/>
            <w:shd w:val="clear" w:color="auto" w:fill="auto"/>
            <w:tcMar>
              <w:top w:w="100" w:type="dxa"/>
              <w:left w:w="100" w:type="dxa"/>
              <w:bottom w:w="100" w:type="dxa"/>
              <w:right w:w="100" w:type="dxa"/>
            </w:tcMar>
          </w:tcPr>
          <w:p w14:paraId="1A07017D" w14:textId="77777777" w:rsidR="00AA227D" w:rsidRDefault="00425617" w:rsidP="00CA6331">
            <w:pPr>
              <w:pStyle w:val="TableBody"/>
              <w:jc w:val="center"/>
            </w:pPr>
            <w:r>
              <w:t>0</w:t>
            </w:r>
          </w:p>
        </w:tc>
        <w:tc>
          <w:tcPr>
            <w:tcW w:w="675" w:type="dxa"/>
            <w:shd w:val="clear" w:color="auto" w:fill="auto"/>
            <w:tcMar>
              <w:top w:w="100" w:type="dxa"/>
              <w:left w:w="100" w:type="dxa"/>
              <w:bottom w:w="100" w:type="dxa"/>
              <w:right w:w="100" w:type="dxa"/>
            </w:tcMar>
          </w:tcPr>
          <w:p w14:paraId="19D0E690" w14:textId="77777777" w:rsidR="00AA227D" w:rsidRDefault="00425617" w:rsidP="00CA6331">
            <w:pPr>
              <w:pStyle w:val="TableBody"/>
              <w:jc w:val="center"/>
            </w:pPr>
            <w:r>
              <w:t>3</w:t>
            </w:r>
          </w:p>
        </w:tc>
        <w:tc>
          <w:tcPr>
            <w:tcW w:w="675" w:type="dxa"/>
            <w:shd w:val="clear" w:color="auto" w:fill="auto"/>
            <w:tcMar>
              <w:top w:w="100" w:type="dxa"/>
              <w:left w:w="100" w:type="dxa"/>
              <w:bottom w:w="100" w:type="dxa"/>
              <w:right w:w="100" w:type="dxa"/>
            </w:tcMar>
          </w:tcPr>
          <w:p w14:paraId="7E29E718" w14:textId="77777777" w:rsidR="00AA227D" w:rsidRDefault="00425617" w:rsidP="00CA6331">
            <w:pPr>
              <w:pStyle w:val="TableBody"/>
              <w:jc w:val="center"/>
            </w:pPr>
            <w:r>
              <w:t>1</w:t>
            </w:r>
          </w:p>
        </w:tc>
        <w:tc>
          <w:tcPr>
            <w:tcW w:w="675" w:type="dxa"/>
            <w:shd w:val="clear" w:color="auto" w:fill="auto"/>
            <w:tcMar>
              <w:top w:w="100" w:type="dxa"/>
              <w:left w:w="100" w:type="dxa"/>
              <w:bottom w:w="100" w:type="dxa"/>
              <w:right w:w="100" w:type="dxa"/>
            </w:tcMar>
          </w:tcPr>
          <w:p w14:paraId="28937A2F" w14:textId="77777777" w:rsidR="00AA227D" w:rsidRDefault="00425617" w:rsidP="00CA6331">
            <w:pPr>
              <w:pStyle w:val="TableBody"/>
              <w:jc w:val="center"/>
            </w:pPr>
            <w:r>
              <w:t>3</w:t>
            </w:r>
          </w:p>
        </w:tc>
        <w:tc>
          <w:tcPr>
            <w:tcW w:w="675" w:type="dxa"/>
            <w:shd w:val="clear" w:color="auto" w:fill="auto"/>
            <w:tcMar>
              <w:top w:w="100" w:type="dxa"/>
              <w:left w:w="100" w:type="dxa"/>
              <w:bottom w:w="100" w:type="dxa"/>
              <w:right w:w="100" w:type="dxa"/>
            </w:tcMar>
          </w:tcPr>
          <w:p w14:paraId="3CC3174B" w14:textId="77777777" w:rsidR="00AA227D" w:rsidRDefault="00425617" w:rsidP="00CA6331">
            <w:pPr>
              <w:pStyle w:val="TableBody"/>
              <w:jc w:val="center"/>
            </w:pPr>
            <w:r>
              <w:t>23</w:t>
            </w:r>
          </w:p>
        </w:tc>
        <w:tc>
          <w:tcPr>
            <w:tcW w:w="1350" w:type="dxa"/>
            <w:shd w:val="clear" w:color="auto" w:fill="auto"/>
            <w:tcMar>
              <w:top w:w="100" w:type="dxa"/>
              <w:left w:w="100" w:type="dxa"/>
              <w:bottom w:w="100" w:type="dxa"/>
              <w:right w:w="100" w:type="dxa"/>
            </w:tcMar>
          </w:tcPr>
          <w:p w14:paraId="23617742" w14:textId="77777777" w:rsidR="00AA227D" w:rsidRDefault="00425617" w:rsidP="00CA6331">
            <w:pPr>
              <w:pStyle w:val="TableBody"/>
              <w:jc w:val="center"/>
            </w:pPr>
            <w:r>
              <w:t>57,5</w:t>
            </w:r>
          </w:p>
        </w:tc>
      </w:tr>
      <w:tr w:rsidR="00AA227D" w14:paraId="5EE918DC" w14:textId="77777777">
        <w:trPr>
          <w:trHeight w:val="440"/>
        </w:trPr>
        <w:tc>
          <w:tcPr>
            <w:tcW w:w="9000" w:type="dxa"/>
            <w:gridSpan w:val="12"/>
            <w:shd w:val="clear" w:color="auto" w:fill="auto"/>
            <w:tcMar>
              <w:top w:w="100" w:type="dxa"/>
              <w:left w:w="100" w:type="dxa"/>
              <w:bottom w:w="100" w:type="dxa"/>
              <w:right w:w="100" w:type="dxa"/>
            </w:tcMar>
          </w:tcPr>
          <w:p w14:paraId="53F5E89A" w14:textId="77777777" w:rsidR="00AA227D" w:rsidRDefault="00425617">
            <w:pPr>
              <w:widowControl w:val="0"/>
              <w:jc w:val="center"/>
              <w:rPr>
                <w:b/>
              </w:rPr>
            </w:pPr>
            <w:r>
              <w:rPr>
                <w:b/>
              </w:rPr>
              <w:t>Skor SUS rata-rata</w:t>
            </w:r>
          </w:p>
        </w:tc>
        <w:tc>
          <w:tcPr>
            <w:tcW w:w="1350" w:type="dxa"/>
            <w:shd w:val="clear" w:color="auto" w:fill="auto"/>
            <w:tcMar>
              <w:top w:w="100" w:type="dxa"/>
              <w:left w:w="100" w:type="dxa"/>
              <w:bottom w:w="100" w:type="dxa"/>
              <w:right w:w="100" w:type="dxa"/>
            </w:tcMar>
          </w:tcPr>
          <w:p w14:paraId="1BE9442C" w14:textId="77777777" w:rsidR="00AA227D" w:rsidRDefault="00425617" w:rsidP="00CA6331">
            <w:pPr>
              <w:widowControl w:val="0"/>
              <w:pBdr>
                <w:top w:val="nil"/>
                <w:left w:val="nil"/>
                <w:bottom w:val="nil"/>
                <w:right w:val="nil"/>
                <w:between w:val="nil"/>
              </w:pBdr>
              <w:spacing w:line="240" w:lineRule="auto"/>
              <w:ind w:firstLine="0"/>
              <w:jc w:val="center"/>
              <w:rPr>
                <w:b/>
              </w:rPr>
            </w:pPr>
            <w:r>
              <w:rPr>
                <w:b/>
              </w:rPr>
              <w:t>78,3</w:t>
            </w:r>
          </w:p>
        </w:tc>
      </w:tr>
    </w:tbl>
    <w:p w14:paraId="2F6B97B3" w14:textId="77777777" w:rsidR="00AA227D" w:rsidRDefault="00425617">
      <w:pPr>
        <w:keepNext/>
        <w:pBdr>
          <w:top w:val="nil"/>
          <w:left w:val="nil"/>
          <w:bottom w:val="nil"/>
          <w:right w:val="nil"/>
          <w:between w:val="nil"/>
        </w:pBdr>
        <w:spacing w:before="240" w:after="240"/>
        <w:ind w:left="720"/>
      </w:pPr>
      <w:r>
        <w:lastRenderedPageBreak/>
        <w:t>Untuk mencari skor SUS rata-rata sistem pemasaran SIGAP oleh partisipan, dilakukan perhitungan rata-rata dengan cara sebagai berikut.</w:t>
      </w:r>
    </w:p>
    <w:p w14:paraId="4DA77775" w14:textId="10183292" w:rsidR="00AA227D" w:rsidRDefault="00B900DB">
      <w:pPr>
        <w:keepNext/>
        <w:pBdr>
          <w:top w:val="nil"/>
          <w:left w:val="nil"/>
          <w:bottom w:val="nil"/>
          <w:right w:val="nil"/>
          <w:between w:val="nil"/>
        </w:pBdr>
        <w:spacing w:before="240" w:after="240"/>
        <w:ind w:left="720"/>
        <w:jc w:val="center"/>
      </w:pPr>
      <m:oMath>
        <m:bar>
          <m:barPr>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nary>
              <m:naryPr>
                <m:chr m:val="∑"/>
                <m:ctrlPr>
                  <w:rPr>
                    <w:rFonts w:ascii="Cambria Math" w:hAnsi="Cambria Math"/>
                  </w:rPr>
                </m:ctrlPr>
              </m:naryPr>
              <m:sub/>
              <m:sup/>
              <m:e>
                <m:r>
                  <w:rPr>
                    <w:rFonts w:ascii="Cambria Math" w:hAnsi="Cambria Math"/>
                  </w:rPr>
                  <m:t>x</m:t>
                </m:r>
              </m:e>
            </m:nary>
          </m:num>
          <m:den>
            <m:r>
              <w:rPr>
                <w:rFonts w:ascii="Cambria Math" w:hAnsi="Cambria Math"/>
              </w:rPr>
              <m:t>n</m:t>
            </m:r>
          </m:den>
        </m:f>
      </m:oMath>
      <w:r w:rsidR="00425617">
        <w:t xml:space="preserve">      (1)</w:t>
      </w:r>
    </w:p>
    <w:p w14:paraId="2C9E9DA5" w14:textId="77777777" w:rsidR="00AA227D" w:rsidRDefault="00425617">
      <w:pPr>
        <w:keepNext/>
        <w:pBdr>
          <w:top w:val="nil"/>
          <w:left w:val="nil"/>
          <w:bottom w:val="nil"/>
          <w:right w:val="nil"/>
          <w:between w:val="nil"/>
        </w:pBdr>
        <w:spacing w:before="240" w:after="240"/>
        <w:ind w:left="720"/>
        <w:jc w:val="center"/>
      </w:pPr>
      <w:r>
        <w:t>Persamaan (1) adalah persamaan mencari nilai rata-rata skor SUS</w:t>
      </w:r>
    </w:p>
    <w:p w14:paraId="5C128A1F" w14:textId="6C168AD3" w:rsidR="00AA227D" w:rsidRDefault="00425617">
      <w:pPr>
        <w:keepNext/>
        <w:pBdr>
          <w:top w:val="nil"/>
          <w:left w:val="nil"/>
          <w:bottom w:val="nil"/>
          <w:right w:val="nil"/>
          <w:between w:val="nil"/>
        </w:pBdr>
        <w:spacing w:before="240" w:after="240"/>
        <w:ind w:left="720"/>
      </w:pPr>
      <w:r>
        <w:t>Skor SUS rata-rata (</w:t>
      </w:r>
      <m:oMath>
        <m:bar>
          <m:barPr>
            <m:ctrlPr>
              <w:rPr>
                <w:rFonts w:ascii="Cambria Math" w:hAnsi="Cambria Math"/>
              </w:rPr>
            </m:ctrlPr>
          </m:barPr>
          <m:e>
            <m:r>
              <w:rPr>
                <w:rFonts w:ascii="Cambria Math" w:hAnsi="Cambria Math"/>
              </w:rPr>
              <m:t>x</m:t>
            </m:r>
          </m:e>
        </m:bar>
      </m:oMath>
      <w:r>
        <w:t>) didapat dari jumlah skor SUS seluruh partisipan (</w:t>
      </w:r>
      <m:oMath>
        <m:nary>
          <m:naryPr>
            <m:chr m:val="∑"/>
            <m:ctrlPr>
              <w:rPr>
                <w:rFonts w:ascii="Cambria Math" w:hAnsi="Cambria Math"/>
              </w:rPr>
            </m:ctrlPr>
          </m:naryPr>
          <m:sub/>
          <m:sup/>
          <m:e>
            <m:r>
              <w:rPr>
                <w:rFonts w:ascii="Cambria Math" w:hAnsi="Cambria Math"/>
              </w:rPr>
              <m:t>x</m:t>
            </m:r>
          </m:e>
        </m:nary>
      </m:oMath>
      <w:r>
        <w:t>) dibagi dengan jumlah partisipan (</w:t>
      </w:r>
      <m:oMath>
        <m:r>
          <w:rPr>
            <w:rFonts w:ascii="Cambria Math" w:hAnsi="Cambria Math"/>
          </w:rPr>
          <m:t>n</m:t>
        </m:r>
      </m:oMath>
      <w:r>
        <w:t xml:space="preserve">). Dengan mengetahui skor SUS rata-rata, dapat disimpulkan bahwa sistem pemasaran SIGAP mendapatkan nilai </w:t>
      </w:r>
      <w:r>
        <w:rPr>
          <w:b/>
        </w:rPr>
        <w:t xml:space="preserve">B </w:t>
      </w:r>
      <w:r>
        <w:t>yang mengacu pada tabel penilaian sebagai berikut.</w:t>
      </w:r>
    </w:p>
    <w:p w14:paraId="2836209B" w14:textId="26396088" w:rsidR="00895071" w:rsidRPr="00895071" w:rsidRDefault="00895071" w:rsidP="00895071">
      <w:pPr>
        <w:pStyle w:val="Caption"/>
        <w:keepNext/>
        <w:rPr>
          <w:lang w:val="en-ID"/>
        </w:rPr>
      </w:pPr>
      <w:bookmarkStart w:id="1199" w:name="_Toc75886344"/>
      <w:r>
        <w:t xml:space="preserve">Tabel 3. </w:t>
      </w:r>
      <w:r>
        <w:fldChar w:fldCharType="begin"/>
      </w:r>
      <w:r>
        <w:instrText xml:space="preserve"> SEQ Tabel_3. \* ARABIC </w:instrText>
      </w:r>
      <w:r>
        <w:fldChar w:fldCharType="separate"/>
      </w:r>
      <w:r>
        <w:rPr>
          <w:noProof/>
        </w:rPr>
        <w:t>18</w:t>
      </w:r>
      <w:r>
        <w:fldChar w:fldCharType="end"/>
      </w:r>
      <w:r>
        <w:rPr>
          <w:lang w:val="en-ID"/>
        </w:rPr>
        <w:t xml:space="preserve"> </w:t>
      </w:r>
      <w:proofErr w:type="spellStart"/>
      <w:r>
        <w:rPr>
          <w:lang w:val="en-ID"/>
        </w:rPr>
        <w:t>Interpretasi</w:t>
      </w:r>
      <w:proofErr w:type="spellEnd"/>
      <w:r>
        <w:rPr>
          <w:lang w:val="en-ID"/>
        </w:rPr>
        <w:t xml:space="preserve"> SUS </w:t>
      </w:r>
      <w:r>
        <w:rPr>
          <w:i/>
          <w:iCs w:val="0"/>
          <w:lang w:val="en-ID"/>
        </w:rPr>
        <w:t>Score</w:t>
      </w:r>
      <w:bookmarkEnd w:id="1199"/>
    </w:p>
    <w:tbl>
      <w:tblPr>
        <w:tblStyle w:val="afb"/>
        <w:tblW w:w="8968"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0"/>
        <w:gridCol w:w="2989"/>
        <w:gridCol w:w="2989"/>
      </w:tblGrid>
      <w:tr w:rsidR="00AA227D" w14:paraId="3235C654" w14:textId="77777777" w:rsidTr="00895071">
        <w:tc>
          <w:tcPr>
            <w:tcW w:w="2990" w:type="dxa"/>
            <w:shd w:val="clear" w:color="auto" w:fill="auto"/>
            <w:tcMar>
              <w:top w:w="100" w:type="dxa"/>
              <w:left w:w="100" w:type="dxa"/>
              <w:bottom w:w="100" w:type="dxa"/>
              <w:right w:w="100" w:type="dxa"/>
            </w:tcMar>
          </w:tcPr>
          <w:p w14:paraId="7CEC4F20"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rPr>
              <w:t xml:space="preserve">SUS </w:t>
            </w:r>
            <w:r>
              <w:rPr>
                <w:b/>
                <w:i/>
              </w:rPr>
              <w:t>Score</w:t>
            </w:r>
          </w:p>
        </w:tc>
        <w:tc>
          <w:tcPr>
            <w:tcW w:w="2989" w:type="dxa"/>
            <w:shd w:val="clear" w:color="auto" w:fill="auto"/>
            <w:tcMar>
              <w:top w:w="100" w:type="dxa"/>
              <w:left w:w="100" w:type="dxa"/>
              <w:bottom w:w="100" w:type="dxa"/>
              <w:right w:w="100" w:type="dxa"/>
            </w:tcMar>
          </w:tcPr>
          <w:p w14:paraId="10A48905"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Grade</w:t>
            </w:r>
          </w:p>
        </w:tc>
        <w:tc>
          <w:tcPr>
            <w:tcW w:w="2989" w:type="dxa"/>
            <w:shd w:val="clear" w:color="auto" w:fill="auto"/>
            <w:tcMar>
              <w:top w:w="100" w:type="dxa"/>
              <w:left w:w="100" w:type="dxa"/>
              <w:bottom w:w="100" w:type="dxa"/>
              <w:right w:w="100" w:type="dxa"/>
            </w:tcMar>
          </w:tcPr>
          <w:p w14:paraId="13294B2D"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Adjective Rating</w:t>
            </w:r>
          </w:p>
        </w:tc>
      </w:tr>
      <w:tr w:rsidR="00AA227D" w14:paraId="728002DC" w14:textId="77777777" w:rsidTr="00895071">
        <w:tc>
          <w:tcPr>
            <w:tcW w:w="2990" w:type="dxa"/>
            <w:shd w:val="clear" w:color="auto" w:fill="auto"/>
            <w:tcMar>
              <w:top w:w="100" w:type="dxa"/>
              <w:left w:w="100" w:type="dxa"/>
              <w:bottom w:w="100" w:type="dxa"/>
              <w:right w:w="100" w:type="dxa"/>
            </w:tcMar>
          </w:tcPr>
          <w:p w14:paraId="54065B35" w14:textId="77777777" w:rsidR="00AA227D" w:rsidRDefault="00425617" w:rsidP="006D4197">
            <w:pPr>
              <w:widowControl w:val="0"/>
              <w:pBdr>
                <w:top w:val="nil"/>
                <w:left w:val="nil"/>
                <w:bottom w:val="nil"/>
                <w:right w:val="nil"/>
                <w:between w:val="nil"/>
              </w:pBdr>
              <w:spacing w:line="240" w:lineRule="auto"/>
              <w:ind w:firstLine="0"/>
              <w:jc w:val="center"/>
            </w:pPr>
            <w:r>
              <w:t>&gt; 80,3</w:t>
            </w:r>
          </w:p>
        </w:tc>
        <w:tc>
          <w:tcPr>
            <w:tcW w:w="2989" w:type="dxa"/>
            <w:shd w:val="clear" w:color="auto" w:fill="auto"/>
            <w:tcMar>
              <w:top w:w="100" w:type="dxa"/>
              <w:left w:w="100" w:type="dxa"/>
              <w:bottom w:w="100" w:type="dxa"/>
              <w:right w:w="100" w:type="dxa"/>
            </w:tcMar>
          </w:tcPr>
          <w:p w14:paraId="12E5E02A" w14:textId="77777777" w:rsidR="00AA227D" w:rsidRDefault="00425617" w:rsidP="006D4197">
            <w:pPr>
              <w:widowControl w:val="0"/>
              <w:pBdr>
                <w:top w:val="nil"/>
                <w:left w:val="nil"/>
                <w:bottom w:val="nil"/>
                <w:right w:val="nil"/>
                <w:between w:val="nil"/>
              </w:pBdr>
              <w:spacing w:line="240" w:lineRule="auto"/>
              <w:ind w:firstLine="0"/>
              <w:jc w:val="center"/>
            </w:pPr>
            <w:r>
              <w:t>A</w:t>
            </w:r>
          </w:p>
        </w:tc>
        <w:tc>
          <w:tcPr>
            <w:tcW w:w="2989" w:type="dxa"/>
            <w:shd w:val="clear" w:color="auto" w:fill="auto"/>
            <w:tcMar>
              <w:top w:w="100" w:type="dxa"/>
              <w:left w:w="100" w:type="dxa"/>
              <w:bottom w:w="100" w:type="dxa"/>
              <w:right w:w="100" w:type="dxa"/>
            </w:tcMar>
          </w:tcPr>
          <w:p w14:paraId="17D571EB"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Excellent</w:t>
            </w:r>
          </w:p>
        </w:tc>
      </w:tr>
      <w:tr w:rsidR="00AA227D" w14:paraId="13C80AFE" w14:textId="77777777" w:rsidTr="00895071">
        <w:tc>
          <w:tcPr>
            <w:tcW w:w="2990" w:type="dxa"/>
            <w:shd w:val="clear" w:color="auto" w:fill="auto"/>
            <w:tcMar>
              <w:top w:w="100" w:type="dxa"/>
              <w:left w:w="100" w:type="dxa"/>
              <w:bottom w:w="100" w:type="dxa"/>
              <w:right w:w="100" w:type="dxa"/>
            </w:tcMar>
          </w:tcPr>
          <w:p w14:paraId="33FA9E7E" w14:textId="77777777" w:rsidR="00AA227D" w:rsidRDefault="00425617" w:rsidP="006D4197">
            <w:pPr>
              <w:widowControl w:val="0"/>
              <w:pBdr>
                <w:top w:val="nil"/>
                <w:left w:val="nil"/>
                <w:bottom w:val="nil"/>
                <w:right w:val="nil"/>
                <w:between w:val="nil"/>
              </w:pBdr>
              <w:spacing w:line="240" w:lineRule="auto"/>
              <w:ind w:firstLine="0"/>
              <w:jc w:val="center"/>
            </w:pPr>
            <w:r>
              <w:t>68 - 80,3</w:t>
            </w:r>
          </w:p>
        </w:tc>
        <w:tc>
          <w:tcPr>
            <w:tcW w:w="2989" w:type="dxa"/>
            <w:shd w:val="clear" w:color="auto" w:fill="auto"/>
            <w:tcMar>
              <w:top w:w="100" w:type="dxa"/>
              <w:left w:w="100" w:type="dxa"/>
              <w:bottom w:w="100" w:type="dxa"/>
              <w:right w:w="100" w:type="dxa"/>
            </w:tcMar>
          </w:tcPr>
          <w:p w14:paraId="309F2942" w14:textId="77777777" w:rsidR="00AA227D" w:rsidRDefault="00425617" w:rsidP="006D4197">
            <w:pPr>
              <w:widowControl w:val="0"/>
              <w:pBdr>
                <w:top w:val="nil"/>
                <w:left w:val="nil"/>
                <w:bottom w:val="nil"/>
                <w:right w:val="nil"/>
                <w:between w:val="nil"/>
              </w:pBdr>
              <w:spacing w:line="240" w:lineRule="auto"/>
              <w:ind w:firstLine="0"/>
              <w:jc w:val="center"/>
            </w:pPr>
            <w:r>
              <w:t>B</w:t>
            </w:r>
          </w:p>
        </w:tc>
        <w:tc>
          <w:tcPr>
            <w:tcW w:w="2989" w:type="dxa"/>
            <w:shd w:val="clear" w:color="auto" w:fill="auto"/>
            <w:tcMar>
              <w:top w:w="100" w:type="dxa"/>
              <w:left w:w="100" w:type="dxa"/>
              <w:bottom w:w="100" w:type="dxa"/>
              <w:right w:w="100" w:type="dxa"/>
            </w:tcMar>
          </w:tcPr>
          <w:p w14:paraId="64FE8884"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Good</w:t>
            </w:r>
          </w:p>
        </w:tc>
      </w:tr>
      <w:tr w:rsidR="00AA227D" w14:paraId="53855034" w14:textId="77777777" w:rsidTr="00895071">
        <w:tc>
          <w:tcPr>
            <w:tcW w:w="2990" w:type="dxa"/>
            <w:shd w:val="clear" w:color="auto" w:fill="auto"/>
            <w:tcMar>
              <w:top w:w="100" w:type="dxa"/>
              <w:left w:w="100" w:type="dxa"/>
              <w:bottom w:w="100" w:type="dxa"/>
              <w:right w:w="100" w:type="dxa"/>
            </w:tcMar>
          </w:tcPr>
          <w:p w14:paraId="7C5A8058" w14:textId="77777777" w:rsidR="00AA227D" w:rsidRDefault="00425617" w:rsidP="006D4197">
            <w:pPr>
              <w:widowControl w:val="0"/>
              <w:pBdr>
                <w:top w:val="nil"/>
                <w:left w:val="nil"/>
                <w:bottom w:val="nil"/>
                <w:right w:val="nil"/>
                <w:between w:val="nil"/>
              </w:pBdr>
              <w:spacing w:line="240" w:lineRule="auto"/>
              <w:ind w:firstLine="0"/>
              <w:jc w:val="center"/>
            </w:pPr>
            <w:r>
              <w:t>68</w:t>
            </w:r>
          </w:p>
        </w:tc>
        <w:tc>
          <w:tcPr>
            <w:tcW w:w="2989" w:type="dxa"/>
            <w:shd w:val="clear" w:color="auto" w:fill="auto"/>
            <w:tcMar>
              <w:top w:w="100" w:type="dxa"/>
              <w:left w:w="100" w:type="dxa"/>
              <w:bottom w:w="100" w:type="dxa"/>
              <w:right w:w="100" w:type="dxa"/>
            </w:tcMar>
          </w:tcPr>
          <w:p w14:paraId="36FABA83" w14:textId="77777777" w:rsidR="00AA227D" w:rsidRDefault="00425617" w:rsidP="006D4197">
            <w:pPr>
              <w:widowControl w:val="0"/>
              <w:pBdr>
                <w:top w:val="nil"/>
                <w:left w:val="nil"/>
                <w:bottom w:val="nil"/>
                <w:right w:val="nil"/>
                <w:between w:val="nil"/>
              </w:pBdr>
              <w:spacing w:line="240" w:lineRule="auto"/>
              <w:ind w:firstLine="0"/>
              <w:jc w:val="center"/>
            </w:pPr>
            <w:r>
              <w:t>C</w:t>
            </w:r>
          </w:p>
        </w:tc>
        <w:tc>
          <w:tcPr>
            <w:tcW w:w="2989" w:type="dxa"/>
            <w:shd w:val="clear" w:color="auto" w:fill="auto"/>
            <w:tcMar>
              <w:top w:w="100" w:type="dxa"/>
              <w:left w:w="100" w:type="dxa"/>
              <w:bottom w:w="100" w:type="dxa"/>
              <w:right w:w="100" w:type="dxa"/>
            </w:tcMar>
          </w:tcPr>
          <w:p w14:paraId="4BD207E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Okay</w:t>
            </w:r>
          </w:p>
        </w:tc>
      </w:tr>
      <w:tr w:rsidR="00AA227D" w14:paraId="71E3D4C3" w14:textId="77777777" w:rsidTr="00895071">
        <w:tc>
          <w:tcPr>
            <w:tcW w:w="2990" w:type="dxa"/>
            <w:shd w:val="clear" w:color="auto" w:fill="auto"/>
            <w:tcMar>
              <w:top w:w="100" w:type="dxa"/>
              <w:left w:w="100" w:type="dxa"/>
              <w:bottom w:w="100" w:type="dxa"/>
              <w:right w:w="100" w:type="dxa"/>
            </w:tcMar>
          </w:tcPr>
          <w:p w14:paraId="3C62B255" w14:textId="77777777" w:rsidR="00AA227D" w:rsidRDefault="00425617" w:rsidP="006D4197">
            <w:pPr>
              <w:widowControl w:val="0"/>
              <w:pBdr>
                <w:top w:val="nil"/>
                <w:left w:val="nil"/>
                <w:bottom w:val="nil"/>
                <w:right w:val="nil"/>
                <w:between w:val="nil"/>
              </w:pBdr>
              <w:spacing w:line="240" w:lineRule="auto"/>
              <w:ind w:firstLine="0"/>
              <w:jc w:val="center"/>
            </w:pPr>
            <w:r>
              <w:t>51 - 68</w:t>
            </w:r>
          </w:p>
        </w:tc>
        <w:tc>
          <w:tcPr>
            <w:tcW w:w="2989" w:type="dxa"/>
            <w:shd w:val="clear" w:color="auto" w:fill="auto"/>
            <w:tcMar>
              <w:top w:w="100" w:type="dxa"/>
              <w:left w:w="100" w:type="dxa"/>
              <w:bottom w:w="100" w:type="dxa"/>
              <w:right w:w="100" w:type="dxa"/>
            </w:tcMar>
          </w:tcPr>
          <w:p w14:paraId="31603FBF" w14:textId="77777777" w:rsidR="00AA227D" w:rsidRDefault="00425617" w:rsidP="006D4197">
            <w:pPr>
              <w:widowControl w:val="0"/>
              <w:pBdr>
                <w:top w:val="nil"/>
                <w:left w:val="nil"/>
                <w:bottom w:val="nil"/>
                <w:right w:val="nil"/>
                <w:between w:val="nil"/>
              </w:pBdr>
              <w:spacing w:line="240" w:lineRule="auto"/>
              <w:ind w:firstLine="0"/>
              <w:jc w:val="center"/>
            </w:pPr>
            <w:r>
              <w:t>D</w:t>
            </w:r>
          </w:p>
        </w:tc>
        <w:tc>
          <w:tcPr>
            <w:tcW w:w="2989" w:type="dxa"/>
            <w:shd w:val="clear" w:color="auto" w:fill="auto"/>
            <w:tcMar>
              <w:top w:w="100" w:type="dxa"/>
              <w:left w:w="100" w:type="dxa"/>
              <w:bottom w:w="100" w:type="dxa"/>
              <w:right w:w="100" w:type="dxa"/>
            </w:tcMar>
          </w:tcPr>
          <w:p w14:paraId="547A463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Poor</w:t>
            </w:r>
          </w:p>
        </w:tc>
      </w:tr>
      <w:tr w:rsidR="00AA227D" w14:paraId="209F8219" w14:textId="77777777" w:rsidTr="00895071">
        <w:tc>
          <w:tcPr>
            <w:tcW w:w="2990" w:type="dxa"/>
            <w:shd w:val="clear" w:color="auto" w:fill="auto"/>
            <w:tcMar>
              <w:top w:w="100" w:type="dxa"/>
              <w:left w:w="100" w:type="dxa"/>
              <w:bottom w:w="100" w:type="dxa"/>
              <w:right w:w="100" w:type="dxa"/>
            </w:tcMar>
          </w:tcPr>
          <w:p w14:paraId="4C662C8F" w14:textId="77777777" w:rsidR="00AA227D" w:rsidRDefault="00425617" w:rsidP="006D4197">
            <w:pPr>
              <w:widowControl w:val="0"/>
              <w:pBdr>
                <w:top w:val="nil"/>
                <w:left w:val="nil"/>
                <w:bottom w:val="nil"/>
                <w:right w:val="nil"/>
                <w:between w:val="nil"/>
              </w:pBdr>
              <w:spacing w:line="240" w:lineRule="auto"/>
              <w:ind w:firstLine="0"/>
              <w:jc w:val="center"/>
            </w:pPr>
            <w:r>
              <w:t>&lt; 51</w:t>
            </w:r>
          </w:p>
        </w:tc>
        <w:tc>
          <w:tcPr>
            <w:tcW w:w="2989" w:type="dxa"/>
            <w:shd w:val="clear" w:color="auto" w:fill="auto"/>
            <w:tcMar>
              <w:top w:w="100" w:type="dxa"/>
              <w:left w:w="100" w:type="dxa"/>
              <w:bottom w:w="100" w:type="dxa"/>
              <w:right w:w="100" w:type="dxa"/>
            </w:tcMar>
          </w:tcPr>
          <w:p w14:paraId="06C83D33" w14:textId="77777777" w:rsidR="00AA227D" w:rsidRDefault="00425617" w:rsidP="006D4197">
            <w:pPr>
              <w:widowControl w:val="0"/>
              <w:pBdr>
                <w:top w:val="nil"/>
                <w:left w:val="nil"/>
                <w:bottom w:val="nil"/>
                <w:right w:val="nil"/>
                <w:between w:val="nil"/>
              </w:pBdr>
              <w:spacing w:line="240" w:lineRule="auto"/>
              <w:ind w:firstLine="0"/>
              <w:jc w:val="center"/>
            </w:pPr>
            <w:r>
              <w:t>F</w:t>
            </w:r>
          </w:p>
        </w:tc>
        <w:tc>
          <w:tcPr>
            <w:tcW w:w="2989" w:type="dxa"/>
            <w:shd w:val="clear" w:color="auto" w:fill="auto"/>
            <w:tcMar>
              <w:top w:w="100" w:type="dxa"/>
              <w:left w:w="100" w:type="dxa"/>
              <w:bottom w:w="100" w:type="dxa"/>
              <w:right w:w="100" w:type="dxa"/>
            </w:tcMar>
          </w:tcPr>
          <w:p w14:paraId="4AE0796F"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Awful</w:t>
            </w:r>
          </w:p>
        </w:tc>
      </w:tr>
    </w:tbl>
    <w:p w14:paraId="224ECCB4" w14:textId="77777777" w:rsidR="00AA227D" w:rsidRDefault="00AA227D">
      <w:pPr>
        <w:keepNext/>
        <w:pBdr>
          <w:top w:val="nil"/>
          <w:left w:val="nil"/>
          <w:bottom w:val="nil"/>
          <w:right w:val="nil"/>
          <w:between w:val="nil"/>
        </w:pBdr>
        <w:spacing w:before="240" w:after="240"/>
        <w:ind w:left="720"/>
        <w:jc w:val="center"/>
      </w:pPr>
    </w:p>
    <w:p w14:paraId="440FE424" w14:textId="77777777" w:rsidR="00AA227D" w:rsidRDefault="00425617">
      <w:pPr>
        <w:keepNext/>
        <w:pBdr>
          <w:top w:val="nil"/>
          <w:left w:val="nil"/>
          <w:bottom w:val="nil"/>
          <w:right w:val="nil"/>
          <w:between w:val="nil"/>
        </w:pBdr>
        <w:spacing w:before="240" w:after="240"/>
        <w:ind w:left="720"/>
        <w:rPr>
          <w:b/>
        </w:rPr>
      </w:pPr>
      <w:r>
        <w:rPr>
          <w:b/>
        </w:rPr>
        <w:t>3.3.4. Analisis Evaluasi Sistem Pemasaran SIGAP</w:t>
      </w:r>
    </w:p>
    <w:p w14:paraId="30B00F3F" w14:textId="77777777" w:rsidR="00AA227D" w:rsidRDefault="00425617">
      <w:pPr>
        <w:keepNext/>
        <w:pBdr>
          <w:top w:val="nil"/>
          <w:left w:val="nil"/>
          <w:bottom w:val="nil"/>
          <w:right w:val="nil"/>
          <w:between w:val="nil"/>
        </w:pBdr>
        <w:spacing w:before="240" w:after="240"/>
        <w:ind w:left="720"/>
      </w:pPr>
      <w:r>
        <w:tab/>
        <w:t xml:space="preserve">Setelah membandingkan antara proses bisnis pemasaran UGM Press sebelum dan setelah menggunakan SIGAP dapat disimpulkan bahwa permasalahan utama yang didefinisikan pada dokumen C250 sudah teratasi. Pembuatan faktur sebelum menggunakan SIGAP, jumlah buku tidak terintegrasi secara aktual dengan jumlah buku yang ada di stok UGM Press saat itu, sehingga menimbulkan kegagalan pemrosesan pesanan atau pesanan diproses dalam waktu yang cukup lama menunggu ketersediaan stok barang. Sistem pemasaran SIGAP menyediakan fitur pembuatan faktur yang terintegrasi secara </w:t>
      </w:r>
      <w:r>
        <w:rPr>
          <w:i/>
        </w:rPr>
        <w:t>real time</w:t>
      </w:r>
      <w:r>
        <w:t xml:space="preserve"> </w:t>
      </w:r>
      <w:r>
        <w:lastRenderedPageBreak/>
        <w:t>dengan jumlah stok buku terkini sehingga permasalahan data yang tidak aktual dapat terselesaikan dan pemrosesan pesanan dapat dilakukan tanpa hambatan guna menaikkan kepuasan pelanggan terhadap pelayanan UGM Press.</w:t>
      </w:r>
    </w:p>
    <w:p w14:paraId="6D45B961" w14:textId="77777777" w:rsidR="00AA227D" w:rsidRDefault="00425617">
      <w:pPr>
        <w:keepNext/>
        <w:pBdr>
          <w:top w:val="nil"/>
          <w:left w:val="nil"/>
          <w:bottom w:val="nil"/>
          <w:right w:val="nil"/>
          <w:between w:val="nil"/>
        </w:pBdr>
        <w:spacing w:before="240" w:after="240"/>
        <w:ind w:left="720"/>
      </w:pPr>
      <w:r>
        <w:tab/>
        <w:t xml:space="preserve">Penghitungan jumlah pendapatan sebelum menggunakan SIGAP masih dilakukan secara manual dengan memasukkan data faktur ke Microsoft Excel kemudian dilakukan penghitungan setelah proses </w:t>
      </w:r>
      <w:r>
        <w:rPr>
          <w:i/>
        </w:rPr>
        <w:t xml:space="preserve">input </w:t>
      </w:r>
      <w:r>
        <w:t>data selesai. Proses tersebut membutuhkan cukup banyak waktu karena jumlah faktur yang ada dikumpulkan dari awal periode dan jumlahnya menumpuk, sehingga memungkinkan adanya data yang terlewat dan tidak sesuai. Menggunakan SIGAP, penghitungan jumlah pendapatan dilakukan secara otomatis oleh sistem sehingga pengguna dapat melihat rekap data tersebut kapan saja dan laporan pendapatan dapat ditampilkan serta diunduh berdasarkan satu periode tertentu sesuai dengan masukkan pengguna.</w:t>
      </w:r>
    </w:p>
    <w:p w14:paraId="26E5A1BF" w14:textId="77777777" w:rsidR="00AA227D" w:rsidRDefault="00425617">
      <w:pPr>
        <w:keepNext/>
        <w:pBdr>
          <w:top w:val="nil"/>
          <w:left w:val="nil"/>
          <w:bottom w:val="nil"/>
          <w:right w:val="nil"/>
          <w:between w:val="nil"/>
        </w:pBdr>
        <w:spacing w:before="240" w:after="240"/>
        <w:ind w:left="720"/>
      </w:pPr>
      <w:r>
        <w:tab/>
        <w:t xml:space="preserve">Penghitungan royalti merupakan salah satu pekerjaan bagian pemasaran UGM Press dan berhubungan dengan </w:t>
      </w:r>
      <w:r>
        <w:rPr>
          <w:i/>
        </w:rPr>
        <w:t>stakeholder</w:t>
      </w:r>
      <w:r>
        <w:t xml:space="preserve"> UGM Press yaitu penulis buku. Penghitungan royalti sebelum menggunakan SIGAP, prosesnya dilakukan secara manual setiap 6 bulan sekali dan penghitungan dilakukan menggunakan Microsoft Excel dengan memasukkan data jumlah pendapatan faktur dan memilahnya berdasarkan masing-masing judul buku yang terjual kemudian mengelompokkan jumlah pendapatan tersebut dan menghitung royalti berdasarkan penulisnya. Proses tersebut rentan terhadap data yang terlewat dan tidak sesuai dengan kondisi sebenarnya, maka dari itu sistem pemasaran SIGAP menghadirkan fitur untuk mengajukan dan membayar royalti dengan data-data yang sudah terintegrasi pada sistem. Jumlah royalti penulis yang belum terbayar akan ditampilkan pada satu halaman sehingga memudahkan pengguna untuk melakukan pengecekan dan menghindari pembayaran royalti yang tidak sesuai. Sistem pemasaran SIGAP memungkinkan pengguna untuk mengajukan dan membayar royalti kapanpun tanpa harus menunggu setiap 6 bulan sekali. Hal ini menyebabkan peningkatan kepercayaan dan kepuasan penulis terhadap pelayanan UGM Press karena proses pencairan royalti dapat disesuaikan sesuai dengan kemauan penulis.</w:t>
      </w:r>
    </w:p>
    <w:p w14:paraId="527AD841" w14:textId="77777777" w:rsidR="00AA227D" w:rsidRDefault="00AA227D">
      <w:pPr>
        <w:keepNext/>
        <w:tabs>
          <w:tab w:val="left" w:pos="0"/>
          <w:tab w:val="left" w:pos="144"/>
          <w:tab w:val="left" w:pos="360"/>
          <w:tab w:val="left" w:pos="720"/>
        </w:tabs>
        <w:ind w:right="144"/>
        <w:rPr>
          <w:b/>
        </w:rPr>
      </w:pPr>
    </w:p>
    <w:p w14:paraId="4DC71479" w14:textId="77777777" w:rsidR="00AA227D" w:rsidRDefault="00AA227D">
      <w:pPr>
        <w:keepNext/>
        <w:tabs>
          <w:tab w:val="left" w:pos="0"/>
          <w:tab w:val="left" w:pos="144"/>
          <w:tab w:val="left" w:pos="360"/>
          <w:tab w:val="left" w:pos="720"/>
        </w:tabs>
        <w:ind w:right="144"/>
        <w:rPr>
          <w:b/>
        </w:rPr>
      </w:pPr>
    </w:p>
    <w:p w14:paraId="439D513C" w14:textId="3189768C" w:rsidR="001473CB" w:rsidRDefault="00425617" w:rsidP="001473CB">
      <w:pPr>
        <w:pStyle w:val="Heading1"/>
      </w:pPr>
      <w:r>
        <w:br w:type="page"/>
      </w:r>
      <w:bookmarkStart w:id="1200" w:name="_Toc75886905"/>
      <w:r>
        <w:lastRenderedPageBreak/>
        <w:t>KESIMPULAN</w:t>
      </w:r>
      <w:bookmarkEnd w:id="1200"/>
    </w:p>
    <w:p w14:paraId="59A65A84" w14:textId="77777777" w:rsidR="001473CB" w:rsidRDefault="001473CB" w:rsidP="001473CB"/>
    <w:p w14:paraId="4C9A2D4C" w14:textId="03483EA0" w:rsidR="001E2548" w:rsidRDefault="001473CB" w:rsidP="001473CB">
      <w:pPr>
        <w:rPr>
          <w:lang w:val="en-ID"/>
        </w:rPr>
      </w:pPr>
      <w:r>
        <w:tab/>
      </w:r>
      <w:r w:rsidR="005F45C8">
        <w:rPr>
          <w:lang w:val="en-ID"/>
        </w:rPr>
        <w:t xml:space="preserve">Hasil </w:t>
      </w:r>
      <w:proofErr w:type="spellStart"/>
      <w:r w:rsidR="005F45C8">
        <w:rPr>
          <w:lang w:val="en-ID"/>
        </w:rPr>
        <w:t>akhir</w:t>
      </w:r>
      <w:proofErr w:type="spellEnd"/>
      <w:r w:rsidR="005F45C8">
        <w:rPr>
          <w:lang w:val="en-ID"/>
        </w:rPr>
        <w:t xml:space="preserve"> </w:t>
      </w:r>
      <w:proofErr w:type="spellStart"/>
      <w:r w:rsidR="005F45C8">
        <w:rPr>
          <w:lang w:val="en-ID"/>
        </w:rPr>
        <w:t>proyek</w:t>
      </w:r>
      <w:proofErr w:type="spellEnd"/>
      <w:r w:rsidR="005F45C8">
        <w:rPr>
          <w:lang w:val="en-ID"/>
        </w:rPr>
        <w:t xml:space="preserve"> </w:t>
      </w:r>
      <w:r w:rsidR="005F45C8">
        <w:rPr>
          <w:i/>
          <w:iCs/>
          <w:lang w:val="en-ID"/>
        </w:rPr>
        <w:t>capstone</w:t>
      </w:r>
      <w:r w:rsidR="005F45C8">
        <w:rPr>
          <w:lang w:val="en-ID"/>
        </w:rPr>
        <w:t xml:space="preserve"> </w:t>
      </w:r>
      <w:proofErr w:type="spellStart"/>
      <w:r w:rsidR="005F45C8">
        <w:rPr>
          <w:lang w:val="en-ID"/>
        </w:rPr>
        <w:t>ini</w:t>
      </w:r>
      <w:proofErr w:type="spellEnd"/>
      <w:r w:rsidR="005F45C8">
        <w:rPr>
          <w:lang w:val="en-ID"/>
        </w:rPr>
        <w:t xml:space="preserve"> </w:t>
      </w:r>
      <w:proofErr w:type="spellStart"/>
      <w:r w:rsidR="005F45C8">
        <w:rPr>
          <w:lang w:val="en-ID"/>
        </w:rPr>
        <w:t>merupakan</w:t>
      </w:r>
      <w:proofErr w:type="spellEnd"/>
      <w:r w:rsidR="005F45C8">
        <w:rPr>
          <w:lang w:val="en-ID"/>
        </w:rPr>
        <w:t xml:space="preserve"> </w:t>
      </w:r>
      <w:proofErr w:type="spellStart"/>
      <w:r w:rsidR="005F45C8">
        <w:rPr>
          <w:lang w:val="en-ID"/>
        </w:rPr>
        <w:t>pengembangan</w:t>
      </w:r>
      <w:proofErr w:type="spellEnd"/>
      <w:r w:rsidR="005F45C8">
        <w:rPr>
          <w:lang w:val="en-ID"/>
        </w:rPr>
        <w:t xml:space="preserve"> </w:t>
      </w:r>
      <w:proofErr w:type="spellStart"/>
      <w:r w:rsidR="005F45C8">
        <w:rPr>
          <w:lang w:val="en-ID"/>
        </w:rPr>
        <w:t>sistem</w:t>
      </w:r>
      <w:proofErr w:type="spellEnd"/>
      <w:r w:rsidR="005F45C8">
        <w:rPr>
          <w:lang w:val="en-ID"/>
        </w:rPr>
        <w:t xml:space="preserve"> </w:t>
      </w:r>
      <w:proofErr w:type="spellStart"/>
      <w:r w:rsidR="005F45C8">
        <w:rPr>
          <w:lang w:val="en-ID"/>
        </w:rPr>
        <w:t>informasi</w:t>
      </w:r>
      <w:proofErr w:type="spellEnd"/>
      <w:r w:rsidR="005F45C8">
        <w:rPr>
          <w:lang w:val="en-ID"/>
        </w:rPr>
        <w:t xml:space="preserve"> UGM Press (SIGAP) </w:t>
      </w:r>
      <w:proofErr w:type="spellStart"/>
      <w:r w:rsidR="005F45C8">
        <w:rPr>
          <w:lang w:val="en-ID"/>
        </w:rPr>
        <w:t>untuk</w:t>
      </w:r>
      <w:proofErr w:type="spellEnd"/>
      <w:r w:rsidR="005F45C8">
        <w:rPr>
          <w:lang w:val="en-ID"/>
        </w:rPr>
        <w:t xml:space="preserve"> </w:t>
      </w:r>
      <w:proofErr w:type="spellStart"/>
      <w:r w:rsidR="005F45C8">
        <w:rPr>
          <w:lang w:val="en-ID"/>
        </w:rPr>
        <w:t>bagian</w:t>
      </w:r>
      <w:proofErr w:type="spellEnd"/>
      <w:r w:rsidR="005F45C8">
        <w:rPr>
          <w:lang w:val="en-ID"/>
        </w:rPr>
        <w:t xml:space="preserve"> </w:t>
      </w:r>
      <w:proofErr w:type="spellStart"/>
      <w:r w:rsidR="005F45C8">
        <w:rPr>
          <w:lang w:val="en-ID"/>
        </w:rPr>
        <w:t>pemasaran</w:t>
      </w:r>
      <w:proofErr w:type="spellEnd"/>
      <w:r w:rsidR="005F45C8">
        <w:rPr>
          <w:lang w:val="en-ID"/>
        </w:rPr>
        <w:t xml:space="preserve">. </w:t>
      </w:r>
      <w:proofErr w:type="spellStart"/>
      <w:r w:rsidR="005F45C8">
        <w:rPr>
          <w:lang w:val="en-ID"/>
        </w:rPr>
        <w:t>Sistem</w:t>
      </w:r>
      <w:proofErr w:type="spellEnd"/>
      <w:r w:rsidR="005F45C8">
        <w:rPr>
          <w:lang w:val="en-ID"/>
        </w:rPr>
        <w:t xml:space="preserve"> </w:t>
      </w:r>
      <w:proofErr w:type="spellStart"/>
      <w:r w:rsidR="005F45C8">
        <w:rPr>
          <w:lang w:val="en-ID"/>
        </w:rPr>
        <w:t>ini</w:t>
      </w:r>
      <w:proofErr w:type="spellEnd"/>
      <w:r w:rsidR="005F45C8">
        <w:rPr>
          <w:lang w:val="en-ID"/>
        </w:rPr>
        <w:t xml:space="preserve"> </w:t>
      </w:r>
      <w:proofErr w:type="spellStart"/>
      <w:r w:rsidR="005F45C8">
        <w:rPr>
          <w:lang w:val="en-ID"/>
        </w:rPr>
        <w:t>berbasis</w:t>
      </w:r>
      <w:proofErr w:type="spellEnd"/>
      <w:r w:rsidR="005F45C8">
        <w:rPr>
          <w:lang w:val="en-ID"/>
        </w:rPr>
        <w:t xml:space="preserve"> </w:t>
      </w:r>
      <w:r w:rsidR="005F45C8">
        <w:rPr>
          <w:i/>
          <w:iCs/>
          <w:lang w:val="en-ID"/>
        </w:rPr>
        <w:t>website</w:t>
      </w:r>
      <w:r w:rsidR="005F45C8">
        <w:rPr>
          <w:lang w:val="en-ID"/>
        </w:rPr>
        <w:t xml:space="preserve"> dan </w:t>
      </w:r>
      <w:proofErr w:type="spellStart"/>
      <w:r w:rsidR="005F45C8">
        <w:rPr>
          <w:lang w:val="en-ID"/>
        </w:rPr>
        <w:t>menggunakan</w:t>
      </w:r>
      <w:proofErr w:type="spellEnd"/>
      <w:r w:rsidR="005F45C8">
        <w:rPr>
          <w:lang w:val="en-ID"/>
        </w:rPr>
        <w:t xml:space="preserve"> </w:t>
      </w:r>
      <w:proofErr w:type="spellStart"/>
      <w:r w:rsidR="005F45C8">
        <w:rPr>
          <w:lang w:val="en-ID"/>
        </w:rPr>
        <w:t>bahasa</w:t>
      </w:r>
      <w:proofErr w:type="spellEnd"/>
      <w:r w:rsidR="005F45C8">
        <w:rPr>
          <w:lang w:val="en-ID"/>
        </w:rPr>
        <w:t xml:space="preserve"> </w:t>
      </w:r>
      <w:proofErr w:type="spellStart"/>
      <w:r w:rsidR="005F45C8">
        <w:rPr>
          <w:lang w:val="en-ID"/>
        </w:rPr>
        <w:t>pemrograman</w:t>
      </w:r>
      <w:proofErr w:type="spellEnd"/>
      <w:r w:rsidR="005F45C8">
        <w:rPr>
          <w:lang w:val="en-ID"/>
        </w:rPr>
        <w:t xml:space="preserve"> PHP </w:t>
      </w:r>
      <w:proofErr w:type="spellStart"/>
      <w:r w:rsidR="005F45C8">
        <w:rPr>
          <w:lang w:val="en-ID"/>
        </w:rPr>
        <w:t>dengan</w:t>
      </w:r>
      <w:proofErr w:type="spellEnd"/>
      <w:r w:rsidR="005F45C8">
        <w:rPr>
          <w:lang w:val="en-ID"/>
        </w:rPr>
        <w:t xml:space="preserve"> </w:t>
      </w:r>
      <w:r w:rsidR="005F45C8">
        <w:rPr>
          <w:i/>
          <w:iCs/>
          <w:lang w:val="en-ID"/>
        </w:rPr>
        <w:t>framework</w:t>
      </w:r>
      <w:r w:rsidR="00262D3D">
        <w:rPr>
          <w:i/>
          <w:iCs/>
          <w:lang w:val="en-ID"/>
        </w:rPr>
        <w:t xml:space="preserve"> </w:t>
      </w:r>
      <w:proofErr w:type="spellStart"/>
      <w:r w:rsidR="005F45C8">
        <w:rPr>
          <w:lang w:val="en-ID"/>
        </w:rPr>
        <w:t>Codeigniter</w:t>
      </w:r>
      <w:proofErr w:type="spellEnd"/>
      <w:r w:rsidR="005F45C8">
        <w:rPr>
          <w:lang w:val="en-ID"/>
        </w:rPr>
        <w:t xml:space="preserve">. </w:t>
      </w:r>
      <w:proofErr w:type="spellStart"/>
      <w:r w:rsidR="001E2548">
        <w:rPr>
          <w:lang w:val="en-ID"/>
        </w:rPr>
        <w:t>Luaran</w:t>
      </w:r>
      <w:proofErr w:type="spellEnd"/>
      <w:r w:rsidR="001E2548">
        <w:rPr>
          <w:lang w:val="en-ID"/>
        </w:rPr>
        <w:t xml:space="preserve"> yang </w:t>
      </w:r>
      <w:proofErr w:type="spellStart"/>
      <w:r w:rsidR="001E2548">
        <w:rPr>
          <w:lang w:val="en-ID"/>
        </w:rPr>
        <w:t>dihasilkan</w:t>
      </w:r>
      <w:proofErr w:type="spellEnd"/>
      <w:r w:rsidR="001E2548">
        <w:rPr>
          <w:lang w:val="en-ID"/>
        </w:rPr>
        <w:t xml:space="preserve"> </w:t>
      </w:r>
      <w:proofErr w:type="spellStart"/>
      <w:r w:rsidR="001E2548">
        <w:rPr>
          <w:lang w:val="en-ID"/>
        </w:rPr>
        <w:t>berupa</w:t>
      </w:r>
      <w:proofErr w:type="spellEnd"/>
      <w:r w:rsidR="001E2548">
        <w:rPr>
          <w:lang w:val="en-ID"/>
        </w:rPr>
        <w:t xml:space="preserve"> </w:t>
      </w:r>
      <w:proofErr w:type="spellStart"/>
      <w:r w:rsidR="001E2548">
        <w:rPr>
          <w:lang w:val="en-ID"/>
        </w:rPr>
        <w:t>fitur</w:t>
      </w:r>
      <w:proofErr w:type="spellEnd"/>
      <w:r w:rsidR="001E2548">
        <w:rPr>
          <w:lang w:val="en-ID"/>
        </w:rPr>
        <w:t xml:space="preserve"> yang </w:t>
      </w:r>
      <w:proofErr w:type="spellStart"/>
      <w:r w:rsidR="001E2548">
        <w:rPr>
          <w:lang w:val="en-ID"/>
        </w:rPr>
        <w:t>berguna</w:t>
      </w:r>
      <w:proofErr w:type="spellEnd"/>
      <w:r w:rsidR="001E2548">
        <w:rPr>
          <w:lang w:val="en-ID"/>
        </w:rPr>
        <w:t xml:space="preserve"> </w:t>
      </w:r>
      <w:proofErr w:type="spellStart"/>
      <w:r w:rsidR="001E2548">
        <w:rPr>
          <w:lang w:val="en-ID"/>
        </w:rPr>
        <w:t>untuk</w:t>
      </w:r>
      <w:proofErr w:type="spellEnd"/>
      <w:r w:rsidR="001E2548">
        <w:rPr>
          <w:lang w:val="en-ID"/>
        </w:rPr>
        <w:t xml:space="preserve"> </w:t>
      </w:r>
      <w:proofErr w:type="spellStart"/>
      <w:r w:rsidR="001E2548">
        <w:rPr>
          <w:lang w:val="en-ID"/>
        </w:rPr>
        <w:t>membantu</w:t>
      </w:r>
      <w:proofErr w:type="spellEnd"/>
      <w:r w:rsidR="001E2548">
        <w:rPr>
          <w:lang w:val="en-ID"/>
        </w:rPr>
        <w:t xml:space="preserve"> proses </w:t>
      </w:r>
      <w:proofErr w:type="spellStart"/>
      <w:r w:rsidR="001E2548">
        <w:rPr>
          <w:lang w:val="en-ID"/>
        </w:rPr>
        <w:t>bisnis</w:t>
      </w:r>
      <w:proofErr w:type="spellEnd"/>
      <w:r w:rsidR="001E2548">
        <w:rPr>
          <w:lang w:val="en-ID"/>
        </w:rPr>
        <w:t xml:space="preserve"> UGM Press </w:t>
      </w:r>
      <w:proofErr w:type="spellStart"/>
      <w:r w:rsidR="001E2548">
        <w:rPr>
          <w:lang w:val="en-ID"/>
        </w:rPr>
        <w:t>bagian</w:t>
      </w:r>
      <w:proofErr w:type="spellEnd"/>
      <w:r w:rsidR="001E2548">
        <w:rPr>
          <w:lang w:val="en-ID"/>
        </w:rPr>
        <w:t xml:space="preserve"> </w:t>
      </w:r>
      <w:proofErr w:type="spellStart"/>
      <w:r w:rsidR="001E2548">
        <w:rPr>
          <w:lang w:val="en-ID"/>
        </w:rPr>
        <w:t>pemasaran</w:t>
      </w:r>
      <w:proofErr w:type="spellEnd"/>
      <w:r w:rsidR="001E2548">
        <w:rPr>
          <w:lang w:val="en-ID"/>
        </w:rPr>
        <w:t xml:space="preserve"> yang </w:t>
      </w:r>
      <w:proofErr w:type="spellStart"/>
      <w:r w:rsidR="001E2548">
        <w:rPr>
          <w:lang w:val="en-ID"/>
        </w:rPr>
        <w:t>meliputi</w:t>
      </w:r>
      <w:proofErr w:type="spellEnd"/>
      <w:r w:rsidR="001E2548">
        <w:rPr>
          <w:lang w:val="en-ID"/>
        </w:rPr>
        <w:t xml:space="preserve"> Proforma, </w:t>
      </w:r>
      <w:proofErr w:type="spellStart"/>
      <w:r w:rsidR="001E2548">
        <w:rPr>
          <w:lang w:val="en-ID"/>
        </w:rPr>
        <w:t>Faktur</w:t>
      </w:r>
      <w:proofErr w:type="spellEnd"/>
      <w:r w:rsidR="001E2548">
        <w:rPr>
          <w:lang w:val="en-ID"/>
        </w:rPr>
        <w:t xml:space="preserve">, </w:t>
      </w:r>
      <w:r w:rsidR="001E2548">
        <w:rPr>
          <w:i/>
          <w:iCs/>
          <w:lang w:val="en-ID"/>
        </w:rPr>
        <w:t>Showroom</w:t>
      </w:r>
      <w:r w:rsidR="001E2548">
        <w:rPr>
          <w:lang w:val="en-ID"/>
        </w:rPr>
        <w:t xml:space="preserve">, </w:t>
      </w:r>
      <w:proofErr w:type="spellStart"/>
      <w:r w:rsidR="001E2548">
        <w:rPr>
          <w:lang w:val="en-ID"/>
        </w:rPr>
        <w:t>Pendapatan</w:t>
      </w:r>
      <w:proofErr w:type="spellEnd"/>
      <w:r w:rsidR="001E2548" w:rsidRPr="001E2548">
        <w:rPr>
          <w:i/>
          <w:iCs/>
          <w:lang w:val="en-ID"/>
        </w:rPr>
        <w:t>, Customer</w:t>
      </w:r>
      <w:r w:rsidR="001E2548">
        <w:rPr>
          <w:lang w:val="en-ID"/>
        </w:rPr>
        <w:t xml:space="preserve">, </w:t>
      </w:r>
      <w:r w:rsidR="001E2548" w:rsidRPr="001E2548">
        <w:rPr>
          <w:lang w:val="en-ID"/>
        </w:rPr>
        <w:t>dan</w:t>
      </w:r>
      <w:r w:rsidR="001E2548">
        <w:rPr>
          <w:lang w:val="en-ID"/>
        </w:rPr>
        <w:t xml:space="preserve"> </w:t>
      </w:r>
      <w:proofErr w:type="spellStart"/>
      <w:r w:rsidR="001E2548">
        <w:rPr>
          <w:lang w:val="en-ID"/>
        </w:rPr>
        <w:t>Royalti</w:t>
      </w:r>
      <w:proofErr w:type="spellEnd"/>
      <w:r w:rsidR="001E2548">
        <w:rPr>
          <w:lang w:val="en-ID"/>
        </w:rPr>
        <w:t xml:space="preserve">. </w:t>
      </w:r>
      <w:proofErr w:type="spellStart"/>
      <w:r w:rsidR="001E2548">
        <w:rPr>
          <w:lang w:val="en-ID"/>
        </w:rPr>
        <w:t>Sistem</w:t>
      </w:r>
      <w:proofErr w:type="spellEnd"/>
      <w:r w:rsidR="001E2548">
        <w:rPr>
          <w:lang w:val="en-ID"/>
        </w:rPr>
        <w:t xml:space="preserve"> </w:t>
      </w:r>
      <w:proofErr w:type="spellStart"/>
      <w:r w:rsidR="001E2548">
        <w:rPr>
          <w:lang w:val="en-ID"/>
        </w:rPr>
        <w:t>pemasaran</w:t>
      </w:r>
      <w:proofErr w:type="spellEnd"/>
      <w:r w:rsidR="001E2548">
        <w:rPr>
          <w:lang w:val="en-ID"/>
        </w:rPr>
        <w:t xml:space="preserve"> SIGAP </w:t>
      </w:r>
      <w:proofErr w:type="spellStart"/>
      <w:r w:rsidR="001E2548">
        <w:rPr>
          <w:lang w:val="en-ID"/>
        </w:rPr>
        <w:t>dikembangkan</w:t>
      </w:r>
      <w:proofErr w:type="spellEnd"/>
      <w:r w:rsidR="001E2548">
        <w:rPr>
          <w:lang w:val="en-ID"/>
        </w:rPr>
        <w:t xml:space="preserve"> </w:t>
      </w:r>
      <w:proofErr w:type="spellStart"/>
      <w:r w:rsidR="001E2548">
        <w:rPr>
          <w:lang w:val="en-ID"/>
        </w:rPr>
        <w:t>guna</w:t>
      </w:r>
      <w:proofErr w:type="spellEnd"/>
      <w:r w:rsidR="001E2548">
        <w:rPr>
          <w:lang w:val="en-ID"/>
        </w:rPr>
        <w:t xml:space="preserve"> </w:t>
      </w:r>
      <w:proofErr w:type="spellStart"/>
      <w:r w:rsidR="001E2548">
        <w:rPr>
          <w:lang w:val="en-ID"/>
        </w:rPr>
        <w:t>mengotomasi</w:t>
      </w:r>
      <w:proofErr w:type="spellEnd"/>
      <w:r w:rsidR="001E2548">
        <w:rPr>
          <w:lang w:val="en-ID"/>
        </w:rPr>
        <w:t xml:space="preserve"> proses </w:t>
      </w:r>
      <w:proofErr w:type="spellStart"/>
      <w:r w:rsidR="001E2548">
        <w:rPr>
          <w:lang w:val="en-ID"/>
        </w:rPr>
        <w:t>bisnis</w:t>
      </w:r>
      <w:proofErr w:type="spellEnd"/>
      <w:r w:rsidR="001E2548">
        <w:rPr>
          <w:lang w:val="en-ID"/>
        </w:rPr>
        <w:t xml:space="preserve"> yang </w:t>
      </w:r>
      <w:proofErr w:type="spellStart"/>
      <w:r w:rsidR="001E2548">
        <w:rPr>
          <w:lang w:val="en-ID"/>
        </w:rPr>
        <w:t>selama</w:t>
      </w:r>
      <w:proofErr w:type="spellEnd"/>
      <w:r w:rsidR="001E2548">
        <w:rPr>
          <w:lang w:val="en-ID"/>
        </w:rPr>
        <w:t xml:space="preserve"> </w:t>
      </w:r>
      <w:proofErr w:type="spellStart"/>
      <w:r w:rsidR="001E2548">
        <w:rPr>
          <w:lang w:val="en-ID"/>
        </w:rPr>
        <w:t>ini</w:t>
      </w:r>
      <w:proofErr w:type="spellEnd"/>
      <w:r w:rsidR="001E2548">
        <w:rPr>
          <w:lang w:val="en-ID"/>
        </w:rPr>
        <w:t xml:space="preserve"> </w:t>
      </w:r>
      <w:proofErr w:type="spellStart"/>
      <w:r w:rsidR="001E2548">
        <w:rPr>
          <w:lang w:val="en-ID"/>
        </w:rPr>
        <w:t>dilakukan</w:t>
      </w:r>
      <w:proofErr w:type="spellEnd"/>
      <w:r w:rsidR="001E2548">
        <w:rPr>
          <w:lang w:val="en-ID"/>
        </w:rPr>
        <w:t xml:space="preserve"> </w:t>
      </w:r>
      <w:proofErr w:type="spellStart"/>
      <w:r w:rsidR="001E2548">
        <w:rPr>
          <w:lang w:val="en-ID"/>
        </w:rPr>
        <w:t>secara</w:t>
      </w:r>
      <w:proofErr w:type="spellEnd"/>
      <w:r w:rsidR="001E2548">
        <w:rPr>
          <w:lang w:val="en-ID"/>
        </w:rPr>
        <w:t xml:space="preserve"> manual </w:t>
      </w:r>
      <w:proofErr w:type="spellStart"/>
      <w:r w:rsidR="001E2548">
        <w:rPr>
          <w:lang w:val="en-ID"/>
        </w:rPr>
        <w:t>sehingga</w:t>
      </w:r>
      <w:proofErr w:type="spellEnd"/>
      <w:r w:rsidR="001E2548">
        <w:rPr>
          <w:lang w:val="en-ID"/>
        </w:rPr>
        <w:t xml:space="preserve"> </w:t>
      </w:r>
      <w:proofErr w:type="spellStart"/>
      <w:r w:rsidR="001E2548">
        <w:rPr>
          <w:lang w:val="en-ID"/>
        </w:rPr>
        <w:t>menyebabkan</w:t>
      </w:r>
      <w:proofErr w:type="spellEnd"/>
      <w:r w:rsidR="001E2548">
        <w:rPr>
          <w:lang w:val="en-ID"/>
        </w:rPr>
        <w:t xml:space="preserve"> </w:t>
      </w:r>
      <w:proofErr w:type="spellStart"/>
      <w:r w:rsidR="001E2548">
        <w:rPr>
          <w:lang w:val="en-ID"/>
        </w:rPr>
        <w:t>beberapa</w:t>
      </w:r>
      <w:proofErr w:type="spellEnd"/>
      <w:r w:rsidR="001E2548">
        <w:rPr>
          <w:lang w:val="en-ID"/>
        </w:rPr>
        <w:t xml:space="preserve"> </w:t>
      </w:r>
      <w:proofErr w:type="spellStart"/>
      <w:r w:rsidR="001E2548">
        <w:rPr>
          <w:lang w:val="en-ID"/>
        </w:rPr>
        <w:t>permasalahan</w:t>
      </w:r>
      <w:proofErr w:type="spellEnd"/>
      <w:r w:rsidR="001E2548">
        <w:rPr>
          <w:lang w:val="en-ID"/>
        </w:rPr>
        <w:t xml:space="preserve"> data yang </w:t>
      </w:r>
      <w:proofErr w:type="spellStart"/>
      <w:r w:rsidR="001E2548">
        <w:rPr>
          <w:lang w:val="en-ID"/>
        </w:rPr>
        <w:t>tidak</w:t>
      </w:r>
      <w:proofErr w:type="spellEnd"/>
      <w:r w:rsidR="001E2548">
        <w:rPr>
          <w:lang w:val="en-ID"/>
        </w:rPr>
        <w:t xml:space="preserve"> </w:t>
      </w:r>
      <w:proofErr w:type="spellStart"/>
      <w:r w:rsidR="001E2548">
        <w:rPr>
          <w:lang w:val="en-ID"/>
        </w:rPr>
        <w:t>aktual</w:t>
      </w:r>
      <w:proofErr w:type="spellEnd"/>
      <w:r w:rsidR="001E2548">
        <w:rPr>
          <w:lang w:val="en-ID"/>
        </w:rPr>
        <w:t xml:space="preserve"> dan </w:t>
      </w:r>
      <w:proofErr w:type="spellStart"/>
      <w:r w:rsidR="001E2548">
        <w:rPr>
          <w:lang w:val="en-ID"/>
        </w:rPr>
        <w:t>kurangnya</w:t>
      </w:r>
      <w:proofErr w:type="spellEnd"/>
      <w:r w:rsidR="001E2548">
        <w:rPr>
          <w:lang w:val="en-ID"/>
        </w:rPr>
        <w:t xml:space="preserve"> </w:t>
      </w:r>
      <w:proofErr w:type="spellStart"/>
      <w:r w:rsidR="001E2548">
        <w:rPr>
          <w:lang w:val="en-ID"/>
        </w:rPr>
        <w:t>efektivitas</w:t>
      </w:r>
      <w:proofErr w:type="spellEnd"/>
      <w:r w:rsidR="001E2548">
        <w:rPr>
          <w:lang w:val="en-ID"/>
        </w:rPr>
        <w:t xml:space="preserve"> </w:t>
      </w:r>
      <w:proofErr w:type="spellStart"/>
      <w:r w:rsidR="001E2548">
        <w:rPr>
          <w:lang w:val="en-ID"/>
        </w:rPr>
        <w:t>dalam</w:t>
      </w:r>
      <w:proofErr w:type="spellEnd"/>
      <w:r w:rsidR="001E2548">
        <w:rPr>
          <w:lang w:val="en-ID"/>
        </w:rPr>
        <w:t xml:space="preserve"> </w:t>
      </w:r>
      <w:proofErr w:type="spellStart"/>
      <w:r w:rsidR="001E2548">
        <w:rPr>
          <w:lang w:val="en-ID"/>
        </w:rPr>
        <w:t>menjalankan</w:t>
      </w:r>
      <w:proofErr w:type="spellEnd"/>
      <w:r w:rsidR="001E2548">
        <w:rPr>
          <w:lang w:val="en-ID"/>
        </w:rPr>
        <w:t xml:space="preserve"> proses </w:t>
      </w:r>
      <w:proofErr w:type="spellStart"/>
      <w:r w:rsidR="001E2548">
        <w:rPr>
          <w:lang w:val="en-ID"/>
        </w:rPr>
        <w:t>bisnisnya</w:t>
      </w:r>
      <w:proofErr w:type="spellEnd"/>
      <w:r w:rsidR="001E2548">
        <w:rPr>
          <w:lang w:val="en-ID"/>
        </w:rPr>
        <w:t xml:space="preserve">. </w:t>
      </w:r>
      <w:proofErr w:type="spellStart"/>
      <w:r w:rsidR="001E2548">
        <w:rPr>
          <w:lang w:val="en-ID"/>
        </w:rPr>
        <w:t>Sistem</w:t>
      </w:r>
      <w:proofErr w:type="spellEnd"/>
      <w:r w:rsidR="001E2548">
        <w:rPr>
          <w:lang w:val="en-ID"/>
        </w:rPr>
        <w:t xml:space="preserve"> </w:t>
      </w:r>
      <w:proofErr w:type="spellStart"/>
      <w:r w:rsidR="001E2548">
        <w:rPr>
          <w:lang w:val="en-ID"/>
        </w:rPr>
        <w:t>pemasaran</w:t>
      </w:r>
      <w:proofErr w:type="spellEnd"/>
      <w:r w:rsidR="001E2548">
        <w:rPr>
          <w:lang w:val="en-ID"/>
        </w:rPr>
        <w:t xml:space="preserve"> SIGAP </w:t>
      </w:r>
      <w:proofErr w:type="spellStart"/>
      <w:r w:rsidR="001E2548">
        <w:rPr>
          <w:lang w:val="en-ID"/>
        </w:rPr>
        <w:t>diharapkan</w:t>
      </w:r>
      <w:proofErr w:type="spellEnd"/>
      <w:r w:rsidR="001E2548">
        <w:rPr>
          <w:lang w:val="en-ID"/>
        </w:rPr>
        <w:t xml:space="preserve"> </w:t>
      </w:r>
      <w:proofErr w:type="spellStart"/>
      <w:r w:rsidR="001E2548">
        <w:rPr>
          <w:lang w:val="en-ID"/>
        </w:rPr>
        <w:t>mampu</w:t>
      </w:r>
      <w:proofErr w:type="spellEnd"/>
      <w:r w:rsidR="001E2548">
        <w:rPr>
          <w:lang w:val="en-ID"/>
        </w:rPr>
        <w:t xml:space="preserve"> </w:t>
      </w:r>
      <w:proofErr w:type="spellStart"/>
      <w:r w:rsidR="001E2548">
        <w:rPr>
          <w:lang w:val="en-ID"/>
        </w:rPr>
        <w:t>menangani</w:t>
      </w:r>
      <w:proofErr w:type="spellEnd"/>
      <w:r w:rsidR="001E2548">
        <w:rPr>
          <w:lang w:val="en-ID"/>
        </w:rPr>
        <w:t xml:space="preserve"> </w:t>
      </w:r>
      <w:proofErr w:type="spellStart"/>
      <w:r w:rsidR="001E2548">
        <w:rPr>
          <w:lang w:val="en-ID"/>
        </w:rPr>
        <w:t>permasalahan</w:t>
      </w:r>
      <w:proofErr w:type="spellEnd"/>
      <w:r w:rsidR="001E2548">
        <w:rPr>
          <w:lang w:val="en-ID"/>
        </w:rPr>
        <w:t xml:space="preserve"> </w:t>
      </w:r>
      <w:proofErr w:type="spellStart"/>
      <w:r w:rsidR="001E2548">
        <w:rPr>
          <w:lang w:val="en-ID"/>
        </w:rPr>
        <w:t>tersebut</w:t>
      </w:r>
      <w:proofErr w:type="spellEnd"/>
      <w:r w:rsidR="001E2548">
        <w:rPr>
          <w:lang w:val="en-ID"/>
        </w:rPr>
        <w:t xml:space="preserve"> </w:t>
      </w:r>
      <w:proofErr w:type="spellStart"/>
      <w:r w:rsidR="001E2548">
        <w:rPr>
          <w:lang w:val="en-ID"/>
        </w:rPr>
        <w:t>hingga</w:t>
      </w:r>
      <w:proofErr w:type="spellEnd"/>
      <w:r w:rsidR="001E2548">
        <w:rPr>
          <w:lang w:val="en-ID"/>
        </w:rPr>
        <w:t xml:space="preserve"> </w:t>
      </w:r>
      <w:proofErr w:type="spellStart"/>
      <w:r w:rsidR="001E2548">
        <w:rPr>
          <w:lang w:val="en-ID"/>
        </w:rPr>
        <w:t>terciptanya</w:t>
      </w:r>
      <w:proofErr w:type="spellEnd"/>
      <w:r w:rsidR="001E2548">
        <w:rPr>
          <w:lang w:val="en-ID"/>
        </w:rPr>
        <w:t xml:space="preserve"> status </w:t>
      </w:r>
      <w:r w:rsidR="001E2548">
        <w:rPr>
          <w:i/>
          <w:iCs/>
          <w:lang w:val="en-ID"/>
        </w:rPr>
        <w:t>zero mistake</w:t>
      </w:r>
      <w:r w:rsidR="001E2548">
        <w:rPr>
          <w:lang w:val="en-ID"/>
        </w:rPr>
        <w:t>.</w:t>
      </w:r>
    </w:p>
    <w:p w14:paraId="1D6A04A3" w14:textId="77777777" w:rsidR="005C40BE" w:rsidRDefault="001E2548" w:rsidP="001473CB">
      <w:pPr>
        <w:rPr>
          <w:lang w:val="en-ID"/>
        </w:rPr>
      </w:pPr>
      <w:r>
        <w:rPr>
          <w:lang w:val="en-ID"/>
        </w:rPr>
        <w:tab/>
      </w: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awal</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pengerjaan</w:t>
      </w:r>
      <w:proofErr w:type="spellEnd"/>
      <w:r>
        <w:rPr>
          <w:lang w:val="en-ID"/>
        </w:rPr>
        <w:t xml:space="preserve"> </w:t>
      </w:r>
      <w:proofErr w:type="spellStart"/>
      <w:r>
        <w:rPr>
          <w:lang w:val="en-ID"/>
        </w:rPr>
        <w:t>proyek</w:t>
      </w:r>
      <w:proofErr w:type="spellEnd"/>
      <w:r>
        <w:rPr>
          <w:lang w:val="en-ID"/>
        </w:rPr>
        <w:t xml:space="preserve"> </w:t>
      </w:r>
      <w:r w:rsidRPr="001E2548">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kemudian</w:t>
      </w:r>
      <w:proofErr w:type="spellEnd"/>
      <w:r>
        <w:rPr>
          <w:lang w:val="en-ID"/>
        </w:rPr>
        <w:t xml:space="preserve"> pada </w:t>
      </w:r>
      <w:proofErr w:type="spellStart"/>
      <w:r>
        <w:rPr>
          <w:lang w:val="en-ID"/>
        </w:rPr>
        <w:t>saat</w:t>
      </w:r>
      <w:proofErr w:type="spellEnd"/>
      <w:r>
        <w:rPr>
          <w:lang w:val="en-ID"/>
        </w:rPr>
        <w:t xml:space="preserve"> proses </w:t>
      </w:r>
      <w:proofErr w:type="spellStart"/>
      <w:r>
        <w:rPr>
          <w:lang w:val="en-ID"/>
        </w:rPr>
        <w:t>pengerjaan</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beberapa</w:t>
      </w:r>
      <w:proofErr w:type="spellEnd"/>
      <w:r>
        <w:rPr>
          <w:lang w:val="en-ID"/>
        </w:rPr>
        <w:t xml:space="preserve"> </w:t>
      </w:r>
      <w:r>
        <w:rPr>
          <w:i/>
          <w:iCs/>
          <w:lang w:val="en-ID"/>
        </w:rPr>
        <w:t xml:space="preserve">requirement </w:t>
      </w:r>
      <w:proofErr w:type="spellStart"/>
      <w:r>
        <w:rPr>
          <w:lang w:val="en-ID"/>
        </w:rPr>
        <w:t>tambahan</w:t>
      </w:r>
      <w:proofErr w:type="spellEnd"/>
      <w:r>
        <w:rPr>
          <w:lang w:val="en-ID"/>
        </w:rPr>
        <w:t xml:space="preserve"> </w:t>
      </w:r>
      <w:proofErr w:type="spellStart"/>
      <w:r>
        <w:rPr>
          <w:lang w:val="en-ID"/>
        </w:rPr>
        <w:t>guna</w:t>
      </w:r>
      <w:proofErr w:type="spellEnd"/>
      <w:r>
        <w:rPr>
          <w:lang w:val="en-ID"/>
        </w:rPr>
        <w:t xml:space="preserve"> </w:t>
      </w:r>
      <w:proofErr w:type="spellStart"/>
      <w:r>
        <w:rPr>
          <w:lang w:val="en-ID"/>
        </w:rPr>
        <w:t>menyempurnakan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ini</w:t>
      </w:r>
      <w:proofErr w:type="spellEnd"/>
      <w:r>
        <w:rPr>
          <w:lang w:val="en-ID"/>
        </w:rPr>
        <w:t xml:space="preserve">. Ketika </w:t>
      </w: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terhadap</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dibagi</w:t>
      </w:r>
      <w:proofErr w:type="spellEnd"/>
      <w:r>
        <w:rPr>
          <w:lang w:val="en-ID"/>
        </w:rPr>
        <w:t xml:space="preserve"> </w:t>
      </w:r>
      <w:proofErr w:type="spellStart"/>
      <w:r>
        <w:rPr>
          <w:lang w:val="en-ID"/>
        </w:rPr>
        <w:t>menjadi</w:t>
      </w:r>
      <w:proofErr w:type="spellEnd"/>
      <w:r>
        <w:rPr>
          <w:lang w:val="en-ID"/>
        </w:rPr>
        <w:t xml:space="preserve"> 3 </w:t>
      </w:r>
      <w:proofErr w:type="spellStart"/>
      <w:r>
        <w:rPr>
          <w:lang w:val="en-ID"/>
        </w:rPr>
        <w:t>bagian</w:t>
      </w:r>
      <w:proofErr w:type="spellEnd"/>
      <w:r>
        <w:rPr>
          <w:lang w:val="en-ID"/>
        </w:rPr>
        <w:t xml:space="preserve"> yang </w:t>
      </w:r>
      <w:proofErr w:type="spellStart"/>
      <w:r>
        <w:rPr>
          <w:lang w:val="en-ID"/>
        </w:rPr>
        <w:t>meliputi</w:t>
      </w:r>
      <w:proofErr w:type="spellEnd"/>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back-end</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user experience</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back-end</w:t>
      </w:r>
      <w:r w:rsidR="004E7671">
        <w:rPr>
          <w:lang w:val="en-ID"/>
        </w:rPr>
        <w:t xml:space="preserve"> </w:t>
      </w:r>
      <w:proofErr w:type="spellStart"/>
      <w:r w:rsidR="004E7671">
        <w:rPr>
          <w:lang w:val="en-ID"/>
        </w:rPr>
        <w:t>dilakukan</w:t>
      </w:r>
      <w:proofErr w:type="spellEnd"/>
      <w:r w:rsidR="004E7671">
        <w:rPr>
          <w:lang w:val="en-ID"/>
        </w:rPr>
        <w:t xml:space="preserve"> oleh </w:t>
      </w:r>
      <w:proofErr w:type="spellStart"/>
      <w:r w:rsidR="004E7671">
        <w:rPr>
          <w:lang w:val="en-ID"/>
        </w:rPr>
        <w:t>pengembang</w:t>
      </w:r>
      <w:proofErr w:type="spellEnd"/>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w:t>
      </w:r>
      <w:proofErr w:type="spellStart"/>
      <w:r w:rsidR="004E7671">
        <w:rPr>
          <w:lang w:val="en-ID"/>
        </w:rPr>
        <w:t>serta</w:t>
      </w:r>
      <w:proofErr w:type="spellEnd"/>
      <w:r w:rsidR="004E7671">
        <w:rPr>
          <w:lang w:val="en-ID"/>
        </w:rPr>
        <w:t xml:space="preserve"> </w:t>
      </w:r>
      <w:r w:rsidR="004E7671">
        <w:rPr>
          <w:i/>
          <w:iCs/>
          <w:lang w:val="en-ID"/>
        </w:rPr>
        <w:t>user experience</w:t>
      </w:r>
      <w:r w:rsidR="009A2DAB">
        <w:rPr>
          <w:i/>
          <w:iCs/>
          <w:lang w:val="en-ID"/>
        </w:rPr>
        <w:t xml:space="preserve"> </w:t>
      </w:r>
      <w:proofErr w:type="spellStart"/>
      <w:r w:rsidR="009A2DAB">
        <w:rPr>
          <w:lang w:val="en-ID"/>
        </w:rPr>
        <w:t>dilakukan</w:t>
      </w:r>
      <w:proofErr w:type="spellEnd"/>
      <w:r w:rsidR="009A2DAB">
        <w:rPr>
          <w:lang w:val="en-ID"/>
        </w:rPr>
        <w:t xml:space="preserve"> oleh </w:t>
      </w:r>
      <w:r w:rsidR="009A2DAB">
        <w:rPr>
          <w:i/>
          <w:iCs/>
          <w:lang w:val="en-ID"/>
        </w:rPr>
        <w:t>end</w:t>
      </w:r>
      <w:r w:rsidR="009A2DAB">
        <w:rPr>
          <w:i/>
          <w:iCs/>
          <w:lang w:val="en-ID"/>
        </w:rPr>
        <w:softHyphen/>
        <w:t xml:space="preserve">-user </w:t>
      </w:r>
      <w:proofErr w:type="spellStart"/>
      <w:r w:rsidR="009A2DAB">
        <w:rPr>
          <w:lang w:val="en-ID"/>
        </w:rPr>
        <w:t>yaitu</w:t>
      </w:r>
      <w:proofErr w:type="spellEnd"/>
      <w:r w:rsidR="009A2DAB">
        <w:rPr>
          <w:lang w:val="en-ID"/>
        </w:rPr>
        <w:t xml:space="preserve"> </w:t>
      </w:r>
      <w:proofErr w:type="spellStart"/>
      <w:r w:rsidR="009A2DAB">
        <w:rPr>
          <w:lang w:val="en-ID"/>
        </w:rPr>
        <w:t>karyawan</w:t>
      </w:r>
      <w:proofErr w:type="spellEnd"/>
      <w:r w:rsidR="009A2DAB">
        <w:rPr>
          <w:lang w:val="en-ID"/>
        </w:rPr>
        <w:t xml:space="preserve"> </w:t>
      </w:r>
      <w:proofErr w:type="spellStart"/>
      <w:r w:rsidR="009A2DAB">
        <w:rPr>
          <w:lang w:val="en-ID"/>
        </w:rPr>
        <w:t>pemasaran</w:t>
      </w:r>
      <w:proofErr w:type="spellEnd"/>
      <w:r w:rsidR="009A2DAB">
        <w:rPr>
          <w:lang w:val="en-ID"/>
        </w:rPr>
        <w:t xml:space="preserve"> UGM Press. </w:t>
      </w:r>
      <w:proofErr w:type="spellStart"/>
      <w:r w:rsidR="009A2DAB">
        <w:rPr>
          <w:lang w:val="en-ID"/>
        </w:rPr>
        <w:t>Semua</w:t>
      </w:r>
      <w:proofErr w:type="spellEnd"/>
      <w:r w:rsidR="009A2DAB">
        <w:rPr>
          <w:lang w:val="en-ID"/>
        </w:rPr>
        <w:t xml:space="preserve"> </w:t>
      </w:r>
      <w:proofErr w:type="spellStart"/>
      <w:r w:rsidR="009A2DAB">
        <w:rPr>
          <w:lang w:val="en-ID"/>
        </w:rPr>
        <w:t>pengujian</w:t>
      </w:r>
      <w:proofErr w:type="spellEnd"/>
      <w:r w:rsidR="009A2DAB">
        <w:rPr>
          <w:lang w:val="en-ID"/>
        </w:rPr>
        <w:t xml:space="preserve"> </w:t>
      </w:r>
      <w:proofErr w:type="spellStart"/>
      <w:r w:rsidR="009A2DAB">
        <w:rPr>
          <w:lang w:val="en-ID"/>
        </w:rPr>
        <w:t>memberikan</w:t>
      </w:r>
      <w:proofErr w:type="spellEnd"/>
      <w:r w:rsidR="009A2DAB">
        <w:rPr>
          <w:lang w:val="en-ID"/>
        </w:rPr>
        <w:t xml:space="preserve"> </w:t>
      </w:r>
      <w:proofErr w:type="spellStart"/>
      <w:r w:rsidR="009A2DAB">
        <w:rPr>
          <w:lang w:val="en-ID"/>
        </w:rPr>
        <w:t>hasil</w:t>
      </w:r>
      <w:proofErr w:type="spellEnd"/>
      <w:r w:rsidR="009A2DAB">
        <w:rPr>
          <w:lang w:val="en-ID"/>
        </w:rPr>
        <w:t xml:space="preserve"> yang </w:t>
      </w:r>
      <w:proofErr w:type="spellStart"/>
      <w:r w:rsidR="009A2DAB">
        <w:rPr>
          <w:lang w:val="en-ID"/>
        </w:rPr>
        <w:t>sudah</w:t>
      </w:r>
      <w:proofErr w:type="spellEnd"/>
      <w:r w:rsidR="009A2DAB">
        <w:rPr>
          <w:lang w:val="en-ID"/>
        </w:rPr>
        <w:t xml:space="preserve"> </w:t>
      </w:r>
      <w:proofErr w:type="spellStart"/>
      <w:r w:rsidR="009A2DAB">
        <w:rPr>
          <w:lang w:val="en-ID"/>
        </w:rPr>
        <w:t>bisa</w:t>
      </w:r>
      <w:proofErr w:type="spellEnd"/>
      <w:r w:rsidR="009A2DAB">
        <w:rPr>
          <w:lang w:val="en-ID"/>
        </w:rPr>
        <w:t xml:space="preserve"> </w:t>
      </w:r>
      <w:proofErr w:type="spellStart"/>
      <w:r w:rsidR="009A2DAB">
        <w:rPr>
          <w:lang w:val="en-ID"/>
        </w:rPr>
        <w:t>membuktikan</w:t>
      </w:r>
      <w:proofErr w:type="spellEnd"/>
      <w:r w:rsidR="009A2DAB">
        <w:rPr>
          <w:lang w:val="en-ID"/>
        </w:rPr>
        <w:t xml:space="preserve"> </w:t>
      </w:r>
      <w:proofErr w:type="spellStart"/>
      <w:r w:rsidR="009A2DAB">
        <w:rPr>
          <w:lang w:val="en-ID"/>
        </w:rPr>
        <w:t>bahwa</w:t>
      </w:r>
      <w:proofErr w:type="spellEnd"/>
      <w:r w:rsidR="009A2DAB">
        <w:rPr>
          <w:lang w:val="en-ID"/>
        </w:rPr>
        <w:t xml:space="preserve"> </w:t>
      </w:r>
      <w:proofErr w:type="spellStart"/>
      <w:r w:rsidR="009A2DAB">
        <w:rPr>
          <w:lang w:val="en-ID"/>
        </w:rPr>
        <w:t>pengembangan</w:t>
      </w:r>
      <w:proofErr w:type="spellEnd"/>
      <w:r w:rsidR="009A2DAB">
        <w:rPr>
          <w:lang w:val="en-ID"/>
        </w:rPr>
        <w:t xml:space="preserve"> </w:t>
      </w:r>
      <w:proofErr w:type="spellStart"/>
      <w:r w:rsidR="009A2DAB">
        <w:rPr>
          <w:lang w:val="en-ID"/>
        </w:rPr>
        <w:t>sistem</w:t>
      </w:r>
      <w:proofErr w:type="spellEnd"/>
      <w:r w:rsidR="009A2DAB">
        <w:rPr>
          <w:lang w:val="en-ID"/>
        </w:rPr>
        <w:t xml:space="preserve"> </w:t>
      </w:r>
      <w:proofErr w:type="spellStart"/>
      <w:r w:rsidR="009A2DAB">
        <w:rPr>
          <w:lang w:val="en-ID"/>
        </w:rPr>
        <w:t>pemasaran</w:t>
      </w:r>
      <w:proofErr w:type="spellEnd"/>
      <w:r w:rsidR="009A2DAB">
        <w:rPr>
          <w:lang w:val="en-ID"/>
        </w:rPr>
        <w:t xml:space="preserve"> SIGAP </w:t>
      </w:r>
      <w:proofErr w:type="spellStart"/>
      <w:r w:rsidR="009A2DAB">
        <w:rPr>
          <w:lang w:val="en-ID"/>
        </w:rPr>
        <w:t>dinyatakan</w:t>
      </w:r>
      <w:proofErr w:type="spellEnd"/>
      <w:r w:rsidR="009A2DAB">
        <w:rPr>
          <w:lang w:val="en-ID"/>
        </w:rPr>
        <w:t xml:space="preserve"> </w:t>
      </w:r>
      <w:proofErr w:type="spellStart"/>
      <w:r w:rsidR="009A2DAB">
        <w:rPr>
          <w:lang w:val="en-ID"/>
        </w:rPr>
        <w:t>layak</w:t>
      </w:r>
      <w:proofErr w:type="spellEnd"/>
      <w:r w:rsidR="009A2DAB">
        <w:rPr>
          <w:lang w:val="en-ID"/>
        </w:rPr>
        <w:t xml:space="preserve"> dan </w:t>
      </w:r>
      <w:proofErr w:type="spellStart"/>
      <w:r w:rsidR="009A2DAB">
        <w:rPr>
          <w:lang w:val="en-ID"/>
        </w:rPr>
        <w:t>memenuhi</w:t>
      </w:r>
      <w:proofErr w:type="spellEnd"/>
      <w:r w:rsidR="009A2DAB">
        <w:rPr>
          <w:lang w:val="en-ID"/>
        </w:rPr>
        <w:t xml:space="preserve"> </w:t>
      </w:r>
      <w:proofErr w:type="spellStart"/>
      <w:r w:rsidR="009A2DAB">
        <w:rPr>
          <w:lang w:val="en-ID"/>
        </w:rPr>
        <w:t>semua</w:t>
      </w:r>
      <w:proofErr w:type="spellEnd"/>
      <w:r w:rsidR="009A2DAB">
        <w:rPr>
          <w:lang w:val="en-ID"/>
        </w:rPr>
        <w:t xml:space="preserve"> </w:t>
      </w:r>
      <w:r w:rsidR="009A2DAB">
        <w:rPr>
          <w:i/>
          <w:iCs/>
          <w:lang w:val="en-ID"/>
        </w:rPr>
        <w:t>requirement</w:t>
      </w:r>
      <w:r w:rsidR="009A2DAB">
        <w:rPr>
          <w:lang w:val="en-ID"/>
        </w:rPr>
        <w:t xml:space="preserve"> yang </w:t>
      </w:r>
      <w:proofErr w:type="spellStart"/>
      <w:r w:rsidR="009A2DAB">
        <w:rPr>
          <w:lang w:val="en-ID"/>
        </w:rPr>
        <w:t>diberikan</w:t>
      </w:r>
      <w:proofErr w:type="spellEnd"/>
      <w:r w:rsidR="009A2DAB">
        <w:rPr>
          <w:lang w:val="en-ID"/>
        </w:rPr>
        <w:t>.</w:t>
      </w:r>
    </w:p>
    <w:p w14:paraId="581E67B9" w14:textId="77777777" w:rsidR="005C40BE" w:rsidRDefault="005C40BE">
      <w:pPr>
        <w:ind w:firstLine="0"/>
        <w:rPr>
          <w:lang w:val="en-ID"/>
        </w:rPr>
      </w:pPr>
      <w:r>
        <w:rPr>
          <w:lang w:val="en-ID"/>
        </w:rPr>
        <w:br w:type="page"/>
      </w:r>
    </w:p>
    <w:p w14:paraId="384E10C5" w14:textId="3BBA5959" w:rsidR="00262D3D" w:rsidRDefault="005C40BE" w:rsidP="005C40BE">
      <w:pPr>
        <w:pStyle w:val="Heading1"/>
        <w:rPr>
          <w:lang w:val="en-ID"/>
        </w:rPr>
      </w:pPr>
      <w:bookmarkStart w:id="1201" w:name="_Toc75886906"/>
      <w:r>
        <w:rPr>
          <w:lang w:val="en-ID"/>
        </w:rPr>
        <w:lastRenderedPageBreak/>
        <w:t>SARAN</w:t>
      </w:r>
      <w:bookmarkEnd w:id="1201"/>
    </w:p>
    <w:p w14:paraId="09B5A5F7" w14:textId="77777777" w:rsidR="00262D3D" w:rsidRDefault="00262D3D" w:rsidP="005C40BE">
      <w:pPr>
        <w:pStyle w:val="Heading1"/>
        <w:rPr>
          <w:lang w:val="en-ID"/>
        </w:rPr>
      </w:pPr>
    </w:p>
    <w:p w14:paraId="43DD7C35" w14:textId="77777777" w:rsidR="00224EA6" w:rsidRDefault="00262D3D" w:rsidP="00262D3D">
      <w:pPr>
        <w:ind w:firstLine="0"/>
        <w:rPr>
          <w:lang w:val="en-ID"/>
        </w:rPr>
      </w:pPr>
      <w:r>
        <w:tab/>
      </w:r>
      <w:proofErr w:type="spellStart"/>
      <w:r w:rsidR="00224EA6">
        <w:rPr>
          <w:lang w:val="en-ID"/>
        </w:rPr>
        <w:t>Pengembangan</w:t>
      </w:r>
      <w:proofErr w:type="spellEnd"/>
      <w:r w:rsidR="00224EA6">
        <w:rPr>
          <w:lang w:val="en-ID"/>
        </w:rPr>
        <w:t xml:space="preserve"> </w:t>
      </w:r>
      <w:proofErr w:type="spellStart"/>
      <w:r w:rsidR="00224EA6">
        <w:rPr>
          <w:lang w:val="en-ID"/>
        </w:rPr>
        <w:t>Sistem</w:t>
      </w:r>
      <w:proofErr w:type="spellEnd"/>
      <w:r w:rsidR="00224EA6">
        <w:rPr>
          <w:lang w:val="en-ID"/>
        </w:rPr>
        <w:t xml:space="preserve"> </w:t>
      </w:r>
      <w:proofErr w:type="spellStart"/>
      <w:r w:rsidR="00224EA6">
        <w:rPr>
          <w:lang w:val="en-ID"/>
        </w:rPr>
        <w:t>Informasi</w:t>
      </w:r>
      <w:proofErr w:type="spellEnd"/>
      <w:r w:rsidR="00224EA6">
        <w:rPr>
          <w:lang w:val="en-ID"/>
        </w:rPr>
        <w:t xml:space="preserve"> Gadjah </w:t>
      </w:r>
      <w:proofErr w:type="spellStart"/>
      <w:r w:rsidR="00224EA6">
        <w:rPr>
          <w:lang w:val="en-ID"/>
        </w:rPr>
        <w:t>Mada</w:t>
      </w:r>
      <w:proofErr w:type="spellEnd"/>
      <w:r w:rsidR="00224EA6">
        <w:rPr>
          <w:lang w:val="en-ID"/>
        </w:rPr>
        <w:t xml:space="preserve"> Press (SIGAP) </w:t>
      </w:r>
      <w:proofErr w:type="spellStart"/>
      <w:r w:rsidR="00224EA6">
        <w:rPr>
          <w:lang w:val="en-ID"/>
        </w:rPr>
        <w:t>khususnya</w:t>
      </w:r>
      <w:proofErr w:type="spellEnd"/>
      <w:r w:rsidR="00224EA6">
        <w:rPr>
          <w:lang w:val="en-ID"/>
        </w:rPr>
        <w:t xml:space="preserve"> </w:t>
      </w:r>
      <w:proofErr w:type="spellStart"/>
      <w:r w:rsidR="00224EA6">
        <w:rPr>
          <w:lang w:val="en-ID"/>
        </w:rPr>
        <w:t>bagian</w:t>
      </w:r>
      <w:proofErr w:type="spellEnd"/>
      <w:r w:rsidR="00224EA6">
        <w:rPr>
          <w:lang w:val="en-ID"/>
        </w:rPr>
        <w:t xml:space="preserve"> </w:t>
      </w:r>
      <w:proofErr w:type="spellStart"/>
      <w:r w:rsidR="00224EA6">
        <w:rPr>
          <w:lang w:val="en-ID"/>
        </w:rPr>
        <w:t>pemasaran</w:t>
      </w:r>
      <w:proofErr w:type="spellEnd"/>
      <w:r w:rsidR="00224EA6">
        <w:rPr>
          <w:lang w:val="en-ID"/>
        </w:rPr>
        <w:t xml:space="preserve"> SIGAP </w:t>
      </w:r>
      <w:proofErr w:type="spellStart"/>
      <w:r w:rsidR="00224EA6">
        <w:rPr>
          <w:lang w:val="en-ID"/>
        </w:rPr>
        <w:t>penulis</w:t>
      </w:r>
      <w:proofErr w:type="spellEnd"/>
      <w:r w:rsidR="00224EA6">
        <w:rPr>
          <w:lang w:val="en-ID"/>
        </w:rPr>
        <w:t xml:space="preserve"> </w:t>
      </w:r>
      <w:proofErr w:type="spellStart"/>
      <w:r w:rsidR="00224EA6">
        <w:rPr>
          <w:lang w:val="en-ID"/>
        </w:rPr>
        <w:t>sadari</w:t>
      </w:r>
      <w:proofErr w:type="spellEnd"/>
      <w:r w:rsidR="00224EA6">
        <w:rPr>
          <w:lang w:val="en-ID"/>
        </w:rPr>
        <w:t xml:space="preserve"> </w:t>
      </w:r>
      <w:proofErr w:type="spellStart"/>
      <w:r w:rsidR="00224EA6">
        <w:rPr>
          <w:lang w:val="en-ID"/>
        </w:rPr>
        <w:t>bahwa</w:t>
      </w:r>
      <w:proofErr w:type="spellEnd"/>
      <w:r w:rsidR="00224EA6">
        <w:rPr>
          <w:lang w:val="en-ID"/>
        </w:rPr>
        <w:t xml:space="preserve"> </w:t>
      </w:r>
      <w:proofErr w:type="spellStart"/>
      <w:r w:rsidR="00224EA6">
        <w:rPr>
          <w:lang w:val="en-ID"/>
        </w:rPr>
        <w:t>beberapa</w:t>
      </w:r>
      <w:proofErr w:type="spellEnd"/>
      <w:r w:rsidR="00224EA6">
        <w:rPr>
          <w:lang w:val="en-ID"/>
        </w:rPr>
        <w:t xml:space="preserve"> </w:t>
      </w:r>
      <w:proofErr w:type="spellStart"/>
      <w:r w:rsidR="00224EA6">
        <w:rPr>
          <w:lang w:val="en-ID"/>
        </w:rPr>
        <w:t>aspek</w:t>
      </w:r>
      <w:proofErr w:type="spellEnd"/>
      <w:r w:rsidR="00224EA6">
        <w:rPr>
          <w:lang w:val="en-ID"/>
        </w:rPr>
        <w:t xml:space="preserve"> </w:t>
      </w:r>
      <w:proofErr w:type="spellStart"/>
      <w:r w:rsidR="00224EA6">
        <w:rPr>
          <w:lang w:val="en-ID"/>
        </w:rPr>
        <w:t>produk</w:t>
      </w:r>
      <w:proofErr w:type="spellEnd"/>
      <w:r w:rsidR="00224EA6">
        <w:rPr>
          <w:lang w:val="en-ID"/>
        </w:rPr>
        <w:t xml:space="preserve"> </w:t>
      </w:r>
      <w:proofErr w:type="spellStart"/>
      <w:r w:rsidR="00224EA6">
        <w:rPr>
          <w:lang w:val="en-ID"/>
        </w:rPr>
        <w:t>ini</w:t>
      </w:r>
      <w:proofErr w:type="spellEnd"/>
      <w:r w:rsidR="00224EA6">
        <w:rPr>
          <w:lang w:val="en-ID"/>
        </w:rPr>
        <w:t xml:space="preserve"> </w:t>
      </w:r>
      <w:proofErr w:type="spellStart"/>
      <w:r w:rsidR="00224EA6">
        <w:rPr>
          <w:lang w:val="en-ID"/>
        </w:rPr>
        <w:t>belum</w:t>
      </w:r>
      <w:proofErr w:type="spellEnd"/>
      <w:r w:rsidR="00224EA6">
        <w:rPr>
          <w:lang w:val="en-ID"/>
        </w:rPr>
        <w:t xml:space="preserve"> </w:t>
      </w:r>
      <w:proofErr w:type="spellStart"/>
      <w:r w:rsidR="00224EA6">
        <w:rPr>
          <w:lang w:val="en-ID"/>
        </w:rPr>
        <w:t>sempurna</w:t>
      </w:r>
      <w:proofErr w:type="spellEnd"/>
      <w:r w:rsidR="00224EA6">
        <w:rPr>
          <w:lang w:val="en-ID"/>
        </w:rPr>
        <w:t xml:space="preserve"> </w:t>
      </w:r>
      <w:proofErr w:type="spellStart"/>
      <w:r w:rsidR="00224EA6">
        <w:rPr>
          <w:lang w:val="en-ID"/>
        </w:rPr>
        <w:t>karena</w:t>
      </w:r>
      <w:proofErr w:type="spellEnd"/>
      <w:r w:rsidR="00224EA6">
        <w:rPr>
          <w:lang w:val="en-ID"/>
        </w:rPr>
        <w:t xml:space="preserve"> </w:t>
      </w:r>
      <w:proofErr w:type="spellStart"/>
      <w:r w:rsidR="00224EA6">
        <w:rPr>
          <w:lang w:val="en-ID"/>
        </w:rPr>
        <w:t>keterbatasan</w:t>
      </w:r>
      <w:proofErr w:type="spellEnd"/>
      <w:r w:rsidR="00224EA6">
        <w:rPr>
          <w:lang w:val="en-ID"/>
        </w:rPr>
        <w:t xml:space="preserve"> </w:t>
      </w:r>
      <w:proofErr w:type="spellStart"/>
      <w:r w:rsidR="00224EA6">
        <w:rPr>
          <w:lang w:val="en-ID"/>
        </w:rPr>
        <w:t>waktu</w:t>
      </w:r>
      <w:proofErr w:type="spellEnd"/>
      <w:r w:rsidR="00224EA6">
        <w:rPr>
          <w:lang w:val="en-ID"/>
        </w:rPr>
        <w:t xml:space="preserve">. </w:t>
      </w:r>
      <w:proofErr w:type="spellStart"/>
      <w:r w:rsidR="00224EA6">
        <w:rPr>
          <w:lang w:val="en-ID"/>
        </w:rPr>
        <w:t>Maka</w:t>
      </w:r>
      <w:proofErr w:type="spellEnd"/>
      <w:r w:rsidR="00224EA6">
        <w:rPr>
          <w:lang w:val="en-ID"/>
        </w:rPr>
        <w:t xml:space="preserve"> </w:t>
      </w:r>
      <w:proofErr w:type="spellStart"/>
      <w:r w:rsidR="00224EA6">
        <w:rPr>
          <w:lang w:val="en-ID"/>
        </w:rPr>
        <w:t>dari</w:t>
      </w:r>
      <w:proofErr w:type="spellEnd"/>
      <w:r w:rsidR="00224EA6">
        <w:rPr>
          <w:lang w:val="en-ID"/>
        </w:rPr>
        <w:t xml:space="preserve"> </w:t>
      </w:r>
      <w:proofErr w:type="spellStart"/>
      <w:r w:rsidR="00224EA6">
        <w:rPr>
          <w:lang w:val="en-ID"/>
        </w:rPr>
        <w:t>itu</w:t>
      </w:r>
      <w:proofErr w:type="spellEnd"/>
      <w:r w:rsidR="00224EA6">
        <w:rPr>
          <w:lang w:val="en-ID"/>
        </w:rPr>
        <w:t xml:space="preserve">, kami </w:t>
      </w:r>
      <w:proofErr w:type="spellStart"/>
      <w:r w:rsidR="00224EA6">
        <w:rPr>
          <w:lang w:val="en-ID"/>
        </w:rPr>
        <w:t>memiliki</w:t>
      </w:r>
      <w:proofErr w:type="spellEnd"/>
      <w:r w:rsidR="00224EA6">
        <w:rPr>
          <w:lang w:val="en-ID"/>
        </w:rPr>
        <w:t xml:space="preserve"> </w:t>
      </w:r>
      <w:proofErr w:type="spellStart"/>
      <w:r w:rsidR="00224EA6">
        <w:rPr>
          <w:lang w:val="en-ID"/>
        </w:rPr>
        <w:t>beberapa</w:t>
      </w:r>
      <w:proofErr w:type="spellEnd"/>
      <w:r w:rsidR="00224EA6">
        <w:rPr>
          <w:lang w:val="en-ID"/>
        </w:rPr>
        <w:t xml:space="preserve"> saran </w:t>
      </w:r>
      <w:proofErr w:type="spellStart"/>
      <w:r w:rsidR="00224EA6">
        <w:rPr>
          <w:lang w:val="en-ID"/>
        </w:rPr>
        <w:t>sebagai</w:t>
      </w:r>
      <w:proofErr w:type="spellEnd"/>
      <w:r w:rsidR="00224EA6">
        <w:rPr>
          <w:lang w:val="en-ID"/>
        </w:rPr>
        <w:t xml:space="preserve"> </w:t>
      </w:r>
      <w:proofErr w:type="spellStart"/>
      <w:r w:rsidR="00224EA6">
        <w:rPr>
          <w:lang w:val="en-ID"/>
        </w:rPr>
        <w:t>berikut</w:t>
      </w:r>
      <w:proofErr w:type="spellEnd"/>
      <w:r w:rsidR="00224EA6">
        <w:rPr>
          <w:lang w:val="en-ID"/>
        </w:rPr>
        <w:t>.</w:t>
      </w:r>
    </w:p>
    <w:p w14:paraId="495F1ACB" w14:textId="6CF14EE4" w:rsidR="00224EA6" w:rsidRDefault="00224EA6" w:rsidP="00224EA6">
      <w:pPr>
        <w:pStyle w:val="ListParagraph"/>
        <w:numPr>
          <w:ilvl w:val="3"/>
          <w:numId w:val="12"/>
        </w:numPr>
        <w:ind w:left="1134" w:hanging="425"/>
        <w:rPr>
          <w:lang w:val="en-ID"/>
        </w:rPr>
      </w:pPr>
      <w:proofErr w:type="spellStart"/>
      <w:r>
        <w:rPr>
          <w:lang w:val="en-ID"/>
        </w:rPr>
        <w:t>Menambah</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untuk</w:t>
      </w:r>
      <w:proofErr w:type="spellEnd"/>
      <w:r>
        <w:rPr>
          <w:lang w:val="en-ID"/>
        </w:rPr>
        <w:t xml:space="preserve"> </w:t>
      </w:r>
      <w:r>
        <w:rPr>
          <w:i/>
          <w:iCs/>
          <w:lang w:val="en-ID"/>
        </w:rPr>
        <w:t>tracking</w:t>
      </w:r>
      <w:r>
        <w:rPr>
          <w:lang w:val="en-ID"/>
        </w:rPr>
        <w:t xml:space="preserve"> status </w:t>
      </w:r>
      <w:proofErr w:type="spellStart"/>
      <w:r>
        <w:rPr>
          <w:lang w:val="en-ID"/>
        </w:rPr>
        <w:t>faktur</w:t>
      </w:r>
      <w:proofErr w:type="spellEnd"/>
      <w:r>
        <w:rPr>
          <w:lang w:val="en-ID"/>
        </w:rPr>
        <w:t xml:space="preserve">. Ketika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status “</w:t>
      </w:r>
      <w:proofErr w:type="spellStart"/>
      <w:r>
        <w:rPr>
          <w:lang w:val="en-ID"/>
        </w:rPr>
        <w:t>Siap</w:t>
      </w:r>
      <w:proofErr w:type="spellEnd"/>
      <w:r>
        <w:rPr>
          <w:lang w:val="en-ID"/>
        </w:rPr>
        <w:t xml:space="preserve"> </w:t>
      </w:r>
      <w:proofErr w:type="spellStart"/>
      <w:r>
        <w:rPr>
          <w:lang w:val="en-ID"/>
        </w:rPr>
        <w:t>Diambil</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ditambahkan</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kepada</w:t>
      </w:r>
      <w:proofErr w:type="spellEnd"/>
      <w:r>
        <w:rPr>
          <w:lang w:val="en-ID"/>
        </w:rPr>
        <w:t xml:space="preserve"> </w:t>
      </w:r>
      <w:proofErr w:type="spellStart"/>
      <w:r>
        <w:rPr>
          <w:lang w:val="en-ID"/>
        </w:rPr>
        <w:t>pihak</w:t>
      </w:r>
      <w:proofErr w:type="spellEnd"/>
      <w:r>
        <w:rPr>
          <w:lang w:val="en-ID"/>
        </w:rPr>
        <w:t xml:space="preserve"> </w:t>
      </w:r>
      <w:proofErr w:type="spellStart"/>
      <w:r>
        <w:rPr>
          <w:lang w:val="en-ID"/>
        </w:rPr>
        <w:t>pemasaran</w:t>
      </w:r>
      <w:proofErr w:type="spellEnd"/>
      <w:r>
        <w:rPr>
          <w:lang w:val="en-ID"/>
        </w:rPr>
        <w:t xml:space="preserve"> agar </w:t>
      </w:r>
      <w:proofErr w:type="spellStart"/>
      <w:r>
        <w:rPr>
          <w:lang w:val="en-ID"/>
        </w:rPr>
        <w:t>pesanan</w:t>
      </w:r>
      <w:proofErr w:type="spellEnd"/>
      <w:r>
        <w:rPr>
          <w:lang w:val="en-ID"/>
        </w:rPr>
        <w:t xml:space="preserve"> </w:t>
      </w:r>
      <w:proofErr w:type="spellStart"/>
      <w:r>
        <w:rPr>
          <w:lang w:val="en-ID"/>
        </w:rPr>
        <w:t>segera</w:t>
      </w:r>
      <w:proofErr w:type="spellEnd"/>
      <w:r>
        <w:rPr>
          <w:lang w:val="en-ID"/>
        </w:rPr>
        <w:t xml:space="preserve"> </w:t>
      </w:r>
      <w:proofErr w:type="spellStart"/>
      <w:r>
        <w:rPr>
          <w:lang w:val="en-ID"/>
        </w:rPr>
        <w:t>diambil</w:t>
      </w:r>
      <w:proofErr w:type="spellEnd"/>
      <w:r>
        <w:rPr>
          <w:lang w:val="en-ID"/>
        </w:rPr>
        <w:t xml:space="preserve"> dan proses </w:t>
      </w:r>
      <w:proofErr w:type="spellStart"/>
      <w:r>
        <w:rPr>
          <w:lang w:val="en-ID"/>
        </w:rPr>
        <w:t>faktur</w:t>
      </w:r>
      <w:proofErr w:type="spellEnd"/>
      <w:r>
        <w:rPr>
          <w:lang w:val="en-ID"/>
        </w:rPr>
        <w:t xml:space="preserve"> </w:t>
      </w:r>
      <w:proofErr w:type="spellStart"/>
      <w:r>
        <w:rPr>
          <w:lang w:val="en-ID"/>
        </w:rPr>
        <w:t>berubah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Selesai</w:t>
      </w:r>
      <w:proofErr w:type="spellEnd"/>
      <w:r>
        <w:rPr>
          <w:lang w:val="en-ID"/>
        </w:rPr>
        <w:t>”.</w:t>
      </w:r>
    </w:p>
    <w:p w14:paraId="006C6FA7" w14:textId="7B0F18AE" w:rsidR="00224EA6" w:rsidRDefault="00224EA6" w:rsidP="00224EA6">
      <w:pPr>
        <w:pStyle w:val="ListParagraph"/>
        <w:numPr>
          <w:ilvl w:val="3"/>
          <w:numId w:val="12"/>
        </w:numPr>
        <w:ind w:left="1134" w:hanging="425"/>
        <w:rPr>
          <w:lang w:val="en-ID"/>
        </w:rPr>
      </w:pP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w:t>
      </w:r>
      <w:r>
        <w:rPr>
          <w:i/>
          <w:iCs/>
          <w:lang w:val="en-ID"/>
        </w:rPr>
        <w:t>scan barcode</w:t>
      </w:r>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barang</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tabel</w:t>
      </w:r>
      <w:proofErr w:type="spellEnd"/>
      <w:r>
        <w:rPr>
          <w:lang w:val="en-ID"/>
        </w:rPr>
        <w:t xml:space="preserve"> </w:t>
      </w:r>
      <w:proofErr w:type="spellStart"/>
      <w:r>
        <w:rPr>
          <w:lang w:val="en-ID"/>
        </w:rPr>
        <w:t>pesanan</w:t>
      </w:r>
      <w:proofErr w:type="spellEnd"/>
      <w:r>
        <w:rPr>
          <w:lang w:val="en-ID"/>
        </w:rPr>
        <w:t>.</w:t>
      </w:r>
    </w:p>
    <w:p w14:paraId="0D32C041" w14:textId="39C5D05A" w:rsidR="00224EA6" w:rsidRDefault="00224EA6" w:rsidP="00224EA6">
      <w:pPr>
        <w:pStyle w:val="ListParagraph"/>
        <w:numPr>
          <w:ilvl w:val="3"/>
          <w:numId w:val="12"/>
        </w:numPr>
        <w:ind w:left="1134" w:hanging="425"/>
        <w:rPr>
          <w:lang w:val="en-ID"/>
        </w:rPr>
      </w:pPr>
      <w:proofErr w:type="spellStart"/>
      <w:r>
        <w:rPr>
          <w:lang w:val="en-ID"/>
        </w:rPr>
        <w:t>Mengembangkan</w:t>
      </w:r>
      <w:proofErr w:type="spellEnd"/>
      <w:r>
        <w:rPr>
          <w:lang w:val="en-ID"/>
        </w:rPr>
        <w:t xml:space="preserve"> </w:t>
      </w:r>
      <w:proofErr w:type="spellStart"/>
      <w:r>
        <w:rPr>
          <w:lang w:val="en-ID"/>
        </w:rPr>
        <w:t>fitur</w:t>
      </w:r>
      <w:proofErr w:type="spellEnd"/>
      <w:r>
        <w:rPr>
          <w:lang w:val="en-ID"/>
        </w:rPr>
        <w:t xml:space="preserve"> </w:t>
      </w:r>
      <w:r>
        <w:rPr>
          <w:i/>
          <w:iCs/>
          <w:lang w:val="en-ID"/>
        </w:rPr>
        <w:t>print receipt</w:t>
      </w:r>
      <w:r>
        <w:rPr>
          <w:lang w:val="en-ID"/>
        </w:rPr>
        <w:t xml:space="preserve"> pada </w:t>
      </w:r>
      <w:proofErr w:type="spellStart"/>
      <w:r>
        <w:rPr>
          <w:lang w:val="en-ID"/>
        </w:rPr>
        <w:t>fitur</w:t>
      </w:r>
      <w:proofErr w:type="spellEnd"/>
      <w:r>
        <w:rPr>
          <w:lang w:val="en-ID"/>
        </w:rPr>
        <w:t xml:space="preserve"> </w:t>
      </w:r>
      <w:r>
        <w:rPr>
          <w:i/>
          <w:iCs/>
          <w:lang w:val="en-ID"/>
        </w:rPr>
        <w:t>showroom</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sidR="00343B26">
        <w:rPr>
          <w:lang w:val="en-ID"/>
        </w:rPr>
        <w:t>k</w:t>
      </w:r>
      <w:r>
        <w:rPr>
          <w:lang w:val="en-ID"/>
        </w:rPr>
        <w:t>etika</w:t>
      </w:r>
      <w:proofErr w:type="spellEnd"/>
      <w:r>
        <w:rPr>
          <w:lang w:val="en-ID"/>
        </w:rPr>
        <w:t xml:space="preserve"> </w:t>
      </w:r>
      <w:proofErr w:type="spellStart"/>
      <w:r>
        <w:rPr>
          <w:lang w:val="en-ID"/>
        </w:rPr>
        <w:t>pesanan</w:t>
      </w:r>
      <w:proofErr w:type="spellEnd"/>
      <w:r w:rsidR="00343B26">
        <w:rPr>
          <w:lang w:val="en-ID"/>
        </w:rPr>
        <w:t xml:space="preserve"> </w:t>
      </w:r>
      <w:proofErr w:type="spellStart"/>
      <w:r w:rsidR="00343B26">
        <w:rPr>
          <w:lang w:val="en-ID"/>
        </w:rPr>
        <w:t>dibuat</w:t>
      </w:r>
      <w:proofErr w:type="spellEnd"/>
      <w:r w:rsidR="00343B26">
        <w:rPr>
          <w:lang w:val="en-ID"/>
        </w:rPr>
        <w:t>.</w:t>
      </w:r>
    </w:p>
    <w:p w14:paraId="74D6E230" w14:textId="753AA256" w:rsidR="00343B26" w:rsidRPr="00224EA6" w:rsidRDefault="00343B26" w:rsidP="00224EA6">
      <w:pPr>
        <w:pStyle w:val="ListParagraph"/>
        <w:numPr>
          <w:ilvl w:val="3"/>
          <w:numId w:val="12"/>
        </w:numPr>
        <w:ind w:left="1134" w:hanging="425"/>
        <w:rPr>
          <w:lang w:val="en-ID"/>
        </w:rPr>
      </w:pPr>
      <w:proofErr w:type="spellStart"/>
      <w:r>
        <w:rPr>
          <w:lang w:val="en-ID"/>
        </w:rPr>
        <w:t>Mengintegrasikan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perusahaan</w:t>
      </w:r>
      <w:proofErr w:type="spellEnd"/>
      <w:r>
        <w:rPr>
          <w:lang w:val="en-ID"/>
        </w:rPr>
        <w:t xml:space="preserve"> </w:t>
      </w:r>
      <w:proofErr w:type="spellStart"/>
      <w:r>
        <w:rPr>
          <w:lang w:val="en-ID"/>
        </w:rPr>
        <w:t>ekspedisi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tarif</w:t>
      </w:r>
      <w:proofErr w:type="spellEnd"/>
      <w:r>
        <w:rPr>
          <w:lang w:val="en-ID"/>
        </w:rPr>
        <w:t xml:space="preserve"> </w:t>
      </w:r>
      <w:proofErr w:type="spellStart"/>
      <w:r>
        <w:rPr>
          <w:lang w:val="en-ID"/>
        </w:rPr>
        <w:t>ongkir</w:t>
      </w:r>
      <w:proofErr w:type="spellEnd"/>
      <w:r>
        <w:rPr>
          <w:lang w:val="en-ID"/>
        </w:rPr>
        <w:t>.</w:t>
      </w:r>
    </w:p>
    <w:p w14:paraId="69693E25" w14:textId="6BD7BC86" w:rsidR="00AA227D" w:rsidRPr="001473CB" w:rsidRDefault="00425617" w:rsidP="00224EA6">
      <w:pPr>
        <w:ind w:firstLine="0"/>
      </w:pPr>
      <w:r>
        <w:br w:type="page"/>
      </w:r>
    </w:p>
    <w:p w14:paraId="058209A1" w14:textId="04F973B3" w:rsidR="00AA227D" w:rsidRDefault="00425617" w:rsidP="004F06EF">
      <w:pPr>
        <w:pStyle w:val="Heading1"/>
      </w:pPr>
      <w:bookmarkStart w:id="1202" w:name="_Toc75886907"/>
      <w:r>
        <w:lastRenderedPageBreak/>
        <w:t>REFERENSI</w:t>
      </w:r>
      <w:bookmarkEnd w:id="1202"/>
      <w:r>
        <w:br w:type="page"/>
      </w:r>
    </w:p>
    <w:p w14:paraId="7BA7F61F" w14:textId="64BE7167" w:rsidR="00AA227D" w:rsidRDefault="00425617" w:rsidP="0064644C">
      <w:pPr>
        <w:pStyle w:val="Heading1"/>
      </w:pPr>
      <w:bookmarkStart w:id="1203" w:name="_Toc75886908"/>
      <w:r>
        <w:lastRenderedPageBreak/>
        <w:t>LAMPIRAN-LAMPIRAN</w:t>
      </w:r>
      <w:bookmarkEnd w:id="1203"/>
    </w:p>
    <w:p w14:paraId="79116949" w14:textId="2C0112CD" w:rsidR="004B2AF0" w:rsidRDefault="004B2AF0" w:rsidP="004B2AF0">
      <w:pPr>
        <w:rPr>
          <w:b/>
        </w:rPr>
      </w:pPr>
    </w:p>
    <w:p w14:paraId="0DF5B21A" w14:textId="77777777" w:rsidR="00A73865" w:rsidRDefault="004B2AF0" w:rsidP="00A73865">
      <w:pPr>
        <w:keepNext/>
        <w:ind w:firstLine="0"/>
        <w:jc w:val="center"/>
      </w:pPr>
      <w:r>
        <w:rPr>
          <w:noProof/>
        </w:rPr>
        <w:drawing>
          <wp:inline distT="0" distB="0" distL="0" distR="0" wp14:anchorId="6613AA57" wp14:editId="433783A8">
            <wp:extent cx="6151880" cy="33674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403B10EC" w14:textId="0FAF113D" w:rsidR="004B2AF0" w:rsidRPr="00A73865" w:rsidRDefault="00A73865" w:rsidP="00A73865">
      <w:pPr>
        <w:pStyle w:val="Caption"/>
        <w:rPr>
          <w:lang w:val="en-ID"/>
        </w:rPr>
      </w:pPr>
      <w:bookmarkStart w:id="1204" w:name="_Toc75885253"/>
      <w:r>
        <w:t xml:space="preserve">Lampiran </w:t>
      </w:r>
      <w:r>
        <w:fldChar w:fldCharType="begin"/>
      </w:r>
      <w:r>
        <w:instrText xml:space="preserve"> SEQ Lampiran \* ARABIC </w:instrText>
      </w:r>
      <w:r>
        <w:fldChar w:fldCharType="separate"/>
      </w:r>
      <w:r w:rsidR="00232A79">
        <w:rPr>
          <w:noProof/>
        </w:rPr>
        <w:t>1</w:t>
      </w:r>
      <w:r>
        <w:fldChar w:fldCharType="end"/>
      </w:r>
      <w:r>
        <w:rPr>
          <w:lang w:val="en-ID"/>
        </w:rPr>
        <w:t xml:space="preserve"> Halaman Proforma</w:t>
      </w:r>
      <w:bookmarkEnd w:id="1204"/>
    </w:p>
    <w:p w14:paraId="2C83B3BA" w14:textId="5392B625" w:rsidR="004B2AF0" w:rsidRDefault="004B2AF0" w:rsidP="004B2AF0">
      <w:pPr>
        <w:ind w:firstLine="0"/>
        <w:jc w:val="center"/>
        <w:rPr>
          <w:lang w:val="en-ID"/>
        </w:rPr>
      </w:pPr>
    </w:p>
    <w:p w14:paraId="4BF3667E" w14:textId="77777777" w:rsidR="00A73865" w:rsidRDefault="004B2AF0" w:rsidP="00A73865">
      <w:pPr>
        <w:keepNext/>
        <w:ind w:firstLine="0"/>
        <w:jc w:val="center"/>
      </w:pPr>
      <w:r>
        <w:rPr>
          <w:noProof/>
          <w:lang w:val="en-ID"/>
        </w:rPr>
        <w:lastRenderedPageBreak/>
        <w:drawing>
          <wp:inline distT="0" distB="0" distL="0" distR="0" wp14:anchorId="741A61DD" wp14:editId="7AECED87">
            <wp:extent cx="5982750" cy="559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89797" cy="5599668"/>
                    </a:xfrm>
                    <a:prstGeom prst="rect">
                      <a:avLst/>
                    </a:prstGeom>
                  </pic:spPr>
                </pic:pic>
              </a:graphicData>
            </a:graphic>
          </wp:inline>
        </w:drawing>
      </w:r>
    </w:p>
    <w:p w14:paraId="3E627F89" w14:textId="777EDEC4" w:rsidR="004B2AF0" w:rsidRPr="00A73865" w:rsidRDefault="00A73865" w:rsidP="00A73865">
      <w:pPr>
        <w:pStyle w:val="Caption"/>
        <w:rPr>
          <w:lang w:val="en-ID"/>
        </w:rPr>
      </w:pPr>
      <w:bookmarkStart w:id="1205" w:name="_Toc75885254"/>
      <w:r>
        <w:t xml:space="preserve">Lampiran </w:t>
      </w:r>
      <w:r>
        <w:fldChar w:fldCharType="begin"/>
      </w:r>
      <w:r>
        <w:instrText xml:space="preserve"> SEQ Lampiran \* ARABIC </w:instrText>
      </w:r>
      <w:r>
        <w:fldChar w:fldCharType="separate"/>
      </w:r>
      <w:r w:rsidR="00232A79">
        <w:rPr>
          <w:noProof/>
        </w:rPr>
        <w:t>2</w:t>
      </w:r>
      <w:r>
        <w:fldChar w:fldCharType="end"/>
      </w:r>
      <w:r>
        <w:rPr>
          <w:lang w:val="en-ID"/>
        </w:rPr>
        <w:t xml:space="preserve"> </w:t>
      </w:r>
      <w:r>
        <w:rPr>
          <w:lang w:val="en-ID"/>
        </w:rPr>
        <w:t xml:space="preserve">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1205"/>
    </w:p>
    <w:p w14:paraId="38B53D3B" w14:textId="1BFAE451" w:rsidR="004B2AF0" w:rsidRDefault="004B2AF0" w:rsidP="004B2AF0">
      <w:pPr>
        <w:ind w:firstLine="0"/>
        <w:jc w:val="center"/>
        <w:rPr>
          <w:lang w:val="en-ID"/>
        </w:rPr>
      </w:pPr>
    </w:p>
    <w:p w14:paraId="38CE36C0" w14:textId="77777777" w:rsidR="00A73865" w:rsidRDefault="004B2AF0" w:rsidP="00A73865">
      <w:pPr>
        <w:keepNext/>
        <w:ind w:firstLine="0"/>
        <w:jc w:val="center"/>
      </w:pPr>
      <w:r>
        <w:rPr>
          <w:noProof/>
          <w:lang w:val="en-ID"/>
        </w:rPr>
        <w:lastRenderedPageBreak/>
        <w:drawing>
          <wp:inline distT="0" distB="0" distL="0" distR="0" wp14:anchorId="59E37E5E" wp14:editId="45728102">
            <wp:extent cx="6151880" cy="60077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51880" cy="6007735"/>
                    </a:xfrm>
                    <a:prstGeom prst="rect">
                      <a:avLst/>
                    </a:prstGeom>
                  </pic:spPr>
                </pic:pic>
              </a:graphicData>
            </a:graphic>
          </wp:inline>
        </w:drawing>
      </w:r>
    </w:p>
    <w:p w14:paraId="0315AFC7" w14:textId="4F859F76" w:rsidR="004B2AF0" w:rsidRPr="00A73865" w:rsidRDefault="00A73865" w:rsidP="00A73865">
      <w:pPr>
        <w:pStyle w:val="Caption"/>
        <w:rPr>
          <w:lang w:val="en-ID"/>
        </w:rPr>
      </w:pPr>
      <w:bookmarkStart w:id="1206" w:name="_Toc75885255"/>
      <w:r>
        <w:t xml:space="preserve">Lampiran </w:t>
      </w:r>
      <w:r>
        <w:fldChar w:fldCharType="begin"/>
      </w:r>
      <w:r>
        <w:instrText xml:space="preserve"> SEQ Lampiran \* ARABIC </w:instrText>
      </w:r>
      <w:r>
        <w:fldChar w:fldCharType="separate"/>
      </w:r>
      <w:r w:rsidR="00232A79">
        <w:rPr>
          <w:noProof/>
        </w:rPr>
        <w:t>3</w:t>
      </w:r>
      <w:r>
        <w:fldChar w:fldCharType="end"/>
      </w:r>
      <w:r>
        <w:rPr>
          <w:lang w:val="en-ID"/>
        </w:rPr>
        <w:t xml:space="preserve"> </w:t>
      </w:r>
      <w:r>
        <w:rPr>
          <w:lang w:val="en-ID"/>
        </w:rPr>
        <w:t xml:space="preserve">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1206"/>
      <w:proofErr w:type="spellEnd"/>
    </w:p>
    <w:p w14:paraId="26AB99BF" w14:textId="20360337" w:rsidR="004B2AF0" w:rsidRDefault="004B2AF0" w:rsidP="004B2AF0">
      <w:pPr>
        <w:ind w:firstLine="0"/>
        <w:jc w:val="center"/>
        <w:rPr>
          <w:lang w:val="en-ID"/>
        </w:rPr>
      </w:pPr>
    </w:p>
    <w:p w14:paraId="630E343E" w14:textId="77777777" w:rsidR="00A73865" w:rsidRDefault="004B2AF0" w:rsidP="00A73865">
      <w:pPr>
        <w:keepNext/>
        <w:ind w:firstLine="0"/>
        <w:jc w:val="center"/>
      </w:pPr>
      <w:r>
        <w:rPr>
          <w:noProof/>
          <w:lang w:val="en-ID"/>
        </w:rPr>
        <w:lastRenderedPageBreak/>
        <w:drawing>
          <wp:inline distT="0" distB="0" distL="0" distR="0" wp14:anchorId="321396E2" wp14:editId="4D7D89FD">
            <wp:extent cx="6151880" cy="33674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3260BC1" w14:textId="79769EED" w:rsidR="004B2AF0" w:rsidRPr="00A73865" w:rsidRDefault="00A73865" w:rsidP="00A73865">
      <w:pPr>
        <w:pStyle w:val="Caption"/>
        <w:rPr>
          <w:lang w:val="en-ID"/>
        </w:rPr>
      </w:pPr>
      <w:bookmarkStart w:id="1207" w:name="_Toc75885256"/>
      <w:r>
        <w:t xml:space="preserve">Lampiran </w:t>
      </w:r>
      <w:r>
        <w:fldChar w:fldCharType="begin"/>
      </w:r>
      <w:r>
        <w:instrText xml:space="preserve"> SEQ Lampiran \* ARABIC </w:instrText>
      </w:r>
      <w:r>
        <w:fldChar w:fldCharType="separate"/>
      </w:r>
      <w:r w:rsidR="00232A79">
        <w:rPr>
          <w:noProof/>
        </w:rPr>
        <w:t>4</w:t>
      </w:r>
      <w:r>
        <w:fldChar w:fldCharType="end"/>
      </w:r>
      <w:r>
        <w:rPr>
          <w:lang w:val="en-ID"/>
        </w:rPr>
        <w:t xml:space="preserve"> </w:t>
      </w:r>
      <w:r>
        <w:rPr>
          <w:lang w:val="en-ID"/>
        </w:rPr>
        <w:t xml:space="preserve">Halaman Detail </w:t>
      </w:r>
      <w:proofErr w:type="spellStart"/>
      <w:r>
        <w:rPr>
          <w:lang w:val="en-ID"/>
        </w:rPr>
        <w:t>Suatu</w:t>
      </w:r>
      <w:proofErr w:type="spellEnd"/>
      <w:r>
        <w:rPr>
          <w:lang w:val="en-ID"/>
        </w:rPr>
        <w:t xml:space="preserve"> Proforma</w:t>
      </w:r>
      <w:bookmarkEnd w:id="1207"/>
    </w:p>
    <w:p w14:paraId="0F7EC189" w14:textId="77777777" w:rsidR="00A73865" w:rsidRDefault="004B2AF0" w:rsidP="00A73865">
      <w:pPr>
        <w:keepNext/>
        <w:ind w:firstLine="0"/>
        <w:jc w:val="center"/>
      </w:pPr>
      <w:r>
        <w:rPr>
          <w:noProof/>
          <w:lang w:val="en-ID"/>
        </w:rPr>
        <w:drawing>
          <wp:inline distT="0" distB="0" distL="0" distR="0" wp14:anchorId="737EB53B" wp14:editId="0EC2F8C1">
            <wp:extent cx="6151880" cy="36683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17E9042A" w14:textId="61BA952B" w:rsidR="004B2AF0" w:rsidRPr="00A73865" w:rsidRDefault="00A73865" w:rsidP="00A73865">
      <w:pPr>
        <w:pStyle w:val="Caption"/>
        <w:rPr>
          <w:lang w:val="en-ID"/>
        </w:rPr>
      </w:pPr>
      <w:bookmarkStart w:id="1208" w:name="_Toc75885257"/>
      <w:r>
        <w:t xml:space="preserve">Lampiran </w:t>
      </w:r>
      <w:r>
        <w:fldChar w:fldCharType="begin"/>
      </w:r>
      <w:r>
        <w:instrText xml:space="preserve"> SEQ Lampiran \* ARABIC </w:instrText>
      </w:r>
      <w:r>
        <w:fldChar w:fldCharType="separate"/>
      </w:r>
      <w:r w:rsidR="00232A79">
        <w:rPr>
          <w:noProof/>
        </w:rPr>
        <w:t>5</w:t>
      </w:r>
      <w:r>
        <w:fldChar w:fldCharType="end"/>
      </w:r>
      <w:r>
        <w:rPr>
          <w:lang w:val="en-ID"/>
        </w:rPr>
        <w:t xml:space="preserve"> </w:t>
      </w:r>
      <w:r>
        <w:rPr>
          <w:lang w:val="en-ID"/>
        </w:rPr>
        <w:t xml:space="preserve">Halaman </w:t>
      </w:r>
      <w:proofErr w:type="spellStart"/>
      <w:r>
        <w:rPr>
          <w:lang w:val="en-ID"/>
        </w:rPr>
        <w:t>ketika</w:t>
      </w:r>
      <w:proofErr w:type="spellEnd"/>
      <w:r>
        <w:rPr>
          <w:lang w:val="en-ID"/>
        </w:rPr>
        <w:t xml:space="preserve"> Proforma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bookmarkEnd w:id="1208"/>
      <w:proofErr w:type="spellEnd"/>
    </w:p>
    <w:p w14:paraId="64A11019" w14:textId="77777777" w:rsidR="00A73865" w:rsidRDefault="008F31B9" w:rsidP="00A73865">
      <w:pPr>
        <w:keepNext/>
        <w:ind w:firstLine="0"/>
        <w:jc w:val="center"/>
      </w:pPr>
      <w:r>
        <w:rPr>
          <w:noProof/>
          <w:lang w:val="en-ID"/>
        </w:rPr>
        <w:lastRenderedPageBreak/>
        <w:drawing>
          <wp:inline distT="0" distB="0" distL="0" distR="0" wp14:anchorId="5C1FE8B4" wp14:editId="79B17555">
            <wp:extent cx="4556760" cy="6440881"/>
            <wp:effectExtent l="19050" t="19050" r="1524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64873" cy="6452349"/>
                    </a:xfrm>
                    <a:prstGeom prst="rect">
                      <a:avLst/>
                    </a:prstGeom>
                    <a:ln w="6350">
                      <a:solidFill>
                        <a:schemeClr val="tx1"/>
                      </a:solidFill>
                    </a:ln>
                  </pic:spPr>
                </pic:pic>
              </a:graphicData>
            </a:graphic>
          </wp:inline>
        </w:drawing>
      </w:r>
    </w:p>
    <w:p w14:paraId="46C32216" w14:textId="1149FF75" w:rsidR="008F31B9" w:rsidRPr="00A73865" w:rsidRDefault="00A73865" w:rsidP="00A73865">
      <w:pPr>
        <w:pStyle w:val="Caption"/>
        <w:rPr>
          <w:lang w:val="en-ID"/>
        </w:rPr>
      </w:pPr>
      <w:bookmarkStart w:id="1209" w:name="_Toc75885258"/>
      <w:r>
        <w:t xml:space="preserve">Lampiran </w:t>
      </w:r>
      <w:r>
        <w:fldChar w:fldCharType="begin"/>
      </w:r>
      <w:r>
        <w:instrText xml:space="preserve"> SEQ Lampiran \* ARABIC </w:instrText>
      </w:r>
      <w:r>
        <w:fldChar w:fldCharType="separate"/>
      </w:r>
      <w:r w:rsidR="00232A79">
        <w:rPr>
          <w:noProof/>
        </w:rPr>
        <w:t>6</w:t>
      </w:r>
      <w:r>
        <w:fldChar w:fldCharType="end"/>
      </w:r>
      <w:r>
        <w:rPr>
          <w:lang w:val="en-ID"/>
        </w:rPr>
        <w:t xml:space="preserve"> </w:t>
      </w:r>
      <w:proofErr w:type="spellStart"/>
      <w:r>
        <w:rPr>
          <w:lang w:val="en-ID"/>
        </w:rPr>
        <w:t>Tampilan</w:t>
      </w:r>
      <w:proofErr w:type="spellEnd"/>
      <w:r>
        <w:rPr>
          <w:lang w:val="en-ID"/>
        </w:rPr>
        <w:t xml:space="preserve"> PDF Proforma</w:t>
      </w:r>
      <w:bookmarkEnd w:id="1209"/>
    </w:p>
    <w:p w14:paraId="62B0AF8C" w14:textId="77777777" w:rsidR="00232A79" w:rsidRDefault="008F31B9" w:rsidP="00232A79">
      <w:pPr>
        <w:keepNext/>
        <w:ind w:firstLine="0"/>
        <w:jc w:val="center"/>
      </w:pPr>
      <w:r>
        <w:rPr>
          <w:noProof/>
          <w:lang w:val="en-ID"/>
        </w:rPr>
        <w:lastRenderedPageBreak/>
        <w:drawing>
          <wp:inline distT="0" distB="0" distL="0" distR="0" wp14:anchorId="08896615" wp14:editId="06239F4C">
            <wp:extent cx="6151880" cy="45885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151880" cy="4588510"/>
                    </a:xfrm>
                    <a:prstGeom prst="rect">
                      <a:avLst/>
                    </a:prstGeom>
                  </pic:spPr>
                </pic:pic>
              </a:graphicData>
            </a:graphic>
          </wp:inline>
        </w:drawing>
      </w:r>
    </w:p>
    <w:p w14:paraId="42D726EE" w14:textId="6ADF2DB5" w:rsidR="008F31B9" w:rsidRPr="00232A79" w:rsidRDefault="00232A79" w:rsidP="00232A79">
      <w:pPr>
        <w:pStyle w:val="Caption"/>
        <w:rPr>
          <w:lang w:val="en-ID"/>
        </w:rPr>
      </w:pPr>
      <w:bookmarkStart w:id="1210" w:name="_Toc75885259"/>
      <w:r>
        <w:t xml:space="preserve">Lampiran </w:t>
      </w:r>
      <w:r>
        <w:fldChar w:fldCharType="begin"/>
      </w:r>
      <w:r>
        <w:instrText xml:space="preserve"> SEQ Lampiran \* ARABIC </w:instrText>
      </w:r>
      <w:r>
        <w:fldChar w:fldCharType="separate"/>
      </w:r>
      <w:r>
        <w:rPr>
          <w:noProof/>
        </w:rPr>
        <w:t>7</w:t>
      </w:r>
      <w:r>
        <w:fldChar w:fldCharType="end"/>
      </w:r>
      <w:r>
        <w:rPr>
          <w:lang w:val="en-ID"/>
        </w:rPr>
        <w:t xml:space="preserve"> </w:t>
      </w:r>
      <w:r>
        <w:rPr>
          <w:lang w:val="en-ID"/>
        </w:rPr>
        <w:t xml:space="preserve">Halaman </w:t>
      </w:r>
      <w:r>
        <w:rPr>
          <w:i/>
          <w:lang w:val="en-ID"/>
        </w:rPr>
        <w:t>Dashboard</w:t>
      </w:r>
      <w:r>
        <w:rPr>
          <w:lang w:val="en-ID"/>
        </w:rPr>
        <w:t xml:space="preserve">  </w:t>
      </w:r>
      <w:proofErr w:type="spellStart"/>
      <w:r>
        <w:rPr>
          <w:lang w:val="en-ID"/>
        </w:rPr>
        <w:t>Faktur</w:t>
      </w:r>
      <w:bookmarkEnd w:id="1210"/>
      <w:proofErr w:type="spellEnd"/>
    </w:p>
    <w:p w14:paraId="69AFDF99" w14:textId="1B21DDE8" w:rsidR="008F31B9" w:rsidRDefault="008F31B9" w:rsidP="004B2AF0">
      <w:pPr>
        <w:ind w:firstLine="0"/>
        <w:jc w:val="center"/>
        <w:rPr>
          <w:lang w:val="en-ID"/>
        </w:rPr>
      </w:pPr>
    </w:p>
    <w:p w14:paraId="38E38164" w14:textId="77777777" w:rsidR="00232A79" w:rsidRDefault="008F31B9" w:rsidP="00232A79">
      <w:pPr>
        <w:keepNext/>
        <w:ind w:firstLine="0"/>
        <w:jc w:val="center"/>
      </w:pPr>
      <w:r>
        <w:rPr>
          <w:noProof/>
          <w:lang w:val="en-ID"/>
        </w:rPr>
        <w:lastRenderedPageBreak/>
        <w:drawing>
          <wp:inline distT="0" distB="0" distL="0" distR="0" wp14:anchorId="3E39A0AE" wp14:editId="7B61D8AF">
            <wp:extent cx="6151880" cy="64947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1880" cy="6494780"/>
                    </a:xfrm>
                    <a:prstGeom prst="rect">
                      <a:avLst/>
                    </a:prstGeom>
                  </pic:spPr>
                </pic:pic>
              </a:graphicData>
            </a:graphic>
          </wp:inline>
        </w:drawing>
      </w:r>
    </w:p>
    <w:p w14:paraId="7D4AC147" w14:textId="68436A02" w:rsidR="008F31B9" w:rsidRPr="00232A79" w:rsidRDefault="00232A79" w:rsidP="00232A79">
      <w:pPr>
        <w:pStyle w:val="Caption"/>
        <w:rPr>
          <w:lang w:val="en-ID"/>
        </w:rPr>
      </w:pPr>
      <w:bookmarkStart w:id="1211" w:name="_Toc75885260"/>
      <w:r>
        <w:t xml:space="preserve">Lampiran </w:t>
      </w:r>
      <w:r>
        <w:fldChar w:fldCharType="begin"/>
      </w:r>
      <w:r>
        <w:instrText xml:space="preserve"> SEQ Lampiran \* ARABIC </w:instrText>
      </w:r>
      <w:r>
        <w:fldChar w:fldCharType="separate"/>
      </w:r>
      <w:r>
        <w:rPr>
          <w:noProof/>
        </w:rPr>
        <w:t>8</w:t>
      </w:r>
      <w:r>
        <w:fldChar w:fldCharType="end"/>
      </w:r>
      <w:r>
        <w:rPr>
          <w:lang w:val="en-ID"/>
        </w:rPr>
        <w:t xml:space="preserve"> </w:t>
      </w:r>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Ketika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1211"/>
    </w:p>
    <w:p w14:paraId="25197EC5" w14:textId="5E2122A2" w:rsidR="008F31B9" w:rsidRDefault="008F31B9" w:rsidP="004B2AF0">
      <w:pPr>
        <w:ind w:firstLine="0"/>
        <w:jc w:val="center"/>
        <w:rPr>
          <w:lang w:val="en-ID"/>
        </w:rPr>
      </w:pPr>
    </w:p>
    <w:p w14:paraId="35113A4D" w14:textId="77777777" w:rsidR="00232A79" w:rsidRDefault="008F31B9" w:rsidP="00232A79">
      <w:pPr>
        <w:keepNext/>
        <w:ind w:firstLine="0"/>
        <w:jc w:val="center"/>
      </w:pPr>
      <w:r>
        <w:rPr>
          <w:noProof/>
          <w:lang w:val="en-ID"/>
        </w:rPr>
        <w:lastRenderedPageBreak/>
        <w:drawing>
          <wp:inline distT="0" distB="0" distL="0" distR="0" wp14:anchorId="7B318FF3" wp14:editId="1A743E34">
            <wp:extent cx="6151880" cy="68757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6875780"/>
                    </a:xfrm>
                    <a:prstGeom prst="rect">
                      <a:avLst/>
                    </a:prstGeom>
                  </pic:spPr>
                </pic:pic>
              </a:graphicData>
            </a:graphic>
          </wp:inline>
        </w:drawing>
      </w:r>
    </w:p>
    <w:p w14:paraId="383A7D3D" w14:textId="7A30F199" w:rsidR="008F31B9" w:rsidRPr="00232A79" w:rsidRDefault="00232A79" w:rsidP="00232A79">
      <w:pPr>
        <w:pStyle w:val="Caption"/>
        <w:rPr>
          <w:lang w:val="en-ID"/>
        </w:rPr>
      </w:pPr>
      <w:bookmarkStart w:id="1212" w:name="_Toc75885261"/>
      <w:r>
        <w:t xml:space="preserve">Lampiran </w:t>
      </w:r>
      <w:r>
        <w:fldChar w:fldCharType="begin"/>
      </w:r>
      <w:r>
        <w:instrText xml:space="preserve"> SEQ Lampiran \* ARABIC </w:instrText>
      </w:r>
      <w:r>
        <w:fldChar w:fldCharType="separate"/>
      </w:r>
      <w:r>
        <w:rPr>
          <w:noProof/>
        </w:rPr>
        <w:t>9</w:t>
      </w:r>
      <w:r>
        <w:fldChar w:fldCharType="end"/>
      </w:r>
      <w:r>
        <w:rPr>
          <w:lang w:val="en-ID"/>
        </w:rPr>
        <w:t xml:space="preserve"> </w:t>
      </w:r>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1212"/>
      <w:proofErr w:type="spellEnd"/>
    </w:p>
    <w:p w14:paraId="37B6257F" w14:textId="61C94E7A" w:rsidR="008F31B9" w:rsidRDefault="008F31B9" w:rsidP="004B2AF0">
      <w:pPr>
        <w:ind w:firstLine="0"/>
        <w:jc w:val="center"/>
        <w:rPr>
          <w:lang w:val="en-ID"/>
        </w:rPr>
      </w:pPr>
    </w:p>
    <w:p w14:paraId="69B1AFED" w14:textId="77777777" w:rsidR="00232A79" w:rsidRDefault="008F31B9" w:rsidP="00232A79">
      <w:pPr>
        <w:keepNext/>
        <w:ind w:firstLine="0"/>
        <w:jc w:val="center"/>
      </w:pPr>
      <w:r>
        <w:rPr>
          <w:noProof/>
          <w:lang w:val="en-ID"/>
        </w:rPr>
        <w:lastRenderedPageBreak/>
        <w:drawing>
          <wp:inline distT="0" distB="0" distL="0" distR="0" wp14:anchorId="34A13FAA" wp14:editId="27B14E11">
            <wp:extent cx="6151880" cy="29864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2986405"/>
                    </a:xfrm>
                    <a:prstGeom prst="rect">
                      <a:avLst/>
                    </a:prstGeom>
                  </pic:spPr>
                </pic:pic>
              </a:graphicData>
            </a:graphic>
          </wp:inline>
        </w:drawing>
      </w:r>
    </w:p>
    <w:p w14:paraId="02D49A41" w14:textId="5C03F30C" w:rsidR="008F31B9" w:rsidRPr="00232A79" w:rsidRDefault="00232A79" w:rsidP="00232A79">
      <w:pPr>
        <w:pStyle w:val="Caption"/>
        <w:rPr>
          <w:lang w:val="en-ID"/>
        </w:rPr>
      </w:pPr>
      <w:bookmarkStart w:id="1213" w:name="_Toc75885262"/>
      <w:r>
        <w:t xml:space="preserve">Lampiran </w:t>
      </w:r>
      <w:r>
        <w:fldChar w:fldCharType="begin"/>
      </w:r>
      <w:r>
        <w:instrText xml:space="preserve"> SEQ Lampiran \* ARABIC </w:instrText>
      </w:r>
      <w:r>
        <w:fldChar w:fldCharType="separate"/>
      </w:r>
      <w:r>
        <w:rPr>
          <w:noProof/>
        </w:rPr>
        <w:t>10</w:t>
      </w:r>
      <w:r>
        <w:fldChar w:fldCharType="end"/>
      </w:r>
      <w:r>
        <w:rPr>
          <w:lang w:val="en-ID"/>
        </w:rPr>
        <w:t xml:space="preserve"> </w:t>
      </w:r>
      <w:proofErr w:type="spellStart"/>
      <w:r>
        <w:rPr>
          <w:lang w:val="en-ID"/>
        </w:rPr>
        <w:t>Aksi</w:t>
      </w:r>
      <w:proofErr w:type="spellEnd"/>
      <w:r>
        <w:rPr>
          <w:lang w:val="en-ID"/>
        </w:rPr>
        <w:t xml:space="preserve"> Ketika </w:t>
      </w:r>
      <w:proofErr w:type="spellStart"/>
      <w:r>
        <w:rPr>
          <w:lang w:val="en-ID"/>
        </w:rPr>
        <w:t>akan</w:t>
      </w:r>
      <w:proofErr w:type="spellEnd"/>
      <w:r>
        <w:rPr>
          <w:lang w:val="en-ID"/>
        </w:rPr>
        <w:t xml:space="preserve"> </w:t>
      </w:r>
      <w:proofErr w:type="spellStart"/>
      <w:r>
        <w:rPr>
          <w:lang w:val="en-ID"/>
        </w:rPr>
        <w:t>Menyetujui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Menolak</w:t>
      </w:r>
      <w:proofErr w:type="spellEnd"/>
      <w:r>
        <w:rPr>
          <w:lang w:val="en-ID"/>
        </w:rPr>
        <w:t xml:space="preserve"> </w:t>
      </w:r>
      <w:proofErr w:type="spellStart"/>
      <w:r>
        <w:rPr>
          <w:lang w:val="en-ID"/>
        </w:rPr>
        <w:t>Faktur</w:t>
      </w:r>
      <w:bookmarkEnd w:id="1213"/>
      <w:proofErr w:type="spellEnd"/>
    </w:p>
    <w:p w14:paraId="7AB0565E" w14:textId="59EE51A7" w:rsidR="00065F08" w:rsidRDefault="00065F08" w:rsidP="004B2AF0">
      <w:pPr>
        <w:ind w:firstLine="0"/>
        <w:jc w:val="center"/>
        <w:rPr>
          <w:lang w:val="en-ID"/>
        </w:rPr>
      </w:pPr>
    </w:p>
    <w:p w14:paraId="313485AC" w14:textId="77777777" w:rsidR="00232A79" w:rsidRDefault="00065F08" w:rsidP="00232A79">
      <w:pPr>
        <w:keepNext/>
        <w:ind w:firstLine="0"/>
        <w:jc w:val="center"/>
      </w:pPr>
      <w:r>
        <w:rPr>
          <w:noProof/>
          <w:lang w:val="en-ID"/>
        </w:rPr>
        <w:lastRenderedPageBreak/>
        <w:drawing>
          <wp:inline distT="0" distB="0" distL="0" distR="0" wp14:anchorId="2CC56918" wp14:editId="2B631D3B">
            <wp:extent cx="6151880" cy="50882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5088255"/>
                    </a:xfrm>
                    <a:prstGeom prst="rect">
                      <a:avLst/>
                    </a:prstGeom>
                  </pic:spPr>
                </pic:pic>
              </a:graphicData>
            </a:graphic>
          </wp:inline>
        </w:drawing>
      </w:r>
    </w:p>
    <w:p w14:paraId="26BF571A" w14:textId="68D1B741" w:rsidR="00065F08" w:rsidRPr="00232A79" w:rsidRDefault="00232A79" w:rsidP="00232A79">
      <w:pPr>
        <w:pStyle w:val="Caption"/>
        <w:rPr>
          <w:lang w:val="en-ID"/>
        </w:rPr>
      </w:pPr>
      <w:bookmarkStart w:id="1214" w:name="_Toc75885263"/>
      <w:r>
        <w:t xml:space="preserve">Lampiran </w:t>
      </w:r>
      <w:r>
        <w:fldChar w:fldCharType="begin"/>
      </w:r>
      <w:r>
        <w:instrText xml:space="preserve"> SEQ Lampiran \* ARABIC </w:instrText>
      </w:r>
      <w:r>
        <w:fldChar w:fldCharType="separate"/>
      </w:r>
      <w:r>
        <w:rPr>
          <w:noProof/>
        </w:rPr>
        <w:t>11</w:t>
      </w:r>
      <w:r>
        <w:fldChar w:fldCharType="end"/>
      </w:r>
      <w:r>
        <w:rPr>
          <w:lang w:val="en-ID"/>
        </w:rPr>
        <w:t xml:space="preserve"> </w:t>
      </w:r>
      <w:r>
        <w:rPr>
          <w:lang w:val="en-ID"/>
        </w:rPr>
        <w:t xml:space="preserve">Halaman </w:t>
      </w:r>
      <w:r>
        <w:rPr>
          <w:i/>
          <w:lang w:val="en-ID"/>
        </w:rPr>
        <w:t xml:space="preserve">Edit </w:t>
      </w:r>
      <w:proofErr w:type="spellStart"/>
      <w:r>
        <w:rPr>
          <w:lang w:val="en-ID"/>
        </w:rPr>
        <w:t>Faktur</w:t>
      </w:r>
      <w:bookmarkEnd w:id="1214"/>
      <w:proofErr w:type="spellEnd"/>
    </w:p>
    <w:p w14:paraId="698E1A9D" w14:textId="0B9FE2EA" w:rsidR="00065F08" w:rsidRDefault="00065F08" w:rsidP="004B2AF0">
      <w:pPr>
        <w:ind w:firstLine="0"/>
        <w:jc w:val="center"/>
        <w:rPr>
          <w:lang w:val="en-ID"/>
        </w:rPr>
      </w:pPr>
    </w:p>
    <w:p w14:paraId="4DECCAC8" w14:textId="77777777" w:rsidR="00232A79" w:rsidRDefault="00065F08" w:rsidP="00232A79">
      <w:pPr>
        <w:keepNext/>
        <w:ind w:firstLine="0"/>
        <w:jc w:val="center"/>
      </w:pPr>
      <w:r>
        <w:rPr>
          <w:noProof/>
          <w:lang w:val="en-ID"/>
        </w:rPr>
        <w:lastRenderedPageBreak/>
        <w:drawing>
          <wp:inline distT="0" distB="0" distL="0" distR="0" wp14:anchorId="38EA9C6F" wp14:editId="585B1128">
            <wp:extent cx="6151880" cy="366839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0FD0D160" w14:textId="369B80E7" w:rsidR="00065F08" w:rsidRPr="00232A79" w:rsidRDefault="00232A79" w:rsidP="00232A79">
      <w:pPr>
        <w:pStyle w:val="Caption"/>
        <w:rPr>
          <w:lang w:val="en-ID"/>
        </w:rPr>
      </w:pPr>
      <w:bookmarkStart w:id="1215" w:name="_Toc75885264"/>
      <w:r>
        <w:t xml:space="preserve">Lampiran </w:t>
      </w:r>
      <w:r>
        <w:fldChar w:fldCharType="begin"/>
      </w:r>
      <w:r>
        <w:instrText xml:space="preserve"> SEQ Lampiran \* ARABIC </w:instrText>
      </w:r>
      <w:r>
        <w:fldChar w:fldCharType="separate"/>
      </w:r>
      <w:r>
        <w:rPr>
          <w:noProof/>
        </w:rPr>
        <w:t>12</w:t>
      </w:r>
      <w:r>
        <w:fldChar w:fldCharType="end"/>
      </w:r>
      <w:r>
        <w:rPr>
          <w:lang w:val="en-ID"/>
        </w:rPr>
        <w:t xml:space="preserve"> </w:t>
      </w:r>
      <w:r>
        <w:rPr>
          <w:lang w:val="en-ID"/>
        </w:rPr>
        <w:t xml:space="preserve">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“Belum </w:t>
      </w:r>
      <w:proofErr w:type="spellStart"/>
      <w:r>
        <w:rPr>
          <w:lang w:val="en-ID"/>
        </w:rPr>
        <w:t>Konfirmasi</w:t>
      </w:r>
      <w:proofErr w:type="spellEnd"/>
      <w:r>
        <w:rPr>
          <w:lang w:val="en-ID"/>
        </w:rPr>
        <w:t>”</w:t>
      </w:r>
      <w:bookmarkEnd w:id="1215"/>
    </w:p>
    <w:p w14:paraId="65AC5D82" w14:textId="208C2BC8" w:rsidR="00065F08" w:rsidRDefault="00065F08" w:rsidP="004B2AF0">
      <w:pPr>
        <w:ind w:firstLine="0"/>
        <w:jc w:val="center"/>
        <w:rPr>
          <w:lang w:val="en-ID"/>
        </w:rPr>
      </w:pPr>
    </w:p>
    <w:p w14:paraId="57EA13D7" w14:textId="77777777" w:rsidR="00232A79" w:rsidRDefault="00065F08" w:rsidP="00232A79">
      <w:pPr>
        <w:keepNext/>
        <w:ind w:firstLine="0"/>
        <w:jc w:val="center"/>
      </w:pPr>
      <w:r>
        <w:rPr>
          <w:noProof/>
          <w:lang w:val="en-ID"/>
        </w:rPr>
        <w:lastRenderedPageBreak/>
        <w:drawing>
          <wp:inline distT="0" distB="0" distL="0" distR="0" wp14:anchorId="326BA62E" wp14:editId="137A217E">
            <wp:extent cx="6151880" cy="4457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4457065"/>
                    </a:xfrm>
                    <a:prstGeom prst="rect">
                      <a:avLst/>
                    </a:prstGeom>
                  </pic:spPr>
                </pic:pic>
              </a:graphicData>
            </a:graphic>
          </wp:inline>
        </w:drawing>
      </w:r>
    </w:p>
    <w:p w14:paraId="3C784C2E" w14:textId="17D2C6C3" w:rsidR="00065F08" w:rsidRPr="00232A79" w:rsidRDefault="00232A79" w:rsidP="00232A79">
      <w:pPr>
        <w:pStyle w:val="Caption"/>
        <w:rPr>
          <w:lang w:val="en-ID"/>
        </w:rPr>
      </w:pPr>
      <w:bookmarkStart w:id="1216" w:name="_Toc75885265"/>
      <w:r>
        <w:t xml:space="preserve">Lampiran </w:t>
      </w:r>
      <w:r>
        <w:fldChar w:fldCharType="begin"/>
      </w:r>
      <w:r>
        <w:instrText xml:space="preserve"> SEQ Lampiran \* ARABIC </w:instrText>
      </w:r>
      <w:r>
        <w:fldChar w:fldCharType="separate"/>
      </w:r>
      <w:r>
        <w:rPr>
          <w:noProof/>
        </w:rPr>
        <w:t>13</w:t>
      </w:r>
      <w:r>
        <w:fldChar w:fldCharType="end"/>
      </w:r>
      <w:r>
        <w:rPr>
          <w:lang w:val="en-ID"/>
        </w:rPr>
        <w:t xml:space="preserve"> </w:t>
      </w:r>
      <w:r>
        <w:rPr>
          <w:lang w:val="en-ID"/>
        </w:rPr>
        <w:t xml:space="preserve">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w:t>
      </w:r>
      <w:proofErr w:type="spellStart"/>
      <w:r>
        <w:rPr>
          <w:lang w:val="en-ID"/>
        </w:rPr>
        <w:t>Sudah</w:t>
      </w:r>
      <w:proofErr w:type="spellEnd"/>
      <w:r>
        <w:rPr>
          <w:lang w:val="en-ID"/>
        </w:rPr>
        <w:t xml:space="preserve"> </w:t>
      </w:r>
      <w:proofErr w:type="spellStart"/>
      <w:r>
        <w:rPr>
          <w:lang w:val="en-ID"/>
        </w:rPr>
        <w:t>Konfirmasi</w:t>
      </w:r>
      <w:proofErr w:type="spellEnd"/>
      <w:r>
        <w:rPr>
          <w:lang w:val="en-ID"/>
        </w:rPr>
        <w:t>”</w:t>
      </w:r>
      <w:bookmarkEnd w:id="1216"/>
    </w:p>
    <w:p w14:paraId="3359ECCB" w14:textId="7FCAC86E" w:rsidR="00065F08" w:rsidRDefault="00065F08" w:rsidP="004B2AF0">
      <w:pPr>
        <w:ind w:firstLine="0"/>
        <w:jc w:val="center"/>
        <w:rPr>
          <w:lang w:val="en-ID"/>
        </w:rPr>
      </w:pPr>
    </w:p>
    <w:p w14:paraId="7553297D" w14:textId="77777777" w:rsidR="00232A79" w:rsidRDefault="00065F08" w:rsidP="00232A79">
      <w:pPr>
        <w:keepNext/>
        <w:ind w:firstLine="0"/>
        <w:jc w:val="center"/>
      </w:pPr>
      <w:r>
        <w:rPr>
          <w:noProof/>
          <w:lang w:val="en-ID"/>
        </w:rPr>
        <w:lastRenderedPageBreak/>
        <w:drawing>
          <wp:inline distT="0" distB="0" distL="0" distR="0" wp14:anchorId="537D2A0B" wp14:editId="1E377815">
            <wp:extent cx="6151880" cy="3016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3016885"/>
                    </a:xfrm>
                    <a:prstGeom prst="rect">
                      <a:avLst/>
                    </a:prstGeom>
                  </pic:spPr>
                </pic:pic>
              </a:graphicData>
            </a:graphic>
          </wp:inline>
        </w:drawing>
      </w:r>
    </w:p>
    <w:p w14:paraId="21781A80" w14:textId="5BBE6A00" w:rsidR="00065F08" w:rsidRDefault="00232A79" w:rsidP="00232A79">
      <w:pPr>
        <w:pStyle w:val="Caption"/>
        <w:rPr>
          <w:i/>
          <w:lang w:val="en-ID"/>
        </w:rPr>
      </w:pPr>
      <w:bookmarkStart w:id="1217" w:name="_Toc75885266"/>
      <w:r>
        <w:t xml:space="preserve">Lampiran </w:t>
      </w:r>
      <w:r>
        <w:fldChar w:fldCharType="begin"/>
      </w:r>
      <w:r>
        <w:instrText xml:space="preserve"> SEQ Lampiran \* ARABIC </w:instrText>
      </w:r>
      <w:r>
        <w:fldChar w:fldCharType="separate"/>
      </w:r>
      <w:r>
        <w:rPr>
          <w:noProof/>
        </w:rPr>
        <w:t>14</w:t>
      </w:r>
      <w:r>
        <w:fldChar w:fldCharType="end"/>
      </w:r>
      <w:r>
        <w:rPr>
          <w:lang w:val="en-ID"/>
        </w:rPr>
        <w:t xml:space="preserve"> </w:t>
      </w:r>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r>
        <w:rPr>
          <w:i/>
          <w:lang w:val="en-ID"/>
        </w:rPr>
        <w:t>Online</w:t>
      </w:r>
      <w:bookmarkEnd w:id="1217"/>
    </w:p>
    <w:p w14:paraId="78AFEC22" w14:textId="77777777" w:rsidR="00232A79" w:rsidRPr="00232A79" w:rsidRDefault="00232A79" w:rsidP="00232A79">
      <w:pPr>
        <w:rPr>
          <w:lang w:val="en-ID"/>
        </w:rPr>
      </w:pPr>
    </w:p>
    <w:p w14:paraId="67BE2A1E" w14:textId="77777777" w:rsidR="00232A79" w:rsidRDefault="00065F08" w:rsidP="00232A79">
      <w:pPr>
        <w:keepNext/>
        <w:ind w:firstLine="0"/>
        <w:jc w:val="center"/>
      </w:pPr>
      <w:r>
        <w:rPr>
          <w:noProof/>
          <w:lang w:val="en-ID"/>
        </w:rPr>
        <w:drawing>
          <wp:inline distT="0" distB="0" distL="0" distR="0" wp14:anchorId="3C62D44A" wp14:editId="093F9832">
            <wp:extent cx="6151880" cy="302768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3027680"/>
                    </a:xfrm>
                    <a:prstGeom prst="rect">
                      <a:avLst/>
                    </a:prstGeom>
                  </pic:spPr>
                </pic:pic>
              </a:graphicData>
            </a:graphic>
          </wp:inline>
        </w:drawing>
      </w:r>
    </w:p>
    <w:p w14:paraId="5CEA63CC" w14:textId="3F712D0D" w:rsidR="00065F08" w:rsidRPr="00232A79" w:rsidRDefault="00232A79" w:rsidP="00232A79">
      <w:pPr>
        <w:pStyle w:val="Caption"/>
        <w:rPr>
          <w:lang w:val="en-ID"/>
        </w:rPr>
      </w:pPr>
      <w:bookmarkStart w:id="1218" w:name="_Toc75885267"/>
      <w:r>
        <w:t xml:space="preserve">Lampiran </w:t>
      </w:r>
      <w:r>
        <w:fldChar w:fldCharType="begin"/>
      </w:r>
      <w:r>
        <w:instrText xml:space="preserve"> SEQ Lampiran \* ARABIC </w:instrText>
      </w:r>
      <w:r>
        <w:fldChar w:fldCharType="separate"/>
      </w:r>
      <w:r>
        <w:rPr>
          <w:noProof/>
        </w:rPr>
        <w:t>15</w:t>
      </w:r>
      <w:r>
        <w:fldChar w:fldCharType="end"/>
      </w:r>
      <w:r>
        <w:rPr>
          <w:lang w:val="en-ID"/>
        </w:rPr>
        <w:t xml:space="preserve"> </w:t>
      </w:r>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Tunai</w:t>
      </w:r>
      <w:proofErr w:type="spellEnd"/>
      <w:r>
        <w:rPr>
          <w:lang w:val="en-ID"/>
        </w:rPr>
        <w:t xml:space="preserve"> dan </w:t>
      </w:r>
      <w:proofErr w:type="spellStart"/>
      <w:r>
        <w:rPr>
          <w:lang w:val="en-ID"/>
        </w:rPr>
        <w:t>Kredit</w:t>
      </w:r>
      <w:bookmarkEnd w:id="1218"/>
      <w:proofErr w:type="spellEnd"/>
    </w:p>
    <w:p w14:paraId="51AFA920" w14:textId="5AF81B19" w:rsidR="00A056B8" w:rsidRDefault="00A056B8" w:rsidP="004B2AF0">
      <w:pPr>
        <w:ind w:firstLine="0"/>
        <w:jc w:val="center"/>
        <w:rPr>
          <w:lang w:val="en-ID"/>
        </w:rPr>
      </w:pPr>
    </w:p>
    <w:p w14:paraId="424FFA1D" w14:textId="77777777" w:rsidR="00232A79" w:rsidRDefault="00A056B8" w:rsidP="00232A79">
      <w:pPr>
        <w:keepNext/>
        <w:ind w:firstLine="0"/>
        <w:jc w:val="center"/>
      </w:pPr>
      <w:r>
        <w:rPr>
          <w:noProof/>
          <w:lang w:val="en-ID"/>
        </w:rPr>
        <w:lastRenderedPageBreak/>
        <w:drawing>
          <wp:inline distT="0" distB="0" distL="0" distR="0" wp14:anchorId="22E85EA4" wp14:editId="68CAEBB1">
            <wp:extent cx="6151880" cy="302133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3021330"/>
                    </a:xfrm>
                    <a:prstGeom prst="rect">
                      <a:avLst/>
                    </a:prstGeom>
                  </pic:spPr>
                </pic:pic>
              </a:graphicData>
            </a:graphic>
          </wp:inline>
        </w:drawing>
      </w:r>
    </w:p>
    <w:p w14:paraId="7B346C30" w14:textId="21067E62" w:rsidR="00A056B8" w:rsidRPr="00232A79" w:rsidRDefault="00232A79" w:rsidP="00232A79">
      <w:pPr>
        <w:pStyle w:val="Caption"/>
        <w:rPr>
          <w:lang w:val="en-ID"/>
        </w:rPr>
      </w:pPr>
      <w:bookmarkStart w:id="1219" w:name="_Toc75885268"/>
      <w:r>
        <w:t xml:space="preserve">Lampiran </w:t>
      </w:r>
      <w:r>
        <w:fldChar w:fldCharType="begin"/>
      </w:r>
      <w:r>
        <w:instrText xml:space="preserve"> SEQ Lampiran \* ARABIC </w:instrText>
      </w:r>
      <w:r>
        <w:fldChar w:fldCharType="separate"/>
      </w:r>
      <w:r>
        <w:rPr>
          <w:noProof/>
        </w:rPr>
        <w:t>16</w:t>
      </w:r>
      <w:r>
        <w:fldChar w:fldCharType="end"/>
      </w:r>
      <w:r>
        <w:rPr>
          <w:lang w:val="en-ID"/>
        </w:rPr>
        <w:t xml:space="preserve"> </w:t>
      </w:r>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Menyelesaikan</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Faktur</w:t>
      </w:r>
      <w:bookmarkEnd w:id="1219"/>
      <w:proofErr w:type="spellEnd"/>
    </w:p>
    <w:p w14:paraId="5FA71133" w14:textId="274BA9A5" w:rsidR="00A056B8" w:rsidRDefault="00A056B8" w:rsidP="004B2AF0">
      <w:pPr>
        <w:ind w:firstLine="0"/>
        <w:jc w:val="center"/>
        <w:rPr>
          <w:lang w:val="en-ID"/>
        </w:rPr>
      </w:pPr>
    </w:p>
    <w:p w14:paraId="02B5E924" w14:textId="77777777" w:rsidR="00232A79" w:rsidRDefault="004A1B54" w:rsidP="00232A79">
      <w:pPr>
        <w:keepNext/>
        <w:ind w:firstLine="0"/>
        <w:jc w:val="center"/>
      </w:pPr>
      <w:r>
        <w:rPr>
          <w:noProof/>
          <w:lang w:val="en-ID"/>
        </w:rPr>
        <w:lastRenderedPageBreak/>
        <w:drawing>
          <wp:inline distT="0" distB="0" distL="0" distR="0" wp14:anchorId="4A0E541F" wp14:editId="0857D836">
            <wp:extent cx="4526280" cy="6397796"/>
            <wp:effectExtent l="19050" t="19050" r="2667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35907" cy="6411403"/>
                    </a:xfrm>
                    <a:prstGeom prst="rect">
                      <a:avLst/>
                    </a:prstGeom>
                    <a:ln>
                      <a:solidFill>
                        <a:schemeClr val="tx1"/>
                      </a:solidFill>
                    </a:ln>
                  </pic:spPr>
                </pic:pic>
              </a:graphicData>
            </a:graphic>
          </wp:inline>
        </w:drawing>
      </w:r>
    </w:p>
    <w:p w14:paraId="1CB7E9CC" w14:textId="7C14158F" w:rsidR="00A056B8" w:rsidRPr="00232A79" w:rsidRDefault="00232A79" w:rsidP="00232A79">
      <w:pPr>
        <w:pStyle w:val="Caption"/>
        <w:rPr>
          <w:lang w:val="en-ID"/>
        </w:rPr>
      </w:pPr>
      <w:bookmarkStart w:id="1220" w:name="_Toc75885269"/>
      <w:r>
        <w:t xml:space="preserve">Lampiran </w:t>
      </w:r>
      <w:r>
        <w:fldChar w:fldCharType="begin"/>
      </w:r>
      <w:r>
        <w:instrText xml:space="preserve"> SEQ Lampiran \* ARABIC </w:instrText>
      </w:r>
      <w:r>
        <w:fldChar w:fldCharType="separate"/>
      </w:r>
      <w:r>
        <w:rPr>
          <w:noProof/>
        </w:rPr>
        <w:t>17</w:t>
      </w:r>
      <w:r>
        <w:fldChar w:fldCharType="end"/>
      </w:r>
      <w:r>
        <w:rPr>
          <w:lang w:val="en-ID"/>
        </w:rPr>
        <w:t xml:space="preserve"> </w:t>
      </w:r>
      <w:proofErr w:type="spellStart"/>
      <w:r>
        <w:rPr>
          <w:lang w:val="en-ID"/>
        </w:rPr>
        <w:t>Tampilan</w:t>
      </w:r>
      <w:proofErr w:type="spellEnd"/>
      <w:r>
        <w:rPr>
          <w:lang w:val="en-ID"/>
        </w:rPr>
        <w:t xml:space="preserve"> PDF </w:t>
      </w:r>
      <w:proofErr w:type="spellStart"/>
      <w:r>
        <w:rPr>
          <w:lang w:val="en-ID"/>
        </w:rPr>
        <w:t>Faktur</w:t>
      </w:r>
      <w:bookmarkEnd w:id="1220"/>
      <w:proofErr w:type="spellEnd"/>
    </w:p>
    <w:p w14:paraId="6AD261EA" w14:textId="240344C5" w:rsidR="00AE5592" w:rsidRDefault="00AE5592" w:rsidP="004B2AF0">
      <w:pPr>
        <w:ind w:firstLine="0"/>
        <w:jc w:val="center"/>
        <w:rPr>
          <w:lang w:val="en-ID"/>
        </w:rPr>
      </w:pPr>
    </w:p>
    <w:p w14:paraId="45CD2FD3" w14:textId="77777777" w:rsidR="00232A79" w:rsidRDefault="00AE5592" w:rsidP="00232A79">
      <w:pPr>
        <w:keepNext/>
        <w:ind w:firstLine="0"/>
        <w:jc w:val="center"/>
      </w:pPr>
      <w:r>
        <w:rPr>
          <w:noProof/>
          <w:lang w:val="en-ID"/>
        </w:rPr>
        <w:lastRenderedPageBreak/>
        <w:drawing>
          <wp:inline distT="0" distB="0" distL="0" distR="0" wp14:anchorId="0D61327F" wp14:editId="28CF13AC">
            <wp:extent cx="5913120" cy="304628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13823" cy="3046644"/>
                    </a:xfrm>
                    <a:prstGeom prst="rect">
                      <a:avLst/>
                    </a:prstGeom>
                  </pic:spPr>
                </pic:pic>
              </a:graphicData>
            </a:graphic>
          </wp:inline>
        </w:drawing>
      </w:r>
    </w:p>
    <w:p w14:paraId="2C720FA9" w14:textId="74D2A3B9" w:rsidR="00AE5592" w:rsidRPr="00232A79" w:rsidRDefault="00232A79" w:rsidP="00232A79">
      <w:pPr>
        <w:pStyle w:val="Caption"/>
        <w:rPr>
          <w:lang w:val="en-ID"/>
        </w:rPr>
      </w:pPr>
      <w:bookmarkStart w:id="1221" w:name="_Toc75885270"/>
      <w:r>
        <w:t xml:space="preserve">Lampiran </w:t>
      </w:r>
      <w:r>
        <w:fldChar w:fldCharType="begin"/>
      </w:r>
      <w:r>
        <w:instrText xml:space="preserve"> SEQ Lampiran \* ARABIC </w:instrText>
      </w:r>
      <w:r>
        <w:fldChar w:fldCharType="separate"/>
      </w:r>
      <w:r>
        <w:rPr>
          <w:noProof/>
        </w:rPr>
        <w:t>18</w:t>
      </w:r>
      <w:r>
        <w:fldChar w:fldCharType="end"/>
      </w:r>
      <w:r>
        <w:rPr>
          <w:lang w:val="en-ID"/>
        </w:rPr>
        <w:t xml:space="preserve"> </w:t>
      </w:r>
      <w:proofErr w:type="spellStart"/>
      <w:r>
        <w:rPr>
          <w:lang w:val="en-ID"/>
        </w:rPr>
        <w:t>Tampilan</w:t>
      </w:r>
      <w:proofErr w:type="spellEnd"/>
      <w:r>
        <w:rPr>
          <w:lang w:val="en-ID"/>
        </w:rPr>
        <w:t xml:space="preserve"> Excel </w:t>
      </w:r>
      <w:proofErr w:type="spellStart"/>
      <w:r>
        <w:rPr>
          <w:lang w:val="en-ID"/>
        </w:rPr>
        <w:t>Tabel</w:t>
      </w:r>
      <w:proofErr w:type="spellEnd"/>
      <w:r>
        <w:rPr>
          <w:lang w:val="en-ID"/>
        </w:rPr>
        <w:t xml:space="preserve"> </w:t>
      </w:r>
      <w:proofErr w:type="spellStart"/>
      <w:r>
        <w:rPr>
          <w:lang w:val="en-ID"/>
        </w:rPr>
        <w:t>Faktur</w:t>
      </w:r>
      <w:bookmarkEnd w:id="1221"/>
      <w:proofErr w:type="spellEnd"/>
    </w:p>
    <w:p w14:paraId="5D35F84D" w14:textId="77777777" w:rsidR="00232A79" w:rsidRDefault="004A1B54" w:rsidP="00232A79">
      <w:pPr>
        <w:keepNext/>
        <w:ind w:firstLine="0"/>
        <w:jc w:val="center"/>
      </w:pPr>
      <w:r>
        <w:rPr>
          <w:noProof/>
          <w:lang w:val="en-ID"/>
        </w:rPr>
        <w:drawing>
          <wp:inline distT="0" distB="0" distL="0" distR="0" wp14:anchorId="216D7CEA" wp14:editId="152D155A">
            <wp:extent cx="5905500" cy="4020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07253" cy="4021298"/>
                    </a:xfrm>
                    <a:prstGeom prst="rect">
                      <a:avLst/>
                    </a:prstGeom>
                  </pic:spPr>
                </pic:pic>
              </a:graphicData>
            </a:graphic>
          </wp:inline>
        </w:drawing>
      </w:r>
    </w:p>
    <w:p w14:paraId="7212FA0D" w14:textId="7CC6CD6E" w:rsidR="004A1B54" w:rsidRPr="00232A79" w:rsidRDefault="00232A79" w:rsidP="00232A79">
      <w:pPr>
        <w:pStyle w:val="Caption"/>
        <w:rPr>
          <w:lang w:val="en-ID"/>
        </w:rPr>
      </w:pPr>
      <w:bookmarkStart w:id="1222" w:name="_Toc75885271"/>
      <w:r>
        <w:t xml:space="preserve">Lampiran </w:t>
      </w:r>
      <w:r>
        <w:fldChar w:fldCharType="begin"/>
      </w:r>
      <w:r>
        <w:instrText xml:space="preserve"> SEQ Lampiran \* ARABIC </w:instrText>
      </w:r>
      <w:r>
        <w:fldChar w:fldCharType="separate"/>
      </w:r>
      <w:r>
        <w:rPr>
          <w:noProof/>
        </w:rPr>
        <w:t>19</w:t>
      </w:r>
      <w:r>
        <w:fldChar w:fldCharType="end"/>
      </w:r>
      <w:r>
        <w:rPr>
          <w:lang w:val="en-ID"/>
        </w:rPr>
        <w:t xml:space="preserve"> </w:t>
      </w:r>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w:t>
      </w:r>
      <w:r>
        <w:rPr>
          <w:i/>
          <w:lang w:val="en-ID"/>
        </w:rPr>
        <w:t xml:space="preserve">Customer </w:t>
      </w:r>
      <w:proofErr w:type="spellStart"/>
      <w:r>
        <w:rPr>
          <w:lang w:val="en-ID"/>
        </w:rPr>
        <w:t>Umum</w:t>
      </w:r>
      <w:bookmarkEnd w:id="1222"/>
      <w:proofErr w:type="spellEnd"/>
    </w:p>
    <w:p w14:paraId="1A33BBED" w14:textId="77777777" w:rsidR="00232A79" w:rsidRDefault="004A1B54" w:rsidP="00232A79">
      <w:pPr>
        <w:keepNext/>
        <w:ind w:firstLine="0"/>
        <w:jc w:val="center"/>
      </w:pPr>
      <w:r>
        <w:rPr>
          <w:noProof/>
          <w:lang w:val="en-ID"/>
        </w:rPr>
        <w:lastRenderedPageBreak/>
        <w:drawing>
          <wp:inline distT="0" distB="0" distL="0" distR="0" wp14:anchorId="1908DF43" wp14:editId="1A501570">
            <wp:extent cx="6151880" cy="51200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51880" cy="5120005"/>
                    </a:xfrm>
                    <a:prstGeom prst="rect">
                      <a:avLst/>
                    </a:prstGeom>
                  </pic:spPr>
                </pic:pic>
              </a:graphicData>
            </a:graphic>
          </wp:inline>
        </w:drawing>
      </w:r>
    </w:p>
    <w:p w14:paraId="55FF4433" w14:textId="5DE218E3" w:rsidR="004A1B54" w:rsidRPr="00232A79" w:rsidRDefault="00232A79" w:rsidP="00232A79">
      <w:pPr>
        <w:pStyle w:val="Caption"/>
        <w:rPr>
          <w:lang w:val="en-ID"/>
        </w:rPr>
      </w:pPr>
      <w:bookmarkStart w:id="1223" w:name="_Toc75885272"/>
      <w:r>
        <w:t xml:space="preserve">Lampiran </w:t>
      </w:r>
      <w:r>
        <w:fldChar w:fldCharType="begin"/>
      </w:r>
      <w:r>
        <w:instrText xml:space="preserve"> SEQ Lampiran \* ARABIC </w:instrText>
      </w:r>
      <w:r>
        <w:fldChar w:fldCharType="separate"/>
      </w:r>
      <w:r>
        <w:rPr>
          <w:noProof/>
        </w:rPr>
        <w:t>20</w:t>
      </w:r>
      <w:r>
        <w:fldChar w:fldCharType="end"/>
      </w:r>
      <w:r>
        <w:rPr>
          <w:lang w:val="en-ID"/>
        </w:rPr>
        <w:t xml:space="preserve"> </w:t>
      </w:r>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1223"/>
    </w:p>
    <w:p w14:paraId="6168C50C" w14:textId="0B5C50D4" w:rsidR="004A1B54" w:rsidRDefault="004A1B54" w:rsidP="004B2AF0">
      <w:pPr>
        <w:ind w:firstLine="0"/>
        <w:jc w:val="center"/>
        <w:rPr>
          <w:lang w:val="en-ID"/>
        </w:rPr>
      </w:pPr>
    </w:p>
    <w:p w14:paraId="350F8CCB" w14:textId="77777777" w:rsidR="00232A79" w:rsidRDefault="00AE5592" w:rsidP="00232A79">
      <w:pPr>
        <w:keepNext/>
        <w:ind w:firstLine="0"/>
        <w:jc w:val="center"/>
      </w:pPr>
      <w:r>
        <w:rPr>
          <w:noProof/>
          <w:lang w:val="en-ID"/>
        </w:rPr>
        <w:lastRenderedPageBreak/>
        <w:drawing>
          <wp:inline distT="0" distB="0" distL="0" distR="0" wp14:anchorId="60F89601" wp14:editId="5F870F63">
            <wp:extent cx="6151880" cy="53765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5376545"/>
                    </a:xfrm>
                    <a:prstGeom prst="rect">
                      <a:avLst/>
                    </a:prstGeom>
                  </pic:spPr>
                </pic:pic>
              </a:graphicData>
            </a:graphic>
          </wp:inline>
        </w:drawing>
      </w:r>
    </w:p>
    <w:p w14:paraId="6F9584F8" w14:textId="7D2CC2FE" w:rsidR="004A1B54" w:rsidRPr="00232A79" w:rsidRDefault="00232A79" w:rsidP="00232A79">
      <w:pPr>
        <w:pStyle w:val="Caption"/>
        <w:rPr>
          <w:lang w:val="en-ID"/>
        </w:rPr>
      </w:pPr>
      <w:bookmarkStart w:id="1224" w:name="_Toc75885273"/>
      <w:r>
        <w:t xml:space="preserve">Lampiran </w:t>
      </w:r>
      <w:r>
        <w:fldChar w:fldCharType="begin"/>
      </w:r>
      <w:r>
        <w:instrText xml:space="preserve"> SEQ Lampiran \* ARABIC </w:instrText>
      </w:r>
      <w:r>
        <w:fldChar w:fldCharType="separate"/>
      </w:r>
      <w:r>
        <w:rPr>
          <w:noProof/>
        </w:rPr>
        <w:t>21</w:t>
      </w:r>
      <w:r>
        <w:fldChar w:fldCharType="end"/>
      </w:r>
      <w:r>
        <w:rPr>
          <w:lang w:val="en-ID"/>
        </w:rPr>
        <w:t xml:space="preserve"> </w:t>
      </w:r>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dan </w:t>
      </w:r>
      <w:proofErr w:type="spellStart"/>
      <w:r>
        <w:rPr>
          <w:lang w:val="en-ID"/>
        </w:rPr>
        <w:t>Memasukkan</w:t>
      </w:r>
      <w:proofErr w:type="spellEnd"/>
      <w:r>
        <w:rPr>
          <w:lang w:val="en-ID"/>
        </w:rPr>
        <w:t xml:space="preserve"> </w:t>
      </w:r>
      <w:r>
        <w:rPr>
          <w:i/>
          <w:lang w:val="en-ID"/>
        </w:rPr>
        <w:t>Customer</w:t>
      </w:r>
      <w:r>
        <w:rPr>
          <w:lang w:val="en-ID"/>
        </w:rPr>
        <w:t xml:space="preserve"> </w:t>
      </w:r>
      <w:proofErr w:type="spellStart"/>
      <w:r>
        <w:rPr>
          <w:lang w:val="en-ID"/>
        </w:rPr>
        <w:t>Baru</w:t>
      </w:r>
      <w:bookmarkEnd w:id="1224"/>
      <w:proofErr w:type="spellEnd"/>
    </w:p>
    <w:p w14:paraId="57E425D9" w14:textId="668CD5E3" w:rsidR="00AE5592" w:rsidRDefault="00AE5592" w:rsidP="004B2AF0">
      <w:pPr>
        <w:ind w:firstLine="0"/>
        <w:jc w:val="center"/>
        <w:rPr>
          <w:lang w:val="en-ID"/>
        </w:rPr>
      </w:pPr>
    </w:p>
    <w:p w14:paraId="531EF1D0" w14:textId="77777777" w:rsidR="00232A79" w:rsidRDefault="00AE5592" w:rsidP="00232A79">
      <w:pPr>
        <w:keepNext/>
        <w:ind w:firstLine="0"/>
        <w:jc w:val="center"/>
      </w:pPr>
      <w:r>
        <w:rPr>
          <w:noProof/>
          <w:lang w:val="en-ID"/>
        </w:rPr>
        <w:lastRenderedPageBreak/>
        <w:drawing>
          <wp:inline distT="0" distB="0" distL="0" distR="0" wp14:anchorId="127DE1C0" wp14:editId="2B400D46">
            <wp:extent cx="4021654" cy="5684520"/>
            <wp:effectExtent l="19050" t="19050" r="1714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031642" cy="5698639"/>
                    </a:xfrm>
                    <a:prstGeom prst="rect">
                      <a:avLst/>
                    </a:prstGeom>
                    <a:ln>
                      <a:solidFill>
                        <a:schemeClr val="tx1"/>
                      </a:solidFill>
                    </a:ln>
                  </pic:spPr>
                </pic:pic>
              </a:graphicData>
            </a:graphic>
          </wp:inline>
        </w:drawing>
      </w:r>
    </w:p>
    <w:p w14:paraId="43F6606C" w14:textId="0FCC1E54" w:rsidR="00AE5592" w:rsidRPr="00232A79" w:rsidRDefault="00232A79" w:rsidP="00232A79">
      <w:pPr>
        <w:pStyle w:val="Caption"/>
        <w:rPr>
          <w:lang w:val="en-ID"/>
        </w:rPr>
      </w:pPr>
      <w:bookmarkStart w:id="1225" w:name="_Toc75885274"/>
      <w:r>
        <w:t xml:space="preserve">Lampiran </w:t>
      </w:r>
      <w:r>
        <w:fldChar w:fldCharType="begin"/>
      </w:r>
      <w:r>
        <w:instrText xml:space="preserve"> SEQ Lampiran \* ARABIC </w:instrText>
      </w:r>
      <w:r>
        <w:fldChar w:fldCharType="separate"/>
      </w:r>
      <w:r>
        <w:rPr>
          <w:noProof/>
        </w:rPr>
        <w:t>22</w:t>
      </w:r>
      <w:r>
        <w:fldChar w:fldCharType="end"/>
      </w:r>
      <w:r>
        <w:rPr>
          <w:lang w:val="en-ID"/>
        </w:rPr>
        <w:t xml:space="preserve"> </w:t>
      </w:r>
      <w:proofErr w:type="spellStart"/>
      <w:r>
        <w:rPr>
          <w:lang w:val="en-ID"/>
        </w:rPr>
        <w:t>Tampilan</w:t>
      </w:r>
      <w:proofErr w:type="spellEnd"/>
      <w:r>
        <w:rPr>
          <w:lang w:val="en-ID"/>
        </w:rPr>
        <w:t xml:space="preserve"> </w:t>
      </w:r>
      <w:r>
        <w:rPr>
          <w:i/>
          <w:lang w:val="en-ID"/>
        </w:rPr>
        <w:t>Receipt Showroom</w:t>
      </w:r>
      <w:bookmarkEnd w:id="1225"/>
    </w:p>
    <w:p w14:paraId="612ED384" w14:textId="77777777" w:rsidR="00232A79" w:rsidRDefault="00AE5592" w:rsidP="00232A79">
      <w:pPr>
        <w:keepNext/>
        <w:ind w:firstLine="0"/>
        <w:jc w:val="center"/>
      </w:pPr>
      <w:r>
        <w:rPr>
          <w:noProof/>
          <w:lang w:val="en-ID"/>
        </w:rPr>
        <w:lastRenderedPageBreak/>
        <w:drawing>
          <wp:inline distT="0" distB="0" distL="0" distR="0" wp14:anchorId="20B7D692" wp14:editId="6BC98049">
            <wp:extent cx="6151880" cy="413321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51880" cy="4133215"/>
                    </a:xfrm>
                    <a:prstGeom prst="rect">
                      <a:avLst/>
                    </a:prstGeom>
                  </pic:spPr>
                </pic:pic>
              </a:graphicData>
            </a:graphic>
          </wp:inline>
        </w:drawing>
      </w:r>
    </w:p>
    <w:p w14:paraId="2CFBC5EB" w14:textId="6C3B2CA6" w:rsidR="00AE5592" w:rsidRPr="00232A79" w:rsidRDefault="00232A79" w:rsidP="00232A79">
      <w:pPr>
        <w:pStyle w:val="Caption"/>
        <w:rPr>
          <w:lang w:val="en-ID"/>
        </w:rPr>
      </w:pPr>
      <w:bookmarkStart w:id="1226" w:name="_Toc75885275"/>
      <w:r>
        <w:t xml:space="preserve">Lampiran </w:t>
      </w:r>
      <w:r>
        <w:fldChar w:fldCharType="begin"/>
      </w:r>
      <w:r>
        <w:instrText xml:space="preserve"> SEQ Lampiran \* ARABIC </w:instrText>
      </w:r>
      <w:r>
        <w:fldChar w:fldCharType="separate"/>
      </w:r>
      <w:r>
        <w:rPr>
          <w:noProof/>
        </w:rPr>
        <w:t>23</w:t>
      </w:r>
      <w:r>
        <w:fldChar w:fldCharType="end"/>
      </w:r>
      <w:r>
        <w:rPr>
          <w:lang w:val="en-ID"/>
        </w:rPr>
        <w:t xml:space="preserve"> </w:t>
      </w:r>
      <w:r>
        <w:rPr>
          <w:lang w:val="en-ID"/>
        </w:rPr>
        <w:t xml:space="preserve">Halaman </w:t>
      </w:r>
      <w:proofErr w:type="spellStart"/>
      <w:r>
        <w:rPr>
          <w:lang w:val="en-ID"/>
        </w:rPr>
        <w:t>Pendapatan</w:t>
      </w:r>
      <w:proofErr w:type="spellEnd"/>
      <w:r>
        <w:rPr>
          <w:lang w:val="en-ID"/>
        </w:rPr>
        <w:t xml:space="preserve"> </w:t>
      </w:r>
      <w:proofErr w:type="spellStart"/>
      <w:r>
        <w:rPr>
          <w:lang w:val="en-ID"/>
        </w:rPr>
        <w:t>Faktur</w:t>
      </w:r>
      <w:bookmarkEnd w:id="1226"/>
      <w:proofErr w:type="spellEnd"/>
    </w:p>
    <w:p w14:paraId="5A728280" w14:textId="76055824" w:rsidR="0053799E" w:rsidRDefault="0053799E" w:rsidP="004B2AF0">
      <w:pPr>
        <w:ind w:firstLine="0"/>
        <w:jc w:val="center"/>
        <w:rPr>
          <w:lang w:val="en-ID"/>
        </w:rPr>
      </w:pPr>
    </w:p>
    <w:p w14:paraId="30D9176F" w14:textId="77777777" w:rsidR="00232A79" w:rsidRDefault="0053799E" w:rsidP="00232A79">
      <w:pPr>
        <w:keepNext/>
        <w:ind w:firstLine="0"/>
        <w:jc w:val="center"/>
      </w:pPr>
      <w:r>
        <w:rPr>
          <w:noProof/>
          <w:lang w:val="en-ID"/>
        </w:rPr>
        <w:lastRenderedPageBreak/>
        <w:drawing>
          <wp:inline distT="0" distB="0" distL="0" distR="0" wp14:anchorId="2DCBB2FF" wp14:editId="5D42BC55">
            <wp:extent cx="6151880" cy="5780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51880" cy="5780405"/>
                    </a:xfrm>
                    <a:prstGeom prst="rect">
                      <a:avLst/>
                    </a:prstGeom>
                  </pic:spPr>
                </pic:pic>
              </a:graphicData>
            </a:graphic>
          </wp:inline>
        </w:drawing>
      </w:r>
    </w:p>
    <w:p w14:paraId="46134FA5" w14:textId="432F538F" w:rsidR="0053799E" w:rsidRPr="00232A79" w:rsidRDefault="00232A79" w:rsidP="00232A79">
      <w:pPr>
        <w:pStyle w:val="Caption"/>
        <w:rPr>
          <w:lang w:val="en-ID"/>
        </w:rPr>
      </w:pPr>
      <w:bookmarkStart w:id="1227" w:name="_Toc75885276"/>
      <w:r>
        <w:t xml:space="preserve">Lampiran </w:t>
      </w:r>
      <w:r>
        <w:fldChar w:fldCharType="begin"/>
      </w:r>
      <w:r>
        <w:instrText xml:space="preserve"> SEQ Lampiran \* ARABIC </w:instrText>
      </w:r>
      <w:r>
        <w:fldChar w:fldCharType="separate"/>
      </w:r>
      <w:r>
        <w:rPr>
          <w:noProof/>
        </w:rPr>
        <w:t>24</w:t>
      </w:r>
      <w:r>
        <w:fldChar w:fldCharType="end"/>
      </w:r>
      <w:r>
        <w:rPr>
          <w:lang w:val="en-ID"/>
        </w:rPr>
        <w:t xml:space="preserve"> </w:t>
      </w:r>
      <w:proofErr w:type="spellStart"/>
      <w:r>
        <w:rPr>
          <w:lang w:val="en-ID"/>
        </w:rPr>
        <w:t>Tampilan</w:t>
      </w:r>
      <w:proofErr w:type="spellEnd"/>
      <w:r>
        <w:rPr>
          <w:lang w:val="en-ID"/>
        </w:rPr>
        <w:t xml:space="preserve"> </w:t>
      </w:r>
      <w:proofErr w:type="spellStart"/>
      <w:r>
        <w:rPr>
          <w:lang w:val="en-ID"/>
        </w:rPr>
        <w:t>Tabel</w:t>
      </w:r>
      <w:proofErr w:type="spellEnd"/>
      <w:r>
        <w:rPr>
          <w:lang w:val="en-ID"/>
        </w:rPr>
        <w:t xml:space="preserve"> Detail </w:t>
      </w:r>
      <w:proofErr w:type="spellStart"/>
      <w:r>
        <w:rPr>
          <w:lang w:val="en-ID"/>
        </w:rPr>
        <w:t>Pendapatan</w:t>
      </w:r>
      <w:proofErr w:type="spellEnd"/>
      <w:r>
        <w:rPr>
          <w:lang w:val="en-ID"/>
        </w:rPr>
        <w:t xml:space="preserve"> </w:t>
      </w:r>
      <w:proofErr w:type="spellStart"/>
      <w:r>
        <w:rPr>
          <w:lang w:val="en-ID"/>
        </w:rPr>
        <w:t>suatu</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bookmarkEnd w:id="1227"/>
      <w:proofErr w:type="spellEnd"/>
    </w:p>
    <w:p w14:paraId="4B6EC4F5" w14:textId="7386BF98" w:rsidR="0053799E" w:rsidRDefault="0053799E" w:rsidP="004B2AF0">
      <w:pPr>
        <w:ind w:firstLine="0"/>
        <w:jc w:val="center"/>
        <w:rPr>
          <w:lang w:val="en-ID"/>
        </w:rPr>
      </w:pPr>
    </w:p>
    <w:p w14:paraId="0120913D" w14:textId="77777777" w:rsidR="00232A79" w:rsidRDefault="0053799E" w:rsidP="00232A79">
      <w:pPr>
        <w:keepNext/>
        <w:ind w:firstLine="0"/>
        <w:jc w:val="center"/>
      </w:pPr>
      <w:r>
        <w:rPr>
          <w:noProof/>
          <w:lang w:val="en-ID"/>
        </w:rPr>
        <w:lastRenderedPageBreak/>
        <w:drawing>
          <wp:inline distT="0" distB="0" distL="0" distR="0" wp14:anchorId="2193075D" wp14:editId="46D5A928">
            <wp:extent cx="6151880" cy="45561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4556125"/>
                    </a:xfrm>
                    <a:prstGeom prst="rect">
                      <a:avLst/>
                    </a:prstGeom>
                  </pic:spPr>
                </pic:pic>
              </a:graphicData>
            </a:graphic>
          </wp:inline>
        </w:drawing>
      </w:r>
    </w:p>
    <w:p w14:paraId="13712D32" w14:textId="6E84F3E7" w:rsidR="0053799E" w:rsidRPr="00232A79" w:rsidRDefault="00232A79" w:rsidP="00232A79">
      <w:pPr>
        <w:pStyle w:val="Caption"/>
        <w:rPr>
          <w:lang w:val="en-ID"/>
        </w:rPr>
      </w:pPr>
      <w:bookmarkStart w:id="1228" w:name="_Toc75885277"/>
      <w:r>
        <w:t xml:space="preserve">Lampiran </w:t>
      </w:r>
      <w:r>
        <w:fldChar w:fldCharType="begin"/>
      </w:r>
      <w:r>
        <w:instrText xml:space="preserve"> SEQ Lampiran \* ARABIC </w:instrText>
      </w:r>
      <w:r>
        <w:fldChar w:fldCharType="separate"/>
      </w:r>
      <w:r>
        <w:rPr>
          <w:noProof/>
        </w:rPr>
        <w:t>25</w:t>
      </w:r>
      <w:r>
        <w:fldChar w:fldCharType="end"/>
      </w:r>
      <w:r>
        <w:rPr>
          <w:lang w:val="en-ID"/>
        </w:rPr>
        <w:t xml:space="preserve"> </w:t>
      </w:r>
      <w:r>
        <w:rPr>
          <w:lang w:val="en-ID"/>
        </w:rPr>
        <w:t xml:space="preserve">Halaman Detail </w:t>
      </w:r>
      <w:proofErr w:type="spellStart"/>
      <w:r>
        <w:rPr>
          <w:lang w:val="en-ID"/>
        </w:rPr>
        <w:t>Pendapatan</w:t>
      </w:r>
      <w:bookmarkEnd w:id="1228"/>
      <w:proofErr w:type="spellEnd"/>
    </w:p>
    <w:p w14:paraId="02A8460B" w14:textId="0C93BF9C" w:rsidR="0053799E" w:rsidRDefault="0053799E" w:rsidP="004B2AF0">
      <w:pPr>
        <w:ind w:firstLine="0"/>
        <w:jc w:val="center"/>
        <w:rPr>
          <w:lang w:val="en-ID"/>
        </w:rPr>
      </w:pPr>
    </w:p>
    <w:p w14:paraId="5A5775CF" w14:textId="77777777" w:rsidR="00232A79" w:rsidRDefault="0053799E" w:rsidP="00232A79">
      <w:pPr>
        <w:keepNext/>
        <w:ind w:firstLine="0"/>
        <w:jc w:val="center"/>
      </w:pPr>
      <w:r>
        <w:rPr>
          <w:noProof/>
          <w:lang w:val="en-ID"/>
        </w:rPr>
        <w:lastRenderedPageBreak/>
        <w:drawing>
          <wp:inline distT="0" distB="0" distL="0" distR="0" wp14:anchorId="391699A0" wp14:editId="2C8BCF06">
            <wp:extent cx="6151880" cy="31591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3159125"/>
                    </a:xfrm>
                    <a:prstGeom prst="rect">
                      <a:avLst/>
                    </a:prstGeom>
                  </pic:spPr>
                </pic:pic>
              </a:graphicData>
            </a:graphic>
          </wp:inline>
        </w:drawing>
      </w:r>
    </w:p>
    <w:p w14:paraId="1B2A8335" w14:textId="6E61B589" w:rsidR="0053799E" w:rsidRPr="00232A79" w:rsidRDefault="00232A79" w:rsidP="00232A79">
      <w:pPr>
        <w:pStyle w:val="Caption"/>
        <w:rPr>
          <w:lang w:val="en-ID"/>
        </w:rPr>
      </w:pPr>
      <w:bookmarkStart w:id="1229" w:name="_Toc75885278"/>
      <w:r>
        <w:t xml:space="preserve">Lampiran </w:t>
      </w:r>
      <w:r>
        <w:fldChar w:fldCharType="begin"/>
      </w:r>
      <w:r>
        <w:instrText xml:space="preserve"> SEQ Lampiran \* ARABIC </w:instrText>
      </w:r>
      <w:r>
        <w:fldChar w:fldCharType="separate"/>
      </w:r>
      <w:r>
        <w:rPr>
          <w:noProof/>
        </w:rPr>
        <w:t>26</w:t>
      </w:r>
      <w:r>
        <w:fldChar w:fldCharType="end"/>
      </w:r>
      <w:r>
        <w:rPr>
          <w:lang w:val="en-ID"/>
        </w:rPr>
        <w:t xml:space="preserve"> </w:t>
      </w:r>
      <w:proofErr w:type="spellStart"/>
      <w:r>
        <w:rPr>
          <w:lang w:val="en-ID"/>
        </w:rPr>
        <w:t>Tampilan</w:t>
      </w:r>
      <w:proofErr w:type="spellEnd"/>
      <w:r>
        <w:rPr>
          <w:lang w:val="en-ID"/>
        </w:rPr>
        <w:t xml:space="preserve"> Excel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bookmarkEnd w:id="1229"/>
      <w:proofErr w:type="spellEnd"/>
    </w:p>
    <w:p w14:paraId="4505C506" w14:textId="77777777" w:rsidR="00232A79" w:rsidRDefault="0053799E" w:rsidP="00232A79">
      <w:pPr>
        <w:keepNext/>
        <w:ind w:firstLine="0"/>
        <w:jc w:val="center"/>
      </w:pPr>
      <w:r>
        <w:rPr>
          <w:noProof/>
          <w:lang w:val="en-ID"/>
        </w:rPr>
        <w:drawing>
          <wp:inline distT="0" distB="0" distL="0" distR="0" wp14:anchorId="7461CF3C" wp14:editId="1D2090F4">
            <wp:extent cx="6151880" cy="38766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51880" cy="3876675"/>
                    </a:xfrm>
                    <a:prstGeom prst="rect">
                      <a:avLst/>
                    </a:prstGeom>
                  </pic:spPr>
                </pic:pic>
              </a:graphicData>
            </a:graphic>
          </wp:inline>
        </w:drawing>
      </w:r>
    </w:p>
    <w:p w14:paraId="4A6A6E80" w14:textId="00847EBF" w:rsidR="0053799E" w:rsidRPr="00232A79" w:rsidRDefault="00232A79" w:rsidP="00232A79">
      <w:pPr>
        <w:pStyle w:val="Caption"/>
        <w:rPr>
          <w:lang w:val="en-ID"/>
        </w:rPr>
      </w:pPr>
      <w:bookmarkStart w:id="1230" w:name="_Toc75885279"/>
      <w:r>
        <w:t xml:space="preserve">Lampiran </w:t>
      </w:r>
      <w:r>
        <w:fldChar w:fldCharType="begin"/>
      </w:r>
      <w:r>
        <w:instrText xml:space="preserve"> SEQ Lampiran \* ARABIC </w:instrText>
      </w:r>
      <w:r>
        <w:fldChar w:fldCharType="separate"/>
      </w:r>
      <w:r>
        <w:rPr>
          <w:noProof/>
        </w:rPr>
        <w:t>27</w:t>
      </w:r>
      <w:r>
        <w:fldChar w:fldCharType="end"/>
      </w:r>
      <w:r>
        <w:rPr>
          <w:lang w:val="en-ID"/>
        </w:rPr>
        <w:t xml:space="preserve"> </w:t>
      </w:r>
      <w:r>
        <w:rPr>
          <w:lang w:val="en-ID"/>
        </w:rPr>
        <w:t xml:space="preserve">Halaman </w:t>
      </w:r>
      <w:proofErr w:type="spellStart"/>
      <w:r>
        <w:rPr>
          <w:lang w:val="en-ID"/>
        </w:rPr>
        <w:t>Royalti</w:t>
      </w:r>
      <w:proofErr w:type="spellEnd"/>
      <w:r>
        <w:rPr>
          <w:lang w:val="en-ID"/>
        </w:rPr>
        <w:t xml:space="preserve"> </w:t>
      </w:r>
      <w:r>
        <w:rPr>
          <w:i/>
          <w:lang w:val="en-ID"/>
        </w:rPr>
        <w:t>Tab</w:t>
      </w:r>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w:t>
      </w:r>
      <w:bookmarkEnd w:id="1230"/>
    </w:p>
    <w:p w14:paraId="15BC6D65" w14:textId="77777777" w:rsidR="00232A79" w:rsidRDefault="001813DC" w:rsidP="00232A79">
      <w:pPr>
        <w:keepNext/>
        <w:ind w:firstLine="0"/>
        <w:jc w:val="center"/>
      </w:pPr>
      <w:r>
        <w:rPr>
          <w:noProof/>
          <w:lang w:val="en-ID"/>
        </w:rPr>
        <w:lastRenderedPageBreak/>
        <w:drawing>
          <wp:inline distT="0" distB="0" distL="0" distR="0" wp14:anchorId="47E5E682" wp14:editId="03863BD2">
            <wp:extent cx="6151880" cy="336740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7C4E0C4A" w14:textId="5C22B58C" w:rsidR="001813DC" w:rsidRPr="00232A79" w:rsidRDefault="00232A79" w:rsidP="00232A79">
      <w:pPr>
        <w:pStyle w:val="Caption"/>
        <w:rPr>
          <w:lang w:val="en-ID"/>
        </w:rPr>
      </w:pPr>
      <w:bookmarkStart w:id="1231" w:name="_Toc75885280"/>
      <w:r>
        <w:t xml:space="preserve">Lampiran </w:t>
      </w:r>
      <w:r>
        <w:fldChar w:fldCharType="begin"/>
      </w:r>
      <w:r>
        <w:instrText xml:space="preserve"> SEQ Lampiran \* ARABIC </w:instrText>
      </w:r>
      <w:r>
        <w:fldChar w:fldCharType="separate"/>
      </w:r>
      <w:r>
        <w:rPr>
          <w:noProof/>
        </w:rPr>
        <w:t>28</w:t>
      </w:r>
      <w:r>
        <w:fldChar w:fldCharType="end"/>
      </w:r>
      <w:r>
        <w:rPr>
          <w:lang w:val="en-ID"/>
        </w:rPr>
        <w:t xml:space="preserve"> </w:t>
      </w:r>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bookmarkEnd w:id="1231"/>
      <w:proofErr w:type="spellEnd"/>
    </w:p>
    <w:p w14:paraId="3A3D9C14" w14:textId="77777777" w:rsidR="00232A79" w:rsidRDefault="001813DC" w:rsidP="00232A79">
      <w:pPr>
        <w:keepNext/>
        <w:ind w:firstLine="0"/>
        <w:jc w:val="center"/>
      </w:pPr>
      <w:r>
        <w:rPr>
          <w:noProof/>
          <w:lang w:val="en-ID"/>
        </w:rPr>
        <w:drawing>
          <wp:inline distT="0" distB="0" distL="0" distR="0" wp14:anchorId="2ECF541B" wp14:editId="52AA5506">
            <wp:extent cx="6151880" cy="336740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8997525" w14:textId="7F6142A3" w:rsidR="00232A79" w:rsidRPr="00232A79" w:rsidRDefault="00232A79" w:rsidP="00232A79">
      <w:pPr>
        <w:pStyle w:val="Caption"/>
        <w:rPr>
          <w:lang w:val="en-ID"/>
        </w:rPr>
      </w:pPr>
      <w:bookmarkStart w:id="1232" w:name="_Toc75885281"/>
      <w:r>
        <w:t xml:space="preserve">Lampiran </w:t>
      </w:r>
      <w:r>
        <w:fldChar w:fldCharType="begin"/>
      </w:r>
      <w:r>
        <w:instrText xml:space="preserve"> SEQ Lampiran \* ARABIC </w:instrText>
      </w:r>
      <w:r>
        <w:fldChar w:fldCharType="separate"/>
      </w:r>
      <w:r>
        <w:rPr>
          <w:noProof/>
        </w:rPr>
        <w:t>29</w:t>
      </w:r>
      <w:r>
        <w:fldChar w:fldCharType="end"/>
      </w:r>
      <w:r>
        <w:rPr>
          <w:lang w:val="en-ID"/>
        </w:rPr>
        <w:t xml:space="preserve"> </w:t>
      </w:r>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Memilih</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Royalti</w:t>
      </w:r>
      <w:bookmarkEnd w:id="1232"/>
      <w:proofErr w:type="spellEnd"/>
    </w:p>
    <w:p w14:paraId="2D57C2A3" w14:textId="1AD2B8F7" w:rsidR="001813DC" w:rsidRDefault="001813DC" w:rsidP="004B2AF0">
      <w:pPr>
        <w:ind w:firstLine="0"/>
        <w:jc w:val="center"/>
        <w:rPr>
          <w:lang w:val="en-ID"/>
        </w:rPr>
      </w:pPr>
    </w:p>
    <w:p w14:paraId="397DE29F" w14:textId="77777777" w:rsidR="00232A79" w:rsidRDefault="001813DC" w:rsidP="00232A79">
      <w:pPr>
        <w:keepNext/>
        <w:ind w:firstLine="0"/>
        <w:jc w:val="center"/>
      </w:pPr>
      <w:r>
        <w:rPr>
          <w:noProof/>
          <w:lang w:val="en-ID"/>
        </w:rPr>
        <w:lastRenderedPageBreak/>
        <w:drawing>
          <wp:inline distT="0" distB="0" distL="0" distR="0" wp14:anchorId="7EF5B146" wp14:editId="04B3DFD9">
            <wp:extent cx="6151880" cy="3367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10E95BA" w14:textId="6BFC322A" w:rsidR="001813DC" w:rsidRDefault="00232A79" w:rsidP="00232A79">
      <w:pPr>
        <w:pStyle w:val="Caption"/>
        <w:rPr>
          <w:lang w:val="en-ID"/>
        </w:rPr>
      </w:pPr>
      <w:bookmarkStart w:id="1233" w:name="_Toc75885282"/>
      <w:r>
        <w:t xml:space="preserve">Lampiran </w:t>
      </w:r>
      <w:r>
        <w:fldChar w:fldCharType="begin"/>
      </w:r>
      <w:r>
        <w:instrText xml:space="preserve"> SEQ Lampiran \* ARABIC </w:instrText>
      </w:r>
      <w:r>
        <w:fldChar w:fldCharType="separate"/>
      </w:r>
      <w:r>
        <w:rPr>
          <w:noProof/>
        </w:rPr>
        <w:t>30</w:t>
      </w:r>
      <w:r>
        <w:fldChar w:fldCharType="end"/>
      </w:r>
      <w:r>
        <w:rPr>
          <w:lang w:val="en-ID"/>
        </w:rPr>
        <w:t xml:space="preserve"> </w:t>
      </w:r>
      <w:r>
        <w:rPr>
          <w:lang w:val="en-ID"/>
        </w:rPr>
        <w:t xml:space="preserve">Halaman </w:t>
      </w:r>
      <w:proofErr w:type="spellStart"/>
      <w:r>
        <w:rPr>
          <w:lang w:val="en-ID"/>
        </w:rPr>
        <w:t>Pembayaran</w:t>
      </w:r>
      <w:proofErr w:type="spellEnd"/>
      <w:r>
        <w:rPr>
          <w:lang w:val="en-ID"/>
        </w:rPr>
        <w:t xml:space="preserve"> </w:t>
      </w:r>
      <w:proofErr w:type="spellStart"/>
      <w:r>
        <w:rPr>
          <w:lang w:val="en-ID"/>
        </w:rPr>
        <w:t>Royalti</w:t>
      </w:r>
      <w:bookmarkEnd w:id="1233"/>
      <w:proofErr w:type="spellEnd"/>
    </w:p>
    <w:p w14:paraId="4C08179A" w14:textId="77777777" w:rsidR="00232A79" w:rsidRPr="00232A79" w:rsidRDefault="00232A79" w:rsidP="00232A79">
      <w:pPr>
        <w:rPr>
          <w:lang w:val="en-ID"/>
        </w:rPr>
      </w:pPr>
    </w:p>
    <w:p w14:paraId="08B80DAD" w14:textId="77777777" w:rsidR="00232A79" w:rsidRDefault="001813DC" w:rsidP="00232A79">
      <w:pPr>
        <w:keepNext/>
        <w:ind w:firstLine="0"/>
        <w:jc w:val="center"/>
      </w:pPr>
      <w:r>
        <w:rPr>
          <w:noProof/>
          <w:lang w:val="en-ID"/>
        </w:rPr>
        <w:drawing>
          <wp:inline distT="0" distB="0" distL="0" distR="0" wp14:anchorId="1DF73CA0" wp14:editId="62D32C7E">
            <wp:extent cx="6151880" cy="303911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039110"/>
                    </a:xfrm>
                    <a:prstGeom prst="rect">
                      <a:avLst/>
                    </a:prstGeom>
                  </pic:spPr>
                </pic:pic>
              </a:graphicData>
            </a:graphic>
          </wp:inline>
        </w:drawing>
      </w:r>
    </w:p>
    <w:p w14:paraId="752EF554" w14:textId="5E6A2F5B" w:rsidR="001813DC" w:rsidRPr="00232A79" w:rsidRDefault="00232A79" w:rsidP="00232A79">
      <w:pPr>
        <w:pStyle w:val="Caption"/>
        <w:rPr>
          <w:lang w:val="en-ID"/>
        </w:rPr>
      </w:pPr>
      <w:bookmarkStart w:id="1234" w:name="_Toc75885283"/>
      <w:r>
        <w:t xml:space="preserve">Lampiran </w:t>
      </w:r>
      <w:r>
        <w:fldChar w:fldCharType="begin"/>
      </w:r>
      <w:r>
        <w:instrText xml:space="preserve"> SEQ Lampiran \* ARABIC </w:instrText>
      </w:r>
      <w:r>
        <w:fldChar w:fldCharType="separate"/>
      </w:r>
      <w:r>
        <w:rPr>
          <w:noProof/>
        </w:rPr>
        <w:t>31</w:t>
      </w:r>
      <w:r>
        <w:fldChar w:fldCharType="end"/>
      </w:r>
      <w:r>
        <w:rPr>
          <w:lang w:val="en-ID"/>
        </w:rPr>
        <w:t xml:space="preserve"> </w:t>
      </w:r>
      <w:r>
        <w:rPr>
          <w:lang w:val="en-ID"/>
        </w:rPr>
        <w:t xml:space="preserve">Modal </w:t>
      </w:r>
      <w:proofErr w:type="spellStart"/>
      <w:r>
        <w:rPr>
          <w:lang w:val="en-ID"/>
        </w:rPr>
        <w:t>Konfirmasi</w:t>
      </w:r>
      <w:proofErr w:type="spellEnd"/>
      <w:r>
        <w:rPr>
          <w:lang w:val="en-ID"/>
        </w:rPr>
        <w:t xml:space="preserve"> Bukti Bayar </w:t>
      </w:r>
      <w:proofErr w:type="spellStart"/>
      <w:r>
        <w:rPr>
          <w:lang w:val="en-ID"/>
        </w:rPr>
        <w:t>Pembayaran</w:t>
      </w:r>
      <w:proofErr w:type="spellEnd"/>
      <w:r>
        <w:rPr>
          <w:lang w:val="en-ID"/>
        </w:rPr>
        <w:t xml:space="preserve"> </w:t>
      </w:r>
      <w:proofErr w:type="spellStart"/>
      <w:r>
        <w:rPr>
          <w:lang w:val="en-ID"/>
        </w:rPr>
        <w:t>Royalti</w:t>
      </w:r>
      <w:bookmarkEnd w:id="1234"/>
      <w:proofErr w:type="spellEnd"/>
    </w:p>
    <w:p w14:paraId="062087C8" w14:textId="2905BF73" w:rsidR="001813DC" w:rsidRDefault="001813DC" w:rsidP="004B2AF0">
      <w:pPr>
        <w:ind w:firstLine="0"/>
        <w:jc w:val="center"/>
        <w:rPr>
          <w:lang w:val="en-ID"/>
        </w:rPr>
      </w:pPr>
    </w:p>
    <w:p w14:paraId="71A5437E" w14:textId="77777777" w:rsidR="00232A79" w:rsidRDefault="001813DC" w:rsidP="00232A79">
      <w:pPr>
        <w:keepNext/>
        <w:ind w:firstLine="0"/>
        <w:jc w:val="center"/>
      </w:pPr>
      <w:r>
        <w:rPr>
          <w:noProof/>
          <w:lang w:val="en-ID"/>
        </w:rPr>
        <w:lastRenderedPageBreak/>
        <w:drawing>
          <wp:inline distT="0" distB="0" distL="0" distR="0" wp14:anchorId="6CD6DBC8" wp14:editId="2CE51CD6">
            <wp:extent cx="6151880" cy="3367405"/>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17925C6" w14:textId="016AE2DB" w:rsidR="001813DC" w:rsidRDefault="00232A79" w:rsidP="00232A79">
      <w:pPr>
        <w:pStyle w:val="Caption"/>
        <w:rPr>
          <w:lang w:val="en-ID"/>
        </w:rPr>
      </w:pPr>
      <w:bookmarkStart w:id="1235" w:name="_Toc75885284"/>
      <w:r>
        <w:t xml:space="preserve">Lampiran </w:t>
      </w:r>
      <w:r>
        <w:fldChar w:fldCharType="begin"/>
      </w:r>
      <w:r>
        <w:instrText xml:space="preserve"> SEQ Lampiran \* ARABIC </w:instrText>
      </w:r>
      <w:r>
        <w:fldChar w:fldCharType="separate"/>
      </w:r>
      <w:r>
        <w:rPr>
          <w:noProof/>
        </w:rPr>
        <w:t>32</w:t>
      </w:r>
      <w:r>
        <w:fldChar w:fldCharType="end"/>
      </w:r>
      <w:r>
        <w:rPr>
          <w:lang w:val="en-ID"/>
        </w:rPr>
        <w:t xml:space="preserve"> </w:t>
      </w:r>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Tidak</w:t>
      </w:r>
      <w:proofErr w:type="spellEnd"/>
      <w:r>
        <w:rPr>
          <w:lang w:val="en-ID"/>
        </w:rPr>
        <w:t xml:space="preserve"> Ada </w:t>
      </w:r>
      <w:proofErr w:type="spellStart"/>
      <w:r>
        <w:rPr>
          <w:lang w:val="en-ID"/>
        </w:rPr>
        <w:t>Royalti</w:t>
      </w:r>
      <w:proofErr w:type="spellEnd"/>
      <w:r>
        <w:rPr>
          <w:lang w:val="en-ID"/>
        </w:rPr>
        <w:t xml:space="preserve"> yang </w:t>
      </w:r>
      <w:proofErr w:type="spellStart"/>
      <w:r>
        <w:rPr>
          <w:lang w:val="en-ID"/>
        </w:rPr>
        <w:t>Dapat</w:t>
      </w:r>
      <w:proofErr w:type="spellEnd"/>
      <w:r>
        <w:rPr>
          <w:lang w:val="en-ID"/>
        </w:rPr>
        <w:t xml:space="preserve"> </w:t>
      </w:r>
      <w:proofErr w:type="spellStart"/>
      <w:r>
        <w:rPr>
          <w:lang w:val="en-ID"/>
        </w:rPr>
        <w:t>Diajukan</w:t>
      </w:r>
      <w:proofErr w:type="spellEnd"/>
      <w:r>
        <w:rPr>
          <w:lang w:val="en-ID"/>
        </w:rPr>
        <w:t xml:space="preserve"> / </w:t>
      </w:r>
      <w:proofErr w:type="spellStart"/>
      <w:r>
        <w:rPr>
          <w:lang w:val="en-ID"/>
        </w:rPr>
        <w:t>Dibayar</w:t>
      </w:r>
      <w:bookmarkEnd w:id="1235"/>
      <w:proofErr w:type="spellEnd"/>
    </w:p>
    <w:p w14:paraId="69546CC5" w14:textId="77777777" w:rsidR="00232A79" w:rsidRPr="00232A79" w:rsidRDefault="00232A79" w:rsidP="00232A79">
      <w:pPr>
        <w:rPr>
          <w:lang w:val="en-ID"/>
        </w:rPr>
      </w:pPr>
    </w:p>
    <w:p w14:paraId="7897051A" w14:textId="77777777" w:rsidR="00232A79" w:rsidRDefault="007A4610" w:rsidP="00232A79">
      <w:pPr>
        <w:keepNext/>
        <w:ind w:firstLine="0"/>
        <w:jc w:val="center"/>
      </w:pPr>
      <w:r>
        <w:rPr>
          <w:noProof/>
          <w:lang w:val="en-ID"/>
        </w:rPr>
        <w:drawing>
          <wp:inline distT="0" distB="0" distL="0" distR="0" wp14:anchorId="220E2D10" wp14:editId="197A9EA5">
            <wp:extent cx="6151880" cy="33674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DFCCBDF" w14:textId="7BAB4314" w:rsidR="001813DC" w:rsidRPr="00232A79" w:rsidRDefault="00232A79" w:rsidP="00232A79">
      <w:pPr>
        <w:pStyle w:val="Caption"/>
        <w:rPr>
          <w:lang w:val="en-ID"/>
        </w:rPr>
      </w:pPr>
      <w:bookmarkStart w:id="1236" w:name="_Toc75885285"/>
      <w:r>
        <w:t xml:space="preserve">Lampiran </w:t>
      </w:r>
      <w:r>
        <w:fldChar w:fldCharType="begin"/>
      </w:r>
      <w:r>
        <w:instrText xml:space="preserve"> SEQ Lampiran \* ARABIC </w:instrText>
      </w:r>
      <w:r>
        <w:fldChar w:fldCharType="separate"/>
      </w:r>
      <w:r>
        <w:rPr>
          <w:noProof/>
        </w:rPr>
        <w:t>33</w:t>
      </w:r>
      <w:r>
        <w:fldChar w:fldCharType="end"/>
      </w:r>
      <w:r>
        <w:rPr>
          <w:lang w:val="en-ID"/>
        </w:rPr>
        <w:t xml:space="preserve"> </w:t>
      </w:r>
      <w:r>
        <w:rPr>
          <w:lang w:val="en-ID"/>
        </w:rPr>
        <w:t xml:space="preserve">Halaman Detail </w:t>
      </w:r>
      <w:proofErr w:type="spellStart"/>
      <w:r>
        <w:rPr>
          <w:lang w:val="en-ID"/>
        </w:rPr>
        <w:t>Royalti</w:t>
      </w:r>
      <w:proofErr w:type="spellEnd"/>
      <w:r>
        <w:rPr>
          <w:lang w:val="en-ID"/>
        </w:rPr>
        <w:t xml:space="preserve"> </w:t>
      </w:r>
      <w:proofErr w:type="spellStart"/>
      <w:r>
        <w:rPr>
          <w:lang w:val="en-ID"/>
        </w:rPr>
        <w:t>Penulis</w:t>
      </w:r>
      <w:bookmarkEnd w:id="1236"/>
      <w:proofErr w:type="spellEnd"/>
    </w:p>
    <w:p w14:paraId="7199C448" w14:textId="77777777" w:rsidR="00232A79" w:rsidRDefault="007A4610" w:rsidP="00232A79">
      <w:pPr>
        <w:keepNext/>
        <w:ind w:firstLine="0"/>
        <w:jc w:val="center"/>
      </w:pPr>
      <w:r>
        <w:rPr>
          <w:noProof/>
          <w:lang w:val="en-ID"/>
        </w:rPr>
        <w:lastRenderedPageBreak/>
        <w:drawing>
          <wp:inline distT="0" distB="0" distL="0" distR="0" wp14:anchorId="137478FE" wp14:editId="52ED71D0">
            <wp:extent cx="6151880" cy="349885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498850"/>
                    </a:xfrm>
                    <a:prstGeom prst="rect">
                      <a:avLst/>
                    </a:prstGeom>
                  </pic:spPr>
                </pic:pic>
              </a:graphicData>
            </a:graphic>
          </wp:inline>
        </w:drawing>
      </w:r>
    </w:p>
    <w:p w14:paraId="6255064B" w14:textId="5885381A" w:rsidR="007A4610" w:rsidRDefault="00232A79" w:rsidP="00232A79">
      <w:pPr>
        <w:pStyle w:val="Caption"/>
        <w:rPr>
          <w:lang w:val="en-ID"/>
        </w:rPr>
      </w:pPr>
      <w:bookmarkStart w:id="1237" w:name="_Toc75885286"/>
      <w:r>
        <w:t xml:space="preserve">Lampiran </w:t>
      </w:r>
      <w:r>
        <w:fldChar w:fldCharType="begin"/>
      </w:r>
      <w:r>
        <w:instrText xml:space="preserve"> SEQ Lampiran \* ARABIC </w:instrText>
      </w:r>
      <w:r>
        <w:fldChar w:fldCharType="separate"/>
      </w:r>
      <w:r>
        <w:rPr>
          <w:noProof/>
        </w:rPr>
        <w:t>34</w:t>
      </w:r>
      <w:r>
        <w:fldChar w:fldCharType="end"/>
      </w:r>
      <w:r>
        <w:rPr>
          <w:lang w:val="en-ID"/>
        </w:rPr>
        <w:t xml:space="preserve"> </w:t>
      </w:r>
      <w:r>
        <w:rPr>
          <w:lang w:val="en-ID"/>
        </w:rPr>
        <w:t xml:space="preserve">Halaman </w:t>
      </w:r>
      <w:proofErr w:type="spellStart"/>
      <w:r>
        <w:rPr>
          <w:lang w:val="en-ID"/>
        </w:rPr>
        <w:t>Royalti</w:t>
      </w:r>
      <w:proofErr w:type="spellEnd"/>
      <w:r>
        <w:rPr>
          <w:lang w:val="en-ID"/>
        </w:rPr>
        <w:t xml:space="preserve"> </w:t>
      </w:r>
      <w:r>
        <w:rPr>
          <w:i/>
          <w:lang w:val="en-ID"/>
        </w:rPr>
        <w:t>Tab</w:t>
      </w:r>
      <w:r>
        <w:rPr>
          <w:lang w:val="en-ID"/>
        </w:rPr>
        <w:t xml:space="preserve"> “Riwayat </w:t>
      </w:r>
      <w:proofErr w:type="spellStart"/>
      <w:r>
        <w:rPr>
          <w:lang w:val="en-ID"/>
        </w:rPr>
        <w:t>Royalti</w:t>
      </w:r>
      <w:proofErr w:type="spellEnd"/>
      <w:r>
        <w:rPr>
          <w:lang w:val="en-ID"/>
        </w:rPr>
        <w:t>”</w:t>
      </w:r>
      <w:bookmarkEnd w:id="1237"/>
    </w:p>
    <w:p w14:paraId="7B5D716C" w14:textId="77777777" w:rsidR="00232A79" w:rsidRPr="00232A79" w:rsidRDefault="00232A79" w:rsidP="00232A79">
      <w:pPr>
        <w:rPr>
          <w:lang w:val="en-ID"/>
        </w:rPr>
      </w:pPr>
    </w:p>
    <w:p w14:paraId="23F20D04" w14:textId="77777777" w:rsidR="00232A79" w:rsidRDefault="007A4610" w:rsidP="00232A79">
      <w:pPr>
        <w:keepNext/>
        <w:ind w:firstLine="0"/>
        <w:jc w:val="center"/>
      </w:pPr>
      <w:r>
        <w:rPr>
          <w:noProof/>
          <w:lang w:val="en-ID"/>
        </w:rPr>
        <w:drawing>
          <wp:inline distT="0" distB="0" distL="0" distR="0" wp14:anchorId="368929DF" wp14:editId="25111313">
            <wp:extent cx="6151880" cy="33674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0552B79" w14:textId="7CDDB189" w:rsidR="007A4610" w:rsidRPr="00232A79" w:rsidRDefault="00232A79" w:rsidP="00232A79">
      <w:pPr>
        <w:pStyle w:val="Caption"/>
        <w:rPr>
          <w:lang w:val="en-ID"/>
        </w:rPr>
      </w:pPr>
      <w:bookmarkStart w:id="1238" w:name="_Toc75885287"/>
      <w:r>
        <w:t xml:space="preserve">Lampiran </w:t>
      </w:r>
      <w:r>
        <w:fldChar w:fldCharType="begin"/>
      </w:r>
      <w:r>
        <w:instrText xml:space="preserve"> SEQ Lampiran \* ARABIC </w:instrText>
      </w:r>
      <w:r>
        <w:fldChar w:fldCharType="separate"/>
      </w:r>
      <w:r>
        <w:rPr>
          <w:noProof/>
        </w:rPr>
        <w:t>35</w:t>
      </w:r>
      <w:r>
        <w:fldChar w:fldCharType="end"/>
      </w:r>
      <w:r>
        <w:rPr>
          <w:lang w:val="en-ID"/>
        </w:rPr>
        <w:t xml:space="preserve"> </w:t>
      </w:r>
      <w:r>
        <w:rPr>
          <w:lang w:val="en-ID"/>
        </w:rPr>
        <w:t xml:space="preserve">Halaman </w:t>
      </w:r>
      <w:proofErr w:type="spellStart"/>
      <w:r>
        <w:rPr>
          <w:lang w:val="en-ID"/>
        </w:rPr>
        <w:t>Penulis</w:t>
      </w:r>
      <w:proofErr w:type="spellEnd"/>
      <w:r>
        <w:rPr>
          <w:lang w:val="en-ID"/>
        </w:rPr>
        <w:t xml:space="preserve"> </w:t>
      </w:r>
      <w:r>
        <w:rPr>
          <w:i/>
          <w:lang w:val="en-ID"/>
        </w:rPr>
        <w:t>Tab</w:t>
      </w:r>
      <w:r>
        <w:rPr>
          <w:lang w:val="en-ID"/>
        </w:rPr>
        <w:t xml:space="preserve"> Riwayat </w:t>
      </w:r>
      <w:proofErr w:type="spellStart"/>
      <w:r>
        <w:rPr>
          <w:lang w:val="en-ID"/>
        </w:rPr>
        <w:t>Royalti</w:t>
      </w:r>
      <w:bookmarkEnd w:id="1238"/>
      <w:proofErr w:type="spellEnd"/>
    </w:p>
    <w:p w14:paraId="73E1418C" w14:textId="77777777" w:rsidR="00232A79" w:rsidRDefault="007A4610" w:rsidP="00232A79">
      <w:pPr>
        <w:keepNext/>
        <w:ind w:firstLine="0"/>
        <w:jc w:val="center"/>
      </w:pPr>
      <w:r>
        <w:rPr>
          <w:noProof/>
          <w:lang w:val="en-ID"/>
        </w:rPr>
        <w:lastRenderedPageBreak/>
        <w:drawing>
          <wp:inline distT="0" distB="0" distL="0" distR="0" wp14:anchorId="7242B19F" wp14:editId="3BBE96F1">
            <wp:extent cx="6151880" cy="4352290"/>
            <wp:effectExtent l="19050" t="19050" r="2032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4352290"/>
                    </a:xfrm>
                    <a:prstGeom prst="rect">
                      <a:avLst/>
                    </a:prstGeom>
                    <a:ln>
                      <a:solidFill>
                        <a:schemeClr val="tx1"/>
                      </a:solidFill>
                    </a:ln>
                  </pic:spPr>
                </pic:pic>
              </a:graphicData>
            </a:graphic>
          </wp:inline>
        </w:drawing>
      </w:r>
    </w:p>
    <w:p w14:paraId="482E24C4" w14:textId="2A3069BF" w:rsidR="007A4610" w:rsidRPr="00232A79" w:rsidRDefault="00232A79" w:rsidP="00232A79">
      <w:pPr>
        <w:pStyle w:val="Caption"/>
        <w:rPr>
          <w:lang w:val="en-ID"/>
        </w:rPr>
      </w:pPr>
      <w:bookmarkStart w:id="1239" w:name="_Toc75885288"/>
      <w:r>
        <w:t xml:space="preserve">Lampiran </w:t>
      </w:r>
      <w:r>
        <w:fldChar w:fldCharType="begin"/>
      </w:r>
      <w:r>
        <w:instrText xml:space="preserve"> SEQ Lampiran \* ARABIC </w:instrText>
      </w:r>
      <w:r>
        <w:fldChar w:fldCharType="separate"/>
      </w:r>
      <w:r>
        <w:rPr>
          <w:noProof/>
        </w:rPr>
        <w:t>36</w:t>
      </w:r>
      <w:r>
        <w:fldChar w:fldCharType="end"/>
      </w:r>
      <w:r>
        <w:rPr>
          <w:lang w:val="en-ID"/>
        </w:rPr>
        <w:t xml:space="preserve"> </w:t>
      </w:r>
      <w:proofErr w:type="spellStart"/>
      <w:r>
        <w:rPr>
          <w:lang w:val="en-ID"/>
        </w:rPr>
        <w:t>Tampilan</w:t>
      </w:r>
      <w:proofErr w:type="spellEnd"/>
      <w:r>
        <w:rPr>
          <w:lang w:val="en-ID"/>
        </w:rPr>
        <w:t xml:space="preserve"> PDF </w:t>
      </w:r>
      <w:proofErr w:type="spellStart"/>
      <w:r>
        <w:rPr>
          <w:lang w:val="en-ID"/>
        </w:rPr>
        <w:t>Laporan</w:t>
      </w:r>
      <w:proofErr w:type="spellEnd"/>
      <w:r>
        <w:rPr>
          <w:lang w:val="en-ID"/>
        </w:rPr>
        <w:t xml:space="preserve"> </w:t>
      </w:r>
      <w:proofErr w:type="spellStart"/>
      <w:r>
        <w:rPr>
          <w:lang w:val="en-ID"/>
        </w:rPr>
        <w:t>Penerimaan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Penulis</w:t>
      </w:r>
      <w:bookmarkEnd w:id="1239"/>
      <w:proofErr w:type="spellEnd"/>
    </w:p>
    <w:p w14:paraId="685F6306" w14:textId="2E66D49E" w:rsidR="001070C7" w:rsidRDefault="001070C7" w:rsidP="004B2AF0">
      <w:pPr>
        <w:ind w:firstLine="0"/>
        <w:jc w:val="center"/>
        <w:rPr>
          <w:lang w:val="en-ID"/>
        </w:rPr>
      </w:pPr>
    </w:p>
    <w:p w14:paraId="19DF0675" w14:textId="77777777" w:rsidR="00232A79" w:rsidRDefault="001070C7" w:rsidP="00232A79">
      <w:pPr>
        <w:keepNext/>
        <w:ind w:firstLine="0"/>
        <w:jc w:val="center"/>
      </w:pPr>
      <w:r>
        <w:rPr>
          <w:noProof/>
          <w:lang w:val="en-ID"/>
        </w:rPr>
        <w:lastRenderedPageBreak/>
        <w:drawing>
          <wp:inline distT="0" distB="0" distL="0" distR="0" wp14:anchorId="6B1F0B88" wp14:editId="517245E7">
            <wp:extent cx="4358640" cy="729187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364527" cy="7301724"/>
                    </a:xfrm>
                    <a:prstGeom prst="rect">
                      <a:avLst/>
                    </a:prstGeom>
                  </pic:spPr>
                </pic:pic>
              </a:graphicData>
            </a:graphic>
          </wp:inline>
        </w:drawing>
      </w:r>
    </w:p>
    <w:p w14:paraId="39F77968" w14:textId="64D2F21B" w:rsidR="001070C7" w:rsidRPr="00232A79" w:rsidRDefault="00232A79" w:rsidP="00232A79">
      <w:pPr>
        <w:pStyle w:val="Caption"/>
        <w:rPr>
          <w:lang w:val="en-ID"/>
        </w:rPr>
      </w:pPr>
      <w:bookmarkStart w:id="1240" w:name="_Toc75885289"/>
      <w:r>
        <w:t xml:space="preserve">Lampiran </w:t>
      </w:r>
      <w:r>
        <w:fldChar w:fldCharType="begin"/>
      </w:r>
      <w:r>
        <w:instrText xml:space="preserve"> SEQ Lampiran \* ARABIC </w:instrText>
      </w:r>
      <w:r>
        <w:fldChar w:fldCharType="separate"/>
      </w:r>
      <w:r>
        <w:rPr>
          <w:noProof/>
        </w:rPr>
        <w:t>37</w:t>
      </w:r>
      <w:r>
        <w:fldChar w:fldCharType="end"/>
      </w:r>
      <w:r>
        <w:rPr>
          <w:lang w:val="en-ID"/>
        </w:rPr>
        <w:t xml:space="preserve"> </w:t>
      </w:r>
      <w:r>
        <w:rPr>
          <w:lang w:val="en-ID"/>
        </w:rPr>
        <w:t xml:space="preserve">Google </w:t>
      </w:r>
      <w:proofErr w:type="spellStart"/>
      <w:r>
        <w:rPr>
          <w:lang w:val="en-ID"/>
        </w:rPr>
        <w:t>Formulir</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Formulir</w:t>
      </w:r>
      <w:proofErr w:type="spellEnd"/>
      <w:r>
        <w:rPr>
          <w:lang w:val="en-ID"/>
        </w:rPr>
        <w:t xml:space="preserve"> SUS</w:t>
      </w:r>
      <w:bookmarkEnd w:id="1240"/>
    </w:p>
    <w:p w14:paraId="1DCE9AC3" w14:textId="77777777" w:rsidR="00232A79" w:rsidRDefault="001070C7" w:rsidP="00232A79">
      <w:pPr>
        <w:keepNext/>
        <w:ind w:firstLine="0"/>
        <w:jc w:val="center"/>
      </w:pPr>
      <w:r>
        <w:rPr>
          <w:noProof/>
          <w:lang w:val="en-ID"/>
        </w:rPr>
        <w:lastRenderedPageBreak/>
        <w:drawing>
          <wp:inline distT="0" distB="0" distL="0" distR="0" wp14:anchorId="33A2C3F2" wp14:editId="7D192E2D">
            <wp:extent cx="2720340" cy="7707037"/>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724952" cy="7720102"/>
                    </a:xfrm>
                    <a:prstGeom prst="rect">
                      <a:avLst/>
                    </a:prstGeom>
                  </pic:spPr>
                </pic:pic>
              </a:graphicData>
            </a:graphic>
          </wp:inline>
        </w:drawing>
      </w:r>
    </w:p>
    <w:p w14:paraId="42DE66E8" w14:textId="39758803" w:rsidR="001070C7" w:rsidRPr="00232A79" w:rsidRDefault="00232A79" w:rsidP="00232A79">
      <w:pPr>
        <w:pStyle w:val="Caption"/>
        <w:rPr>
          <w:lang w:val="en-ID"/>
        </w:rPr>
      </w:pPr>
      <w:bookmarkStart w:id="1241" w:name="_Toc75885290"/>
      <w:r>
        <w:t xml:space="preserve">Lampiran </w:t>
      </w:r>
      <w:r>
        <w:fldChar w:fldCharType="begin"/>
      </w:r>
      <w:r>
        <w:instrText xml:space="preserve"> SEQ Lampiran \* ARABIC </w:instrText>
      </w:r>
      <w:r>
        <w:fldChar w:fldCharType="separate"/>
      </w:r>
      <w:r>
        <w:rPr>
          <w:noProof/>
        </w:rPr>
        <w:t>38</w:t>
      </w:r>
      <w:r>
        <w:fldChar w:fldCharType="end"/>
      </w:r>
      <w:r>
        <w:rPr>
          <w:lang w:val="en-ID"/>
        </w:rPr>
        <w:t xml:space="preserve"> </w:t>
      </w:r>
      <w:r>
        <w:rPr>
          <w:lang w:val="en-ID"/>
        </w:rPr>
        <w:t xml:space="preserve">Hasil </w:t>
      </w:r>
      <w:proofErr w:type="spellStart"/>
      <w:r>
        <w:rPr>
          <w:lang w:val="en-ID"/>
        </w:rPr>
        <w:t>Pengujian</w:t>
      </w:r>
      <w:proofErr w:type="spellEnd"/>
      <w:r>
        <w:rPr>
          <w:lang w:val="en-ID"/>
        </w:rPr>
        <w:t xml:space="preserve"> SUS</w:t>
      </w:r>
      <w:bookmarkEnd w:id="1241"/>
    </w:p>
    <w:sectPr w:rsidR="001070C7" w:rsidRPr="00232A79">
      <w:footerReference w:type="even" r:id="rId72"/>
      <w:footerReference w:type="default" r:id="rId73"/>
      <w:pgSz w:w="12240" w:h="15840"/>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6B9704" w14:textId="77777777" w:rsidR="00B900DB" w:rsidRDefault="00B900DB">
      <w:pPr>
        <w:spacing w:line="240" w:lineRule="auto"/>
      </w:pPr>
      <w:r>
        <w:separator/>
      </w:r>
    </w:p>
    <w:p w14:paraId="2D8D2755" w14:textId="77777777" w:rsidR="00B900DB" w:rsidRDefault="00B900DB"/>
  </w:endnote>
  <w:endnote w:type="continuationSeparator" w:id="0">
    <w:p w14:paraId="4E824D9D" w14:textId="77777777" w:rsidR="00B900DB" w:rsidRDefault="00B900DB">
      <w:pPr>
        <w:spacing w:line="240" w:lineRule="auto"/>
      </w:pPr>
      <w:r>
        <w:continuationSeparator/>
      </w:r>
    </w:p>
    <w:p w14:paraId="77E871A0" w14:textId="77777777" w:rsidR="00B900DB" w:rsidRDefault="00B900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69D43" w14:textId="77777777" w:rsidR="0058768A" w:rsidRDefault="0058768A">
    <w:pPr>
      <w:jc w:val="right"/>
    </w:pPr>
  </w:p>
  <w:p w14:paraId="657BF844" w14:textId="77777777" w:rsidR="0058768A" w:rsidRDefault="0058768A">
    <w:pPr>
      <w:ind w:right="360"/>
    </w:pPr>
    <w:r>
      <w:fldChar w:fldCharType="begin"/>
    </w:r>
    <w:r>
      <w:instrText>PAGE</w:instrText>
    </w:r>
    <w:r>
      <w:fldChar w:fldCharType="end"/>
    </w:r>
  </w:p>
  <w:p w14:paraId="73F0670F" w14:textId="77777777" w:rsidR="0058768A" w:rsidRDefault="0058768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3F3D0" w14:textId="77777777" w:rsidR="0058768A" w:rsidRDefault="0058768A">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FED2B82" w14:textId="77777777" w:rsidR="0058768A" w:rsidRDefault="0058768A">
    <w:pPr>
      <w:ind w:right="360"/>
    </w:pPr>
  </w:p>
  <w:p w14:paraId="54AFB4C0" w14:textId="77777777" w:rsidR="0058768A" w:rsidRDefault="0058768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F80821" w14:textId="77777777" w:rsidR="00B900DB" w:rsidRDefault="00B900DB">
      <w:pPr>
        <w:spacing w:line="240" w:lineRule="auto"/>
      </w:pPr>
      <w:r>
        <w:separator/>
      </w:r>
    </w:p>
    <w:p w14:paraId="225C89B9" w14:textId="77777777" w:rsidR="00B900DB" w:rsidRDefault="00B900DB"/>
  </w:footnote>
  <w:footnote w:type="continuationSeparator" w:id="0">
    <w:p w14:paraId="7BB207EB" w14:textId="77777777" w:rsidR="00B900DB" w:rsidRDefault="00B900DB">
      <w:pPr>
        <w:spacing w:line="240" w:lineRule="auto"/>
      </w:pPr>
      <w:r>
        <w:continuationSeparator/>
      </w:r>
    </w:p>
    <w:p w14:paraId="77E6CB0A" w14:textId="77777777" w:rsidR="00B900DB" w:rsidRDefault="00B900D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D14D3"/>
    <w:multiLevelType w:val="hybridMultilevel"/>
    <w:tmpl w:val="26504F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511FAE"/>
    <w:multiLevelType w:val="hybridMultilevel"/>
    <w:tmpl w:val="13786AA0"/>
    <w:lvl w:ilvl="0" w:tplc="04090001">
      <w:start w:val="1"/>
      <w:numFmt w:val="bullet"/>
      <w:lvlText w:val=""/>
      <w:lvlJc w:val="left"/>
      <w:pPr>
        <w:ind w:left="3267" w:hanging="360"/>
      </w:pPr>
      <w:rPr>
        <w:rFonts w:ascii="Symbol" w:hAnsi="Symbol" w:hint="default"/>
      </w:rPr>
    </w:lvl>
    <w:lvl w:ilvl="1" w:tplc="04090003" w:tentative="1">
      <w:start w:val="1"/>
      <w:numFmt w:val="bullet"/>
      <w:lvlText w:val="o"/>
      <w:lvlJc w:val="left"/>
      <w:pPr>
        <w:ind w:left="3987" w:hanging="360"/>
      </w:pPr>
      <w:rPr>
        <w:rFonts w:ascii="Courier New" w:hAnsi="Courier New" w:cs="Courier New" w:hint="default"/>
      </w:rPr>
    </w:lvl>
    <w:lvl w:ilvl="2" w:tplc="04090005" w:tentative="1">
      <w:start w:val="1"/>
      <w:numFmt w:val="bullet"/>
      <w:lvlText w:val=""/>
      <w:lvlJc w:val="left"/>
      <w:pPr>
        <w:ind w:left="4707" w:hanging="360"/>
      </w:pPr>
      <w:rPr>
        <w:rFonts w:ascii="Wingdings" w:hAnsi="Wingdings" w:hint="default"/>
      </w:rPr>
    </w:lvl>
    <w:lvl w:ilvl="3" w:tplc="04090001" w:tentative="1">
      <w:start w:val="1"/>
      <w:numFmt w:val="bullet"/>
      <w:lvlText w:val=""/>
      <w:lvlJc w:val="left"/>
      <w:pPr>
        <w:ind w:left="5427" w:hanging="360"/>
      </w:pPr>
      <w:rPr>
        <w:rFonts w:ascii="Symbol" w:hAnsi="Symbol" w:hint="default"/>
      </w:rPr>
    </w:lvl>
    <w:lvl w:ilvl="4" w:tplc="04090003" w:tentative="1">
      <w:start w:val="1"/>
      <w:numFmt w:val="bullet"/>
      <w:lvlText w:val="o"/>
      <w:lvlJc w:val="left"/>
      <w:pPr>
        <w:ind w:left="6147" w:hanging="360"/>
      </w:pPr>
      <w:rPr>
        <w:rFonts w:ascii="Courier New" w:hAnsi="Courier New" w:cs="Courier New" w:hint="default"/>
      </w:rPr>
    </w:lvl>
    <w:lvl w:ilvl="5" w:tplc="04090005" w:tentative="1">
      <w:start w:val="1"/>
      <w:numFmt w:val="bullet"/>
      <w:lvlText w:val=""/>
      <w:lvlJc w:val="left"/>
      <w:pPr>
        <w:ind w:left="6867" w:hanging="360"/>
      </w:pPr>
      <w:rPr>
        <w:rFonts w:ascii="Wingdings" w:hAnsi="Wingdings" w:hint="default"/>
      </w:rPr>
    </w:lvl>
    <w:lvl w:ilvl="6" w:tplc="04090001" w:tentative="1">
      <w:start w:val="1"/>
      <w:numFmt w:val="bullet"/>
      <w:lvlText w:val=""/>
      <w:lvlJc w:val="left"/>
      <w:pPr>
        <w:ind w:left="7587" w:hanging="360"/>
      </w:pPr>
      <w:rPr>
        <w:rFonts w:ascii="Symbol" w:hAnsi="Symbol" w:hint="default"/>
      </w:rPr>
    </w:lvl>
    <w:lvl w:ilvl="7" w:tplc="04090003" w:tentative="1">
      <w:start w:val="1"/>
      <w:numFmt w:val="bullet"/>
      <w:lvlText w:val="o"/>
      <w:lvlJc w:val="left"/>
      <w:pPr>
        <w:ind w:left="8307" w:hanging="360"/>
      </w:pPr>
      <w:rPr>
        <w:rFonts w:ascii="Courier New" w:hAnsi="Courier New" w:cs="Courier New" w:hint="default"/>
      </w:rPr>
    </w:lvl>
    <w:lvl w:ilvl="8" w:tplc="04090005" w:tentative="1">
      <w:start w:val="1"/>
      <w:numFmt w:val="bullet"/>
      <w:lvlText w:val=""/>
      <w:lvlJc w:val="left"/>
      <w:pPr>
        <w:ind w:left="9027" w:hanging="360"/>
      </w:pPr>
      <w:rPr>
        <w:rFonts w:ascii="Wingdings" w:hAnsi="Wingdings" w:hint="default"/>
      </w:rPr>
    </w:lvl>
  </w:abstractNum>
  <w:abstractNum w:abstractNumId="2" w15:restartNumberingAfterBreak="0">
    <w:nsid w:val="0E46486A"/>
    <w:multiLevelType w:val="multilevel"/>
    <w:tmpl w:val="A3D0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016DF"/>
    <w:multiLevelType w:val="multilevel"/>
    <w:tmpl w:val="24820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 w15:restartNumberingAfterBreak="0">
    <w:nsid w:val="0FAD1322"/>
    <w:multiLevelType w:val="multilevel"/>
    <w:tmpl w:val="7DC802D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5" w15:restartNumberingAfterBreak="0">
    <w:nsid w:val="13443F93"/>
    <w:multiLevelType w:val="multilevel"/>
    <w:tmpl w:val="71A66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FF82A68"/>
    <w:multiLevelType w:val="hybridMultilevel"/>
    <w:tmpl w:val="0250315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7" w15:restartNumberingAfterBreak="0">
    <w:nsid w:val="255D0B52"/>
    <w:multiLevelType w:val="multilevel"/>
    <w:tmpl w:val="E1A06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BD302FA"/>
    <w:multiLevelType w:val="multilevel"/>
    <w:tmpl w:val="CA0EF5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0B95F30"/>
    <w:multiLevelType w:val="multilevel"/>
    <w:tmpl w:val="D83AD7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0DC2BA3"/>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2DD0B9D"/>
    <w:multiLevelType w:val="multilevel"/>
    <w:tmpl w:val="5F3048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2" w15:restartNumberingAfterBreak="0">
    <w:nsid w:val="33575580"/>
    <w:multiLevelType w:val="multilevel"/>
    <w:tmpl w:val="BCA81C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6482EB6"/>
    <w:multiLevelType w:val="multilevel"/>
    <w:tmpl w:val="57141F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4" w15:restartNumberingAfterBreak="0">
    <w:nsid w:val="381776F8"/>
    <w:multiLevelType w:val="hybridMultilevel"/>
    <w:tmpl w:val="96605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94B3691"/>
    <w:multiLevelType w:val="multilevel"/>
    <w:tmpl w:val="512C9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D885948"/>
    <w:multiLevelType w:val="multilevel"/>
    <w:tmpl w:val="2FFA155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3E516703"/>
    <w:multiLevelType w:val="multilevel"/>
    <w:tmpl w:val="5C00F5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15:restartNumberingAfterBreak="0">
    <w:nsid w:val="3EE7592B"/>
    <w:multiLevelType w:val="multilevel"/>
    <w:tmpl w:val="3892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F4E5ACD"/>
    <w:multiLevelType w:val="multilevel"/>
    <w:tmpl w:val="8988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410A6C8A"/>
    <w:multiLevelType w:val="multilevel"/>
    <w:tmpl w:val="8DE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29466AE"/>
    <w:multiLevelType w:val="multilevel"/>
    <w:tmpl w:val="D884C9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2" w15:restartNumberingAfterBreak="0">
    <w:nsid w:val="42951BAD"/>
    <w:multiLevelType w:val="multilevel"/>
    <w:tmpl w:val="F7B0E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38505D7"/>
    <w:multiLevelType w:val="multilevel"/>
    <w:tmpl w:val="7B7A5C82"/>
    <w:lvl w:ilvl="0">
      <w:start w:val="1"/>
      <w:numFmt w:val="upperLetter"/>
      <w:lvlText w:val="%1."/>
      <w:lvlJc w:val="left"/>
      <w:pPr>
        <w:ind w:left="567" w:hanging="567"/>
      </w:pPr>
      <w:rPr>
        <w:rFonts w:ascii="Times New Roman" w:eastAsia="Times New Roman" w:hAnsi="Times New Roman" w:cs="Times New Roman"/>
        <w:b/>
        <w:sz w:val="24"/>
        <w:szCs w:val="24"/>
      </w:rPr>
    </w:lvl>
    <w:lvl w:ilvl="1">
      <w:start w:val="1"/>
      <w:numFmt w:val="decimal"/>
      <w:lvlText w:val="%2."/>
      <w:lvlJc w:val="left"/>
      <w:pPr>
        <w:ind w:left="851" w:hanging="454"/>
      </w:pPr>
      <w:rPr>
        <w:rFonts w:ascii="Times New Roman" w:eastAsia="Times New Roman" w:hAnsi="Times New Roman" w:cs="Times New Roman"/>
        <w:b/>
        <w:sz w:val="24"/>
        <w:szCs w:val="24"/>
      </w:rPr>
    </w:lvl>
    <w:lvl w:ilvl="2">
      <w:start w:val="1"/>
      <w:numFmt w:val="lowerLetter"/>
      <w:lvlText w:val="%3."/>
      <w:lvlJc w:val="left"/>
      <w:pPr>
        <w:ind w:left="1134" w:hanging="397"/>
      </w:pPr>
      <w:rPr>
        <w:rFonts w:ascii="Times New Roman" w:eastAsia="Times New Roman" w:hAnsi="Times New Roman" w:cs="Times New Roman"/>
        <w:sz w:val="24"/>
        <w:szCs w:val="24"/>
      </w:r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4" w15:restartNumberingAfterBreak="0">
    <w:nsid w:val="4B9136F1"/>
    <w:multiLevelType w:val="multilevel"/>
    <w:tmpl w:val="E38CEC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5" w15:restartNumberingAfterBreak="0">
    <w:nsid w:val="4B9F5E10"/>
    <w:multiLevelType w:val="multilevel"/>
    <w:tmpl w:val="A532D7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6" w15:restartNumberingAfterBreak="0">
    <w:nsid w:val="4F7C7E44"/>
    <w:multiLevelType w:val="multilevel"/>
    <w:tmpl w:val="85E4F34E"/>
    <w:lvl w:ilvl="0">
      <w:start w:val="18"/>
      <w:numFmt w:val="decimal"/>
      <w:lvlText w:val="%1"/>
      <w:lvlJc w:val="left"/>
      <w:pPr>
        <w:ind w:left="420" w:hanging="420"/>
      </w:pPr>
    </w:lvl>
    <w:lvl w:ilvl="1">
      <w:start w:val="2"/>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4FCD3FA0"/>
    <w:multiLevelType w:val="hybridMultilevel"/>
    <w:tmpl w:val="27903096"/>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28" w15:restartNumberingAfterBreak="0">
    <w:nsid w:val="509C3742"/>
    <w:multiLevelType w:val="multilevel"/>
    <w:tmpl w:val="384A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1DD524A"/>
    <w:multiLevelType w:val="multilevel"/>
    <w:tmpl w:val="69C65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0B2602A"/>
    <w:multiLevelType w:val="multilevel"/>
    <w:tmpl w:val="F9FE4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1B52EC"/>
    <w:multiLevelType w:val="multilevel"/>
    <w:tmpl w:val="EB527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44756BD"/>
    <w:multiLevelType w:val="hybridMultilevel"/>
    <w:tmpl w:val="AC7C869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6CEB4764"/>
    <w:multiLevelType w:val="multilevel"/>
    <w:tmpl w:val="24B2168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4" w15:restartNumberingAfterBreak="0">
    <w:nsid w:val="6ED35A24"/>
    <w:multiLevelType w:val="multilevel"/>
    <w:tmpl w:val="3020B760"/>
    <w:lvl w:ilvl="0">
      <w:start w:val="1"/>
      <w:numFmt w:val="decimal"/>
      <w:lvlText w:val="%1.1"/>
      <w:lvlJc w:val="left"/>
      <w:pPr>
        <w:ind w:left="720" w:hanging="360"/>
      </w:pPr>
      <w:rPr>
        <w:rFonts w:hint="default"/>
        <w:u w:val="none"/>
      </w:rPr>
    </w:lvl>
    <w:lvl w:ilvl="1">
      <w:start w:val="1"/>
      <w:numFmt w:val="decimal"/>
      <w:pStyle w:val="Heading2"/>
      <w:lvlText w:val="%1.%2."/>
      <w:lvlJc w:val="right"/>
      <w:pPr>
        <w:ind w:left="1440" w:hanging="360"/>
      </w:pPr>
      <w:rPr>
        <w:rFonts w:ascii="Times New Roman" w:hAnsi="Times New Roman" w:cs="Times New Roman"/>
        <w:b/>
        <w:bC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5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5" w15:restartNumberingAfterBreak="0">
    <w:nsid w:val="6F904043"/>
    <w:multiLevelType w:val="multilevel"/>
    <w:tmpl w:val="11485F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190583"/>
    <w:multiLevelType w:val="multilevel"/>
    <w:tmpl w:val="52889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15:restartNumberingAfterBreak="0">
    <w:nsid w:val="78A7019B"/>
    <w:multiLevelType w:val="hybridMultilevel"/>
    <w:tmpl w:val="A62ED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8" w15:restartNumberingAfterBreak="0">
    <w:nsid w:val="7CA2220C"/>
    <w:multiLevelType w:val="multilevel"/>
    <w:tmpl w:val="9AE603C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28"/>
  </w:num>
  <w:num w:numId="2">
    <w:abstractNumId w:val="31"/>
  </w:num>
  <w:num w:numId="3">
    <w:abstractNumId w:val="7"/>
  </w:num>
  <w:num w:numId="4">
    <w:abstractNumId w:val="23"/>
  </w:num>
  <w:num w:numId="5">
    <w:abstractNumId w:val="8"/>
  </w:num>
  <w:num w:numId="6">
    <w:abstractNumId w:val="25"/>
  </w:num>
  <w:num w:numId="7">
    <w:abstractNumId w:val="21"/>
  </w:num>
  <w:num w:numId="8">
    <w:abstractNumId w:val="22"/>
  </w:num>
  <w:num w:numId="9">
    <w:abstractNumId w:val="11"/>
  </w:num>
  <w:num w:numId="10">
    <w:abstractNumId w:val="24"/>
  </w:num>
  <w:num w:numId="11">
    <w:abstractNumId w:val="34"/>
  </w:num>
  <w:num w:numId="12">
    <w:abstractNumId w:val="10"/>
  </w:num>
  <w:num w:numId="13">
    <w:abstractNumId w:val="36"/>
  </w:num>
  <w:num w:numId="14">
    <w:abstractNumId w:val="33"/>
  </w:num>
  <w:num w:numId="15">
    <w:abstractNumId w:val="17"/>
  </w:num>
  <w:num w:numId="16">
    <w:abstractNumId w:val="13"/>
  </w:num>
  <w:num w:numId="17">
    <w:abstractNumId w:val="9"/>
  </w:num>
  <w:num w:numId="18">
    <w:abstractNumId w:val="3"/>
  </w:num>
  <w:num w:numId="19">
    <w:abstractNumId w:val="38"/>
  </w:num>
  <w:num w:numId="20">
    <w:abstractNumId w:val="5"/>
  </w:num>
  <w:num w:numId="21">
    <w:abstractNumId w:val="26"/>
  </w:num>
  <w:num w:numId="22">
    <w:abstractNumId w:val="19"/>
  </w:num>
  <w:num w:numId="23">
    <w:abstractNumId w:val="4"/>
  </w:num>
  <w:num w:numId="24">
    <w:abstractNumId w:val="15"/>
  </w:num>
  <w:num w:numId="25">
    <w:abstractNumId w:val="14"/>
  </w:num>
  <w:num w:numId="26">
    <w:abstractNumId w:val="30"/>
  </w:num>
  <w:num w:numId="27">
    <w:abstractNumId w:val="29"/>
  </w:num>
  <w:num w:numId="28">
    <w:abstractNumId w:val="2"/>
  </w:num>
  <w:num w:numId="29">
    <w:abstractNumId w:val="35"/>
    <w:lvlOverride w:ilvl="0">
      <w:lvl w:ilvl="0">
        <w:numFmt w:val="decimal"/>
        <w:lvlText w:val="%1."/>
        <w:lvlJc w:val="left"/>
      </w:lvl>
    </w:lvlOverride>
  </w:num>
  <w:num w:numId="30">
    <w:abstractNumId w:val="20"/>
  </w:num>
  <w:num w:numId="31">
    <w:abstractNumId w:val="12"/>
    <w:lvlOverride w:ilvl="0">
      <w:lvl w:ilvl="0">
        <w:numFmt w:val="decimal"/>
        <w:lvlText w:val="%1."/>
        <w:lvlJc w:val="left"/>
      </w:lvl>
    </w:lvlOverride>
  </w:num>
  <w:num w:numId="32">
    <w:abstractNumId w:val="18"/>
  </w:num>
  <w:num w:numId="33">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0"/>
  </w:num>
  <w:num w:numId="35">
    <w:abstractNumId w:val="32"/>
  </w:num>
  <w:num w:numId="36">
    <w:abstractNumId w:val="37"/>
  </w:num>
  <w:num w:numId="37">
    <w:abstractNumId w:val="6"/>
  </w:num>
  <w:num w:numId="38">
    <w:abstractNumId w:val="16"/>
  </w:num>
  <w:num w:numId="39">
    <w:abstractNumId w:val="1"/>
  </w:num>
  <w:num w:numId="40">
    <w:abstractNumId w:val="2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rew Mulya">
    <w15:presenceInfo w15:providerId="Windows Live" w15:userId="502087b61e04b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7D"/>
    <w:rsid w:val="00015B08"/>
    <w:rsid w:val="00047592"/>
    <w:rsid w:val="00063380"/>
    <w:rsid w:val="00065F08"/>
    <w:rsid w:val="00085E3D"/>
    <w:rsid w:val="000F7E9C"/>
    <w:rsid w:val="001070C7"/>
    <w:rsid w:val="0011644D"/>
    <w:rsid w:val="001421EB"/>
    <w:rsid w:val="001473CB"/>
    <w:rsid w:val="001813DC"/>
    <w:rsid w:val="001B0663"/>
    <w:rsid w:val="001E2548"/>
    <w:rsid w:val="00201A55"/>
    <w:rsid w:val="00206954"/>
    <w:rsid w:val="00224EA6"/>
    <w:rsid w:val="00232A79"/>
    <w:rsid w:val="00262D3D"/>
    <w:rsid w:val="002707DA"/>
    <w:rsid w:val="002B1B69"/>
    <w:rsid w:val="0031457E"/>
    <w:rsid w:val="00326298"/>
    <w:rsid w:val="00343B26"/>
    <w:rsid w:val="003448B9"/>
    <w:rsid w:val="00383708"/>
    <w:rsid w:val="00425617"/>
    <w:rsid w:val="004739B4"/>
    <w:rsid w:val="004A1B54"/>
    <w:rsid w:val="004B2AF0"/>
    <w:rsid w:val="004D5958"/>
    <w:rsid w:val="004E7259"/>
    <w:rsid w:val="004E7671"/>
    <w:rsid w:val="004F06EF"/>
    <w:rsid w:val="004F5098"/>
    <w:rsid w:val="00507224"/>
    <w:rsid w:val="00516E50"/>
    <w:rsid w:val="00517F18"/>
    <w:rsid w:val="00530DB9"/>
    <w:rsid w:val="0053799E"/>
    <w:rsid w:val="00552D5F"/>
    <w:rsid w:val="00557D61"/>
    <w:rsid w:val="00563C99"/>
    <w:rsid w:val="00576740"/>
    <w:rsid w:val="00576DB4"/>
    <w:rsid w:val="0058768A"/>
    <w:rsid w:val="005C40BE"/>
    <w:rsid w:val="005F45C8"/>
    <w:rsid w:val="00644E55"/>
    <w:rsid w:val="0064644C"/>
    <w:rsid w:val="00650DAD"/>
    <w:rsid w:val="006C5CE7"/>
    <w:rsid w:val="006D4197"/>
    <w:rsid w:val="006D7902"/>
    <w:rsid w:val="00700CB8"/>
    <w:rsid w:val="007022E3"/>
    <w:rsid w:val="00741D2E"/>
    <w:rsid w:val="007547F7"/>
    <w:rsid w:val="007A4610"/>
    <w:rsid w:val="00821A4C"/>
    <w:rsid w:val="0086676C"/>
    <w:rsid w:val="00895071"/>
    <w:rsid w:val="008A75D8"/>
    <w:rsid w:val="008C56DE"/>
    <w:rsid w:val="008D37BF"/>
    <w:rsid w:val="008F31B9"/>
    <w:rsid w:val="00906806"/>
    <w:rsid w:val="00952DB8"/>
    <w:rsid w:val="009A2DAB"/>
    <w:rsid w:val="009A55CF"/>
    <w:rsid w:val="009E3425"/>
    <w:rsid w:val="009F6FA6"/>
    <w:rsid w:val="00A056B8"/>
    <w:rsid w:val="00A621E9"/>
    <w:rsid w:val="00A73865"/>
    <w:rsid w:val="00A86DA1"/>
    <w:rsid w:val="00AA227D"/>
    <w:rsid w:val="00AA5525"/>
    <w:rsid w:val="00AE5592"/>
    <w:rsid w:val="00B01468"/>
    <w:rsid w:val="00B07281"/>
    <w:rsid w:val="00B347CE"/>
    <w:rsid w:val="00B36D08"/>
    <w:rsid w:val="00B42C47"/>
    <w:rsid w:val="00B43C9D"/>
    <w:rsid w:val="00B6709D"/>
    <w:rsid w:val="00B84AF8"/>
    <w:rsid w:val="00B900DB"/>
    <w:rsid w:val="00BB6B9C"/>
    <w:rsid w:val="00C37027"/>
    <w:rsid w:val="00C86A37"/>
    <w:rsid w:val="00CA6331"/>
    <w:rsid w:val="00CB66D1"/>
    <w:rsid w:val="00CC0570"/>
    <w:rsid w:val="00D1615B"/>
    <w:rsid w:val="00D30B09"/>
    <w:rsid w:val="00D35633"/>
    <w:rsid w:val="00D51E4A"/>
    <w:rsid w:val="00D775ED"/>
    <w:rsid w:val="00D96918"/>
    <w:rsid w:val="00E558CB"/>
    <w:rsid w:val="00E61976"/>
    <w:rsid w:val="00E73D6A"/>
    <w:rsid w:val="00E75D4E"/>
    <w:rsid w:val="00F035CB"/>
    <w:rsid w:val="00F05523"/>
    <w:rsid w:val="00F25003"/>
    <w:rsid w:val="00F2615E"/>
    <w:rsid w:val="00F93DD1"/>
    <w:rsid w:val="00FC2357"/>
    <w:rsid w:val="00FC3329"/>
    <w:rsid w:val="00FE60E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CCCC"/>
  <w15:docId w15:val="{FCB720C7-54BD-43DE-A43E-78450DC8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5098"/>
    <w:pPr>
      <w:ind w:firstLine="567"/>
    </w:pPr>
  </w:style>
  <w:style w:type="paragraph" w:styleId="Heading1">
    <w:name w:val="heading 1"/>
    <w:basedOn w:val="Normal"/>
    <w:next w:val="Normal"/>
    <w:uiPriority w:val="9"/>
    <w:qFormat/>
    <w:rsid w:val="004F06EF"/>
    <w:pPr>
      <w:keepNext/>
      <w:spacing w:after="240"/>
      <w:ind w:firstLine="0"/>
      <w:jc w:val="center"/>
      <w:outlineLvl w:val="0"/>
    </w:pPr>
    <w:rPr>
      <w:b/>
    </w:rPr>
  </w:style>
  <w:style w:type="paragraph" w:styleId="Heading2">
    <w:name w:val="heading 2"/>
    <w:basedOn w:val="Normal"/>
    <w:next w:val="Normal"/>
    <w:uiPriority w:val="9"/>
    <w:unhideWhenUsed/>
    <w:qFormat/>
    <w:rsid w:val="008C56DE"/>
    <w:pPr>
      <w:keepNext/>
      <w:numPr>
        <w:ilvl w:val="1"/>
        <w:numId w:val="11"/>
      </w:numPr>
      <w:ind w:left="360"/>
      <w:outlineLvl w:val="1"/>
    </w:pPr>
    <w:rPr>
      <w:b/>
    </w:rPr>
  </w:style>
  <w:style w:type="paragraph" w:styleId="Heading3">
    <w:name w:val="heading 3"/>
    <w:basedOn w:val="Heading2"/>
    <w:next w:val="Normal"/>
    <w:link w:val="Heading3Char"/>
    <w:uiPriority w:val="9"/>
    <w:unhideWhenUsed/>
    <w:qFormat/>
    <w:rsid w:val="0058768A"/>
    <w:pPr>
      <w:numPr>
        <w:ilvl w:val="2"/>
        <w:numId w:val="38"/>
      </w:numPr>
      <w:outlineLvl w:val="2"/>
    </w:pPr>
  </w:style>
  <w:style w:type="paragraph" w:styleId="Heading4">
    <w:name w:val="heading 4"/>
    <w:basedOn w:val="Normal"/>
    <w:next w:val="Normal"/>
    <w:uiPriority w:val="9"/>
    <w:semiHidden/>
    <w:unhideWhenUsed/>
    <w:qFormat/>
    <w:pPr>
      <w:keepNext/>
      <w:ind w:left="3870" w:hanging="3870"/>
      <w:outlineLvl w:val="3"/>
    </w:pPr>
  </w:style>
  <w:style w:type="paragraph" w:styleId="Heading5">
    <w:name w:val="heading 5"/>
    <w:basedOn w:val="Normal"/>
    <w:next w:val="Normal"/>
    <w:uiPriority w:val="9"/>
    <w:semiHidden/>
    <w:unhideWhenUsed/>
    <w:qFormat/>
    <w:pPr>
      <w:keepNext/>
      <w:jc w:val="center"/>
      <w:outlineLvl w:val="4"/>
    </w:pPr>
    <w:rPr>
      <w:b/>
    </w:rPr>
  </w:style>
  <w:style w:type="paragraph" w:styleId="Heading6">
    <w:name w:val="heading 6"/>
    <w:basedOn w:val="Normal"/>
    <w:next w:val="Normal"/>
    <w:uiPriority w:val="9"/>
    <w:semiHidden/>
    <w:unhideWhenUsed/>
    <w:qFormat/>
    <w:pPr>
      <w:keepNext/>
      <w:tabs>
        <w:tab w:val="left" w:pos="0"/>
        <w:tab w:val="left" w:pos="2250"/>
        <w:tab w:val="left" w:pos="2880"/>
      </w:tabs>
      <w:ind w:right="144"/>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99" w:type="dxa"/>
        <w:right w:w="99" w:type="dxa"/>
      </w:tblCellMar>
    </w:tblPr>
  </w:style>
  <w:style w:type="paragraph" w:styleId="Caption">
    <w:name w:val="caption"/>
    <w:basedOn w:val="Normal"/>
    <w:next w:val="Normal"/>
    <w:uiPriority w:val="35"/>
    <w:unhideWhenUsed/>
    <w:qFormat/>
    <w:rsid w:val="00F93DD1"/>
    <w:pPr>
      <w:spacing w:after="360"/>
      <w:ind w:firstLine="562"/>
      <w:jc w:val="center"/>
    </w:pPr>
    <w:rPr>
      <w:iCs/>
      <w:sz w:val="20"/>
      <w:szCs w:val="14"/>
    </w:rPr>
  </w:style>
  <w:style w:type="paragraph" w:styleId="NoSpacing">
    <w:name w:val="No Spacing"/>
    <w:uiPriority w:val="1"/>
    <w:qFormat/>
    <w:rsid w:val="004F06EF"/>
    <w:pPr>
      <w:spacing w:line="240" w:lineRule="auto"/>
      <w:ind w:firstLine="567"/>
    </w:pPr>
  </w:style>
  <w:style w:type="paragraph" w:customStyle="1" w:styleId="TableHead">
    <w:name w:val="Table Head"/>
    <w:basedOn w:val="Normal"/>
    <w:link w:val="TableHeadChar"/>
    <w:qFormat/>
    <w:rsid w:val="008D37BF"/>
    <w:pPr>
      <w:widowControl w:val="0"/>
      <w:spacing w:line="240" w:lineRule="auto"/>
      <w:ind w:firstLine="0"/>
      <w:jc w:val="center"/>
    </w:pPr>
    <w:rPr>
      <w:b/>
    </w:rPr>
  </w:style>
  <w:style w:type="paragraph" w:customStyle="1" w:styleId="TableBody">
    <w:name w:val="Table Body"/>
    <w:basedOn w:val="Normal"/>
    <w:link w:val="TableBodyChar"/>
    <w:qFormat/>
    <w:rsid w:val="004F06EF"/>
    <w:pPr>
      <w:widowControl w:val="0"/>
      <w:spacing w:line="240" w:lineRule="auto"/>
      <w:ind w:hanging="16"/>
      <w:jc w:val="left"/>
    </w:pPr>
  </w:style>
  <w:style w:type="character" w:customStyle="1" w:styleId="TableHeadChar">
    <w:name w:val="Table Head Char"/>
    <w:basedOn w:val="DefaultParagraphFont"/>
    <w:link w:val="TableHead"/>
    <w:rsid w:val="008D37BF"/>
    <w:rPr>
      <w:b/>
    </w:rPr>
  </w:style>
  <w:style w:type="paragraph" w:styleId="ListParagraph">
    <w:name w:val="List Paragraph"/>
    <w:basedOn w:val="Normal"/>
    <w:uiPriority w:val="34"/>
    <w:qFormat/>
    <w:rsid w:val="00383708"/>
    <w:pPr>
      <w:ind w:left="720"/>
      <w:contextualSpacing/>
    </w:pPr>
  </w:style>
  <w:style w:type="character" w:customStyle="1" w:styleId="TableBodyChar">
    <w:name w:val="Table Body Char"/>
    <w:basedOn w:val="DefaultParagraphFont"/>
    <w:link w:val="TableBody"/>
    <w:rsid w:val="004F06EF"/>
  </w:style>
  <w:style w:type="character" w:customStyle="1" w:styleId="Heading3Char">
    <w:name w:val="Heading 3 Char"/>
    <w:basedOn w:val="DefaultParagraphFont"/>
    <w:link w:val="Heading3"/>
    <w:uiPriority w:val="9"/>
    <w:rsid w:val="0058768A"/>
    <w:rPr>
      <w:b/>
    </w:rPr>
  </w:style>
  <w:style w:type="table" w:styleId="TableGrid">
    <w:name w:val="Table Grid"/>
    <w:basedOn w:val="TableNormal"/>
    <w:uiPriority w:val="39"/>
    <w:rsid w:val="00F250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A5525"/>
    <w:pPr>
      <w:spacing w:before="100" w:beforeAutospacing="1" w:after="100" w:afterAutospacing="1" w:line="240" w:lineRule="auto"/>
      <w:ind w:firstLine="0"/>
      <w:jc w:val="left"/>
    </w:pPr>
    <w:rPr>
      <w:lang w:val="en-US" w:eastAsia="zh-CN"/>
    </w:rPr>
  </w:style>
  <w:style w:type="character" w:customStyle="1" w:styleId="apple-tab-span">
    <w:name w:val="apple-tab-span"/>
    <w:basedOn w:val="DefaultParagraphFont"/>
    <w:rsid w:val="00AA5525"/>
  </w:style>
  <w:style w:type="paragraph" w:customStyle="1" w:styleId="TableBodyInfo">
    <w:name w:val="Table Body Info"/>
    <w:basedOn w:val="Normal"/>
    <w:link w:val="TableBodyInfoChar"/>
    <w:qFormat/>
    <w:rsid w:val="006D7902"/>
    <w:pPr>
      <w:keepNext/>
      <w:tabs>
        <w:tab w:val="left" w:pos="3420"/>
        <w:tab w:val="left" w:pos="3690"/>
      </w:tabs>
      <w:spacing w:line="264" w:lineRule="auto"/>
      <w:ind w:left="3690" w:hanging="3690"/>
    </w:pPr>
    <w:rPr>
      <w:sz w:val="22"/>
      <w:szCs w:val="22"/>
    </w:rPr>
  </w:style>
  <w:style w:type="character" w:customStyle="1" w:styleId="TableBodyInfoChar">
    <w:name w:val="Table Body Info Char"/>
    <w:basedOn w:val="DefaultParagraphFont"/>
    <w:link w:val="TableBodyInfo"/>
    <w:rsid w:val="006D7902"/>
    <w:rPr>
      <w:sz w:val="22"/>
      <w:szCs w:val="22"/>
    </w:rPr>
  </w:style>
  <w:style w:type="paragraph" w:styleId="BalloonText">
    <w:name w:val="Balloon Text"/>
    <w:basedOn w:val="Normal"/>
    <w:link w:val="BalloonTextChar"/>
    <w:uiPriority w:val="99"/>
    <w:semiHidden/>
    <w:unhideWhenUsed/>
    <w:rsid w:val="005876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68A"/>
    <w:rPr>
      <w:rFonts w:ascii="Segoe UI" w:hAnsi="Segoe UI" w:cs="Segoe UI"/>
      <w:sz w:val="18"/>
      <w:szCs w:val="18"/>
    </w:rPr>
  </w:style>
  <w:style w:type="paragraph" w:styleId="TOC1">
    <w:name w:val="toc 1"/>
    <w:basedOn w:val="Normal"/>
    <w:next w:val="Normal"/>
    <w:autoRedefine/>
    <w:uiPriority w:val="39"/>
    <w:unhideWhenUsed/>
    <w:rsid w:val="00FC2357"/>
    <w:pPr>
      <w:tabs>
        <w:tab w:val="right" w:pos="9678"/>
      </w:tabs>
      <w:spacing w:after="100"/>
      <w:ind w:firstLine="0"/>
    </w:pPr>
  </w:style>
  <w:style w:type="paragraph" w:styleId="TOC2">
    <w:name w:val="toc 2"/>
    <w:basedOn w:val="Normal"/>
    <w:next w:val="Normal"/>
    <w:autoRedefine/>
    <w:uiPriority w:val="39"/>
    <w:unhideWhenUsed/>
    <w:rsid w:val="00A86DA1"/>
    <w:pPr>
      <w:tabs>
        <w:tab w:val="right" w:leader="dot" w:pos="1540"/>
        <w:tab w:val="right" w:pos="9678"/>
      </w:tabs>
      <w:spacing w:after="100"/>
      <w:ind w:left="238"/>
    </w:pPr>
  </w:style>
  <w:style w:type="paragraph" w:styleId="TOC3">
    <w:name w:val="toc 3"/>
    <w:basedOn w:val="Normal"/>
    <w:next w:val="Normal"/>
    <w:autoRedefine/>
    <w:uiPriority w:val="39"/>
    <w:unhideWhenUsed/>
    <w:rsid w:val="00A86DA1"/>
    <w:pPr>
      <w:tabs>
        <w:tab w:val="left" w:pos="1807"/>
        <w:tab w:val="right" w:pos="9678"/>
      </w:tabs>
      <w:spacing w:after="100"/>
      <w:ind w:left="482"/>
    </w:pPr>
  </w:style>
  <w:style w:type="character" w:styleId="Hyperlink">
    <w:name w:val="Hyperlink"/>
    <w:basedOn w:val="DefaultParagraphFont"/>
    <w:uiPriority w:val="99"/>
    <w:unhideWhenUsed/>
    <w:rsid w:val="005C40BE"/>
    <w:rPr>
      <w:color w:val="0000FF" w:themeColor="hyperlink"/>
      <w:u w:val="single"/>
    </w:rPr>
  </w:style>
  <w:style w:type="paragraph" w:styleId="Revision">
    <w:name w:val="Revision"/>
    <w:hidden/>
    <w:uiPriority w:val="99"/>
    <w:semiHidden/>
    <w:rsid w:val="00D51E4A"/>
    <w:pPr>
      <w:spacing w:line="240" w:lineRule="auto"/>
      <w:jc w:val="left"/>
    </w:pPr>
  </w:style>
  <w:style w:type="paragraph" w:styleId="TableofFigures">
    <w:name w:val="table of figures"/>
    <w:basedOn w:val="Normal"/>
    <w:next w:val="Normal"/>
    <w:uiPriority w:val="99"/>
    <w:unhideWhenUsed/>
    <w:rsid w:val="00A73865"/>
  </w:style>
  <w:style w:type="paragraph" w:styleId="TOCHeading">
    <w:name w:val="TOC Heading"/>
    <w:basedOn w:val="Heading1"/>
    <w:next w:val="Normal"/>
    <w:uiPriority w:val="39"/>
    <w:unhideWhenUsed/>
    <w:qFormat/>
    <w:rsid w:val="00FC2357"/>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7296530">
      <w:bodyDiv w:val="1"/>
      <w:marLeft w:val="0"/>
      <w:marRight w:val="0"/>
      <w:marTop w:val="0"/>
      <w:marBottom w:val="0"/>
      <w:divBdr>
        <w:top w:val="none" w:sz="0" w:space="0" w:color="auto"/>
        <w:left w:val="none" w:sz="0" w:space="0" w:color="auto"/>
        <w:bottom w:val="none" w:sz="0" w:space="0" w:color="auto"/>
        <w:right w:val="none" w:sz="0" w:space="0" w:color="auto"/>
      </w:divBdr>
    </w:div>
    <w:div w:id="17882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jpe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8CF6C-42ED-4244-BA90-A584A9995B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162</TotalTime>
  <Pages>115</Pages>
  <Words>17768</Words>
  <Characters>101280</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Mulya</dc:creator>
  <cp:lastModifiedBy>Gian Willy</cp:lastModifiedBy>
  <cp:revision>23</cp:revision>
  <dcterms:created xsi:type="dcterms:W3CDTF">2021-06-28T14:25:00Z</dcterms:created>
  <dcterms:modified xsi:type="dcterms:W3CDTF">2021-06-29T12:22:00Z</dcterms:modified>
</cp:coreProperties>
</file>