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A8861" w14:textId="77777777" w:rsidR="00AA227D" w:rsidRDefault="00425617">
      <w:pPr>
        <w:jc w:val="center"/>
        <w:rPr>
          <w:sz w:val="36"/>
          <w:szCs w:val="36"/>
        </w:rPr>
      </w:pPr>
      <w:r>
        <w:rPr>
          <w:b/>
          <w:sz w:val="36"/>
          <w:szCs w:val="36"/>
        </w:rPr>
        <w:t>Pengembangan Sistem Informasi Pemasaran pada Penerbit UGM Press</w:t>
      </w:r>
    </w:p>
    <w:p w14:paraId="26FEBCC5" w14:textId="77777777" w:rsidR="00AA227D" w:rsidRDefault="00AA227D">
      <w:pPr>
        <w:jc w:val="center"/>
        <w:rPr>
          <w:sz w:val="28"/>
          <w:szCs w:val="28"/>
        </w:rPr>
      </w:pPr>
    </w:p>
    <w:p w14:paraId="159C88A4" w14:textId="77777777" w:rsidR="00AA227D" w:rsidRDefault="00425617">
      <w:pPr>
        <w:jc w:val="center"/>
        <w:rPr>
          <w:sz w:val="36"/>
          <w:szCs w:val="36"/>
        </w:rPr>
      </w:pPr>
      <w:r>
        <w:rPr>
          <w:b/>
          <w:sz w:val="36"/>
          <w:szCs w:val="36"/>
        </w:rPr>
        <w:t>C-450</w:t>
      </w:r>
    </w:p>
    <w:p w14:paraId="3132C276" w14:textId="77777777" w:rsidR="00AA227D" w:rsidRDefault="00AA227D">
      <w:pPr>
        <w:jc w:val="center"/>
        <w:rPr>
          <w:sz w:val="22"/>
          <w:szCs w:val="22"/>
        </w:rPr>
      </w:pPr>
    </w:p>
    <w:p w14:paraId="035AFC44" w14:textId="77777777" w:rsidR="00AA227D" w:rsidRDefault="00425617">
      <w:pPr>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pPr>
        <w:rPr>
          <w:sz w:val="22"/>
          <w:szCs w:val="22"/>
        </w:rPr>
      </w:pPr>
    </w:p>
    <w:p w14:paraId="2BACBB64" w14:textId="77777777" w:rsidR="00AA227D" w:rsidRDefault="00AA227D">
      <w:pPr>
        <w:rPr>
          <w:sz w:val="22"/>
          <w:szCs w:val="22"/>
        </w:rPr>
      </w:pPr>
    </w:p>
    <w:p w14:paraId="1C9DBFB3" w14:textId="77777777" w:rsidR="00AA227D" w:rsidRDefault="00425617">
      <w:pPr>
        <w:jc w:val="center"/>
        <w:rPr>
          <w:sz w:val="28"/>
          <w:szCs w:val="28"/>
        </w:rPr>
      </w:pPr>
      <w:r>
        <w:rPr>
          <w:b/>
          <w:sz w:val="28"/>
          <w:szCs w:val="28"/>
        </w:rPr>
        <w:t>Disusun oleh:</w:t>
      </w:r>
    </w:p>
    <w:p w14:paraId="6ACFFDBB" w14:textId="77777777" w:rsidR="00AA227D" w:rsidRDefault="00AA227D">
      <w:pPr>
        <w:ind w:firstLine="1440"/>
        <w:jc w:val="center"/>
        <w:rPr>
          <w:sz w:val="28"/>
          <w:szCs w:val="28"/>
        </w:rPr>
      </w:pPr>
    </w:p>
    <w:p w14:paraId="4845E89E" w14:textId="77777777" w:rsidR="00AA227D" w:rsidRDefault="00425617">
      <w:pPr>
        <w:ind w:left="144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pPr>
        <w:ind w:left="144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pPr>
        <w:ind w:left="144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pPr>
        <w:rPr>
          <w:sz w:val="22"/>
          <w:szCs w:val="22"/>
        </w:rPr>
      </w:pPr>
    </w:p>
    <w:p w14:paraId="73C14F8C" w14:textId="77777777" w:rsidR="00AA227D" w:rsidRDefault="00425617">
      <w:pPr>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pPr>
        <w:jc w:val="center"/>
        <w:rPr>
          <w:sz w:val="28"/>
          <w:szCs w:val="28"/>
        </w:rPr>
      </w:pPr>
      <w:r>
        <w:rPr>
          <w:b/>
          <w:sz w:val="28"/>
          <w:szCs w:val="28"/>
        </w:rPr>
        <w:t>PROGRAM STUDI TEKNOLOGI INFORMASI</w:t>
      </w:r>
    </w:p>
    <w:p w14:paraId="085CA042" w14:textId="77777777" w:rsidR="00AA227D" w:rsidRDefault="00425617">
      <w:pPr>
        <w:jc w:val="center"/>
        <w:rPr>
          <w:sz w:val="28"/>
          <w:szCs w:val="28"/>
        </w:rPr>
      </w:pPr>
      <w:r>
        <w:rPr>
          <w:b/>
          <w:sz w:val="28"/>
          <w:szCs w:val="28"/>
        </w:rPr>
        <w:t>DEPARTEMEN TEKNIK ELEKTRO DAN TEKNOLOGI INFORMASI</w:t>
      </w:r>
    </w:p>
    <w:p w14:paraId="647CC22A" w14:textId="77777777" w:rsidR="00AA227D" w:rsidRDefault="00425617">
      <w:pPr>
        <w:jc w:val="center"/>
        <w:rPr>
          <w:sz w:val="28"/>
          <w:szCs w:val="28"/>
        </w:rPr>
      </w:pPr>
      <w:r>
        <w:rPr>
          <w:b/>
          <w:sz w:val="28"/>
          <w:szCs w:val="28"/>
        </w:rPr>
        <w:t>FAKULTAS TEKNIK UNIVERSITAS GADJAH MADA</w:t>
      </w:r>
    </w:p>
    <w:p w14:paraId="2131BC52" w14:textId="77777777" w:rsidR="00AA227D" w:rsidRDefault="00425617">
      <w:pPr>
        <w:jc w:val="center"/>
        <w:rPr>
          <w:sz w:val="28"/>
          <w:szCs w:val="28"/>
        </w:rPr>
      </w:pPr>
      <w:r>
        <w:rPr>
          <w:b/>
          <w:sz w:val="28"/>
          <w:szCs w:val="28"/>
        </w:rPr>
        <w:t>2021</w:t>
      </w:r>
    </w:p>
    <w:p w14:paraId="0C126152" w14:textId="77777777" w:rsidR="00AA227D" w:rsidRDefault="00425617" w:rsidP="00847D3F">
      <w:pPr>
        <w:pStyle w:val="NonBab0"/>
      </w:pPr>
      <w:bookmarkStart w:id="0" w:name="_Toc76032383"/>
      <w:r>
        <w:lastRenderedPageBreak/>
        <w:t>HALAMAN PENGESAHAN</w:t>
      </w:r>
      <w:bookmarkEnd w:id="0"/>
    </w:p>
    <w:p w14:paraId="382C3DDD" w14:textId="77777777"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77777777" w:rsidR="00AA227D" w:rsidRDefault="00425617" w:rsidP="006D7902">
            <w:pPr>
              <w:pStyle w:val="TableBodyInfo"/>
            </w:pPr>
            <w:r>
              <w:t xml:space="preserve">6. TANGGAL PENERBITAN </w:t>
            </w:r>
            <w:r>
              <w:rPr>
                <w:b/>
              </w:rPr>
              <w:tab/>
              <w:t xml:space="preserve">: </w:t>
            </w:r>
            <w:r>
              <w:rPr>
                <w:b/>
              </w:rPr>
              <w:tab/>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3B9F23D4">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0378460C">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527C9E0A">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7177365F" w:rsidR="00AA227D" w:rsidRDefault="00425617" w:rsidP="0009312B">
            <w:pPr>
              <w:pStyle w:val="TableBodyInfo"/>
            </w:pPr>
            <w:r>
              <w:t xml:space="preserve">10. DOSEN PEMBIMBING I                                                                           </w:t>
            </w:r>
            <w:r w:rsidR="006D7902">
              <w:rPr>
                <w:lang w:val="en-US"/>
              </w:rPr>
              <w:t xml:space="preserve">   </w:t>
            </w:r>
            <w:r>
              <w:t>Tanda Tangan :</w:t>
            </w:r>
          </w:p>
          <w:p w14:paraId="35A151E5" w14:textId="77777777" w:rsidR="00AA227D" w:rsidRDefault="00425617" w:rsidP="0009312B">
            <w:pPr>
              <w:pStyle w:val="TableBodyInfo"/>
            </w:pPr>
            <w:r>
              <w:t xml:space="preserve">   a. Nama lengkap         </w:t>
            </w:r>
            <w:r>
              <w:tab/>
              <w:t xml:space="preserve">:    I Wayan Mustika, S.T., M.Eng., Ph.D.                                                                  </w:t>
            </w:r>
          </w:p>
          <w:p w14:paraId="08CF7E1C" w14:textId="069CC97E"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77777777"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77777777" w:rsidR="00AA227D" w:rsidRDefault="00425617" w:rsidP="0009312B">
            <w:pPr>
              <w:pStyle w:val="TableBodyInfo"/>
            </w:pPr>
            <w:r>
              <w:t>13. Jumlah halaman</w:t>
            </w:r>
            <w:r>
              <w:tab/>
              <w:t xml:space="preserve">:  </w:t>
            </w:r>
          </w:p>
        </w:tc>
      </w:tr>
    </w:tbl>
    <w:p w14:paraId="0BC401F1" w14:textId="77777777"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847D3F">
      <w:pPr>
        <w:pStyle w:val="NonBab0"/>
      </w:pPr>
      <w:bookmarkStart w:id="1" w:name="_Toc76032384"/>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Content>
        <w:p w14:paraId="08EC61CD" w14:textId="56EF6DA8" w:rsidR="00C543BD" w:rsidRDefault="00F42283">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6032383" w:history="1">
            <w:r w:rsidR="00C543BD" w:rsidRPr="00201D46">
              <w:rPr>
                <w:rStyle w:val="Hyperlink"/>
                <w:noProof/>
              </w:rPr>
              <w:t>HALAMAN PENGESAHAN</w:t>
            </w:r>
            <w:r w:rsidR="00C543BD">
              <w:rPr>
                <w:noProof/>
                <w:webHidden/>
              </w:rPr>
              <w:tab/>
            </w:r>
            <w:r w:rsidR="00C543BD">
              <w:rPr>
                <w:noProof/>
                <w:webHidden/>
              </w:rPr>
              <w:fldChar w:fldCharType="begin"/>
            </w:r>
            <w:r w:rsidR="00C543BD">
              <w:rPr>
                <w:noProof/>
                <w:webHidden/>
              </w:rPr>
              <w:instrText xml:space="preserve"> PAGEREF _Toc76032383 \h </w:instrText>
            </w:r>
            <w:r w:rsidR="00C543BD">
              <w:rPr>
                <w:noProof/>
                <w:webHidden/>
              </w:rPr>
            </w:r>
            <w:r w:rsidR="00C543BD">
              <w:rPr>
                <w:noProof/>
                <w:webHidden/>
              </w:rPr>
              <w:fldChar w:fldCharType="separate"/>
            </w:r>
            <w:r w:rsidR="00C543BD">
              <w:rPr>
                <w:noProof/>
                <w:webHidden/>
              </w:rPr>
              <w:t>2</w:t>
            </w:r>
            <w:r w:rsidR="00C543BD">
              <w:rPr>
                <w:noProof/>
                <w:webHidden/>
              </w:rPr>
              <w:fldChar w:fldCharType="end"/>
            </w:r>
          </w:hyperlink>
        </w:p>
        <w:p w14:paraId="6F70BBFA" w14:textId="61211F99" w:rsidR="00C543BD" w:rsidRDefault="00C543BD">
          <w:pPr>
            <w:pStyle w:val="TOC1"/>
            <w:rPr>
              <w:rFonts w:asciiTheme="minorHAnsi" w:eastAsiaTheme="minorEastAsia" w:hAnsiTheme="minorHAnsi" w:cstheme="minorBidi"/>
              <w:noProof/>
              <w:sz w:val="22"/>
              <w:szCs w:val="22"/>
              <w:lang w:val="en-US"/>
            </w:rPr>
          </w:pPr>
          <w:hyperlink w:anchor="_Toc76032384" w:history="1">
            <w:r w:rsidRPr="00201D46">
              <w:rPr>
                <w:rStyle w:val="Hyperlink"/>
                <w:noProof/>
              </w:rPr>
              <w:t>DAFTAR ISI</w:t>
            </w:r>
            <w:r>
              <w:rPr>
                <w:noProof/>
                <w:webHidden/>
              </w:rPr>
              <w:tab/>
            </w:r>
            <w:r>
              <w:rPr>
                <w:noProof/>
                <w:webHidden/>
              </w:rPr>
              <w:fldChar w:fldCharType="begin"/>
            </w:r>
            <w:r>
              <w:rPr>
                <w:noProof/>
                <w:webHidden/>
              </w:rPr>
              <w:instrText xml:space="preserve"> PAGEREF _Toc76032384 \h </w:instrText>
            </w:r>
            <w:r>
              <w:rPr>
                <w:noProof/>
                <w:webHidden/>
              </w:rPr>
            </w:r>
            <w:r>
              <w:rPr>
                <w:noProof/>
                <w:webHidden/>
              </w:rPr>
              <w:fldChar w:fldCharType="separate"/>
            </w:r>
            <w:r>
              <w:rPr>
                <w:noProof/>
                <w:webHidden/>
              </w:rPr>
              <w:t>3</w:t>
            </w:r>
            <w:r>
              <w:rPr>
                <w:noProof/>
                <w:webHidden/>
              </w:rPr>
              <w:fldChar w:fldCharType="end"/>
            </w:r>
          </w:hyperlink>
        </w:p>
        <w:p w14:paraId="52E86319" w14:textId="2ED74A96" w:rsidR="00C543BD" w:rsidRDefault="00C543BD">
          <w:pPr>
            <w:pStyle w:val="TOC1"/>
            <w:rPr>
              <w:rFonts w:asciiTheme="minorHAnsi" w:eastAsiaTheme="minorEastAsia" w:hAnsiTheme="minorHAnsi" w:cstheme="minorBidi"/>
              <w:noProof/>
              <w:sz w:val="22"/>
              <w:szCs w:val="22"/>
              <w:lang w:val="en-US"/>
            </w:rPr>
          </w:pPr>
          <w:hyperlink w:anchor="_Toc76032385" w:history="1">
            <w:r w:rsidRPr="00201D46">
              <w:rPr>
                <w:rStyle w:val="Hyperlink"/>
                <w:noProof/>
                <w:lang w:val="en-ID"/>
              </w:rPr>
              <w:t>DAFTAR GAMBAR</w:t>
            </w:r>
            <w:r>
              <w:rPr>
                <w:noProof/>
                <w:webHidden/>
              </w:rPr>
              <w:tab/>
            </w:r>
            <w:r>
              <w:rPr>
                <w:noProof/>
                <w:webHidden/>
              </w:rPr>
              <w:fldChar w:fldCharType="begin"/>
            </w:r>
            <w:r>
              <w:rPr>
                <w:noProof/>
                <w:webHidden/>
              </w:rPr>
              <w:instrText xml:space="preserve"> PAGEREF _Toc76032385 \h </w:instrText>
            </w:r>
            <w:r>
              <w:rPr>
                <w:noProof/>
                <w:webHidden/>
              </w:rPr>
            </w:r>
            <w:r>
              <w:rPr>
                <w:noProof/>
                <w:webHidden/>
              </w:rPr>
              <w:fldChar w:fldCharType="separate"/>
            </w:r>
            <w:r>
              <w:rPr>
                <w:noProof/>
                <w:webHidden/>
              </w:rPr>
              <w:t>5</w:t>
            </w:r>
            <w:r>
              <w:rPr>
                <w:noProof/>
                <w:webHidden/>
              </w:rPr>
              <w:fldChar w:fldCharType="end"/>
            </w:r>
          </w:hyperlink>
        </w:p>
        <w:p w14:paraId="382EAAE5" w14:textId="26F89C09" w:rsidR="00C543BD" w:rsidRDefault="00C543BD">
          <w:pPr>
            <w:pStyle w:val="TOC1"/>
            <w:rPr>
              <w:rFonts w:asciiTheme="minorHAnsi" w:eastAsiaTheme="minorEastAsia" w:hAnsiTheme="minorHAnsi" w:cstheme="minorBidi"/>
              <w:noProof/>
              <w:sz w:val="22"/>
              <w:szCs w:val="22"/>
              <w:lang w:val="en-US"/>
            </w:rPr>
          </w:pPr>
          <w:hyperlink w:anchor="_Toc76032386" w:history="1">
            <w:r w:rsidRPr="00201D46">
              <w:rPr>
                <w:rStyle w:val="Hyperlink"/>
                <w:noProof/>
              </w:rPr>
              <w:t>DAFTAR TABEL</w:t>
            </w:r>
            <w:r>
              <w:rPr>
                <w:noProof/>
                <w:webHidden/>
              </w:rPr>
              <w:tab/>
            </w:r>
            <w:r>
              <w:rPr>
                <w:noProof/>
                <w:webHidden/>
              </w:rPr>
              <w:fldChar w:fldCharType="begin"/>
            </w:r>
            <w:r>
              <w:rPr>
                <w:noProof/>
                <w:webHidden/>
              </w:rPr>
              <w:instrText xml:space="preserve"> PAGEREF _Toc76032386 \h </w:instrText>
            </w:r>
            <w:r>
              <w:rPr>
                <w:noProof/>
                <w:webHidden/>
              </w:rPr>
            </w:r>
            <w:r>
              <w:rPr>
                <w:noProof/>
                <w:webHidden/>
              </w:rPr>
              <w:fldChar w:fldCharType="separate"/>
            </w:r>
            <w:r>
              <w:rPr>
                <w:noProof/>
                <w:webHidden/>
              </w:rPr>
              <w:t>5</w:t>
            </w:r>
            <w:r>
              <w:rPr>
                <w:noProof/>
                <w:webHidden/>
              </w:rPr>
              <w:fldChar w:fldCharType="end"/>
            </w:r>
          </w:hyperlink>
        </w:p>
        <w:p w14:paraId="715EF3D9" w14:textId="2BF18AF4" w:rsidR="00C543BD" w:rsidRDefault="00C543BD">
          <w:pPr>
            <w:pStyle w:val="TOC1"/>
            <w:rPr>
              <w:rFonts w:asciiTheme="minorHAnsi" w:eastAsiaTheme="minorEastAsia" w:hAnsiTheme="minorHAnsi" w:cstheme="minorBidi"/>
              <w:noProof/>
              <w:sz w:val="22"/>
              <w:szCs w:val="22"/>
              <w:lang w:val="en-US"/>
            </w:rPr>
          </w:pPr>
          <w:hyperlink w:anchor="_Toc76032387" w:history="1">
            <w:r w:rsidRPr="00201D46">
              <w:rPr>
                <w:rStyle w:val="Hyperlink"/>
                <w:noProof/>
              </w:rPr>
              <w:t>CATATAN REVISI DOKUMEN</w:t>
            </w:r>
            <w:r>
              <w:rPr>
                <w:noProof/>
                <w:webHidden/>
              </w:rPr>
              <w:tab/>
            </w:r>
            <w:r>
              <w:rPr>
                <w:noProof/>
                <w:webHidden/>
              </w:rPr>
              <w:fldChar w:fldCharType="begin"/>
            </w:r>
            <w:r>
              <w:rPr>
                <w:noProof/>
                <w:webHidden/>
              </w:rPr>
              <w:instrText xml:space="preserve"> PAGEREF _Toc76032387 \h </w:instrText>
            </w:r>
            <w:r>
              <w:rPr>
                <w:noProof/>
                <w:webHidden/>
              </w:rPr>
            </w:r>
            <w:r>
              <w:rPr>
                <w:noProof/>
                <w:webHidden/>
              </w:rPr>
              <w:fldChar w:fldCharType="separate"/>
            </w:r>
            <w:r>
              <w:rPr>
                <w:noProof/>
                <w:webHidden/>
              </w:rPr>
              <w:t>7</w:t>
            </w:r>
            <w:r>
              <w:rPr>
                <w:noProof/>
                <w:webHidden/>
              </w:rPr>
              <w:fldChar w:fldCharType="end"/>
            </w:r>
          </w:hyperlink>
        </w:p>
        <w:p w14:paraId="62BDB1CF" w14:textId="1CBB00F2" w:rsidR="00C543BD" w:rsidRDefault="00C543BD">
          <w:pPr>
            <w:pStyle w:val="TOC1"/>
            <w:rPr>
              <w:rFonts w:asciiTheme="minorHAnsi" w:eastAsiaTheme="minorEastAsia" w:hAnsiTheme="minorHAnsi" w:cstheme="minorBidi"/>
              <w:noProof/>
              <w:sz w:val="22"/>
              <w:szCs w:val="22"/>
              <w:lang w:val="en-US"/>
            </w:rPr>
          </w:pPr>
          <w:hyperlink w:anchor="_Toc76032388" w:history="1">
            <w:r w:rsidRPr="00201D46">
              <w:rPr>
                <w:rStyle w:val="Hyperlink"/>
                <w:noProof/>
              </w:rPr>
              <w:t>INTISARI</w:t>
            </w:r>
            <w:r>
              <w:rPr>
                <w:noProof/>
                <w:webHidden/>
              </w:rPr>
              <w:tab/>
            </w:r>
            <w:r>
              <w:rPr>
                <w:noProof/>
                <w:webHidden/>
              </w:rPr>
              <w:fldChar w:fldCharType="begin"/>
            </w:r>
            <w:r>
              <w:rPr>
                <w:noProof/>
                <w:webHidden/>
              </w:rPr>
              <w:instrText xml:space="preserve"> PAGEREF _Toc76032388 \h </w:instrText>
            </w:r>
            <w:r>
              <w:rPr>
                <w:noProof/>
                <w:webHidden/>
              </w:rPr>
            </w:r>
            <w:r>
              <w:rPr>
                <w:noProof/>
                <w:webHidden/>
              </w:rPr>
              <w:fldChar w:fldCharType="separate"/>
            </w:r>
            <w:r>
              <w:rPr>
                <w:noProof/>
                <w:webHidden/>
              </w:rPr>
              <w:t>8</w:t>
            </w:r>
            <w:r>
              <w:rPr>
                <w:noProof/>
                <w:webHidden/>
              </w:rPr>
              <w:fldChar w:fldCharType="end"/>
            </w:r>
          </w:hyperlink>
        </w:p>
        <w:p w14:paraId="225B3448" w14:textId="38921EA0" w:rsidR="00C543BD" w:rsidRDefault="00C543BD">
          <w:pPr>
            <w:pStyle w:val="TOC1"/>
            <w:rPr>
              <w:rFonts w:asciiTheme="minorHAnsi" w:eastAsiaTheme="minorEastAsia" w:hAnsiTheme="minorHAnsi" w:cstheme="minorBidi"/>
              <w:noProof/>
              <w:sz w:val="22"/>
              <w:szCs w:val="22"/>
              <w:lang w:val="en-US"/>
            </w:rPr>
          </w:pPr>
          <w:hyperlink w:anchor="_Toc76032389" w:history="1">
            <w:r w:rsidRPr="00201D46">
              <w:rPr>
                <w:rStyle w:val="Hyperlink"/>
                <w:noProof/>
              </w:rPr>
              <w:t>RINGKASAN EKSEKUTIF</w:t>
            </w:r>
            <w:r>
              <w:rPr>
                <w:noProof/>
                <w:webHidden/>
              </w:rPr>
              <w:tab/>
            </w:r>
            <w:r>
              <w:rPr>
                <w:noProof/>
                <w:webHidden/>
              </w:rPr>
              <w:fldChar w:fldCharType="begin"/>
            </w:r>
            <w:r>
              <w:rPr>
                <w:noProof/>
                <w:webHidden/>
              </w:rPr>
              <w:instrText xml:space="preserve"> PAGEREF _Toc76032389 \h </w:instrText>
            </w:r>
            <w:r>
              <w:rPr>
                <w:noProof/>
                <w:webHidden/>
              </w:rPr>
            </w:r>
            <w:r>
              <w:rPr>
                <w:noProof/>
                <w:webHidden/>
              </w:rPr>
              <w:fldChar w:fldCharType="separate"/>
            </w:r>
            <w:r>
              <w:rPr>
                <w:noProof/>
                <w:webHidden/>
              </w:rPr>
              <w:t>9</w:t>
            </w:r>
            <w:r>
              <w:rPr>
                <w:noProof/>
                <w:webHidden/>
              </w:rPr>
              <w:fldChar w:fldCharType="end"/>
            </w:r>
          </w:hyperlink>
        </w:p>
        <w:p w14:paraId="1FF17F15" w14:textId="7E609E84" w:rsidR="00C543BD" w:rsidRDefault="00C543BD">
          <w:pPr>
            <w:pStyle w:val="TOC1"/>
            <w:rPr>
              <w:rFonts w:asciiTheme="minorHAnsi" w:eastAsiaTheme="minorEastAsia" w:hAnsiTheme="minorHAnsi" w:cstheme="minorBidi"/>
              <w:noProof/>
              <w:sz w:val="22"/>
              <w:szCs w:val="22"/>
              <w:lang w:val="en-US"/>
            </w:rPr>
          </w:pPr>
          <w:hyperlink w:anchor="_Toc76032390" w:history="1">
            <w:r w:rsidRPr="00201D46">
              <w:rPr>
                <w:rStyle w:val="Hyperlink"/>
                <w:noProof/>
              </w:rPr>
              <w:t>PENDAHULUAN</w:t>
            </w:r>
            <w:r>
              <w:rPr>
                <w:noProof/>
                <w:webHidden/>
              </w:rPr>
              <w:tab/>
            </w:r>
            <w:r>
              <w:rPr>
                <w:noProof/>
                <w:webHidden/>
              </w:rPr>
              <w:fldChar w:fldCharType="begin"/>
            </w:r>
            <w:r>
              <w:rPr>
                <w:noProof/>
                <w:webHidden/>
              </w:rPr>
              <w:instrText xml:space="preserve"> PAGEREF _Toc76032390 \h </w:instrText>
            </w:r>
            <w:r>
              <w:rPr>
                <w:noProof/>
                <w:webHidden/>
              </w:rPr>
            </w:r>
            <w:r>
              <w:rPr>
                <w:noProof/>
                <w:webHidden/>
              </w:rPr>
              <w:fldChar w:fldCharType="separate"/>
            </w:r>
            <w:r>
              <w:rPr>
                <w:noProof/>
                <w:webHidden/>
              </w:rPr>
              <w:t>10</w:t>
            </w:r>
            <w:r>
              <w:rPr>
                <w:noProof/>
                <w:webHidden/>
              </w:rPr>
              <w:fldChar w:fldCharType="end"/>
            </w:r>
          </w:hyperlink>
        </w:p>
        <w:p w14:paraId="0EA502B4" w14:textId="491FE101" w:rsidR="00C543BD" w:rsidRDefault="00C543BD">
          <w:pPr>
            <w:pStyle w:val="TOC1"/>
            <w:tabs>
              <w:tab w:val="left" w:pos="482"/>
            </w:tabs>
            <w:rPr>
              <w:rFonts w:asciiTheme="minorHAnsi" w:eastAsiaTheme="minorEastAsia" w:hAnsiTheme="minorHAnsi" w:cstheme="minorBidi"/>
              <w:noProof/>
              <w:sz w:val="22"/>
              <w:szCs w:val="22"/>
              <w:lang w:val="en-US"/>
            </w:rPr>
          </w:pPr>
          <w:hyperlink w:anchor="_Toc76032391" w:history="1">
            <w:r w:rsidRPr="00201D46">
              <w:rPr>
                <w:rStyle w:val="Hyperlink"/>
                <w:noProof/>
              </w:rPr>
              <w:t>1.</w:t>
            </w:r>
            <w:r>
              <w:rPr>
                <w:rFonts w:asciiTheme="minorHAnsi" w:eastAsiaTheme="minorEastAsia" w:hAnsiTheme="minorHAnsi" w:cstheme="minorBidi"/>
                <w:noProof/>
                <w:sz w:val="22"/>
                <w:szCs w:val="22"/>
                <w:lang w:val="en-US"/>
              </w:rPr>
              <w:tab/>
            </w:r>
            <w:r w:rsidRPr="00201D46">
              <w:rPr>
                <w:rStyle w:val="Hyperlink"/>
                <w:noProof/>
              </w:rPr>
              <w:t>PROSES DESAIN DAN IMPLEMENTASI</w:t>
            </w:r>
            <w:r>
              <w:rPr>
                <w:noProof/>
                <w:webHidden/>
              </w:rPr>
              <w:tab/>
            </w:r>
            <w:r>
              <w:rPr>
                <w:noProof/>
                <w:webHidden/>
              </w:rPr>
              <w:fldChar w:fldCharType="begin"/>
            </w:r>
            <w:r>
              <w:rPr>
                <w:noProof/>
                <w:webHidden/>
              </w:rPr>
              <w:instrText xml:space="preserve"> PAGEREF _Toc76032391 \h </w:instrText>
            </w:r>
            <w:r>
              <w:rPr>
                <w:noProof/>
                <w:webHidden/>
              </w:rPr>
            </w:r>
            <w:r>
              <w:rPr>
                <w:noProof/>
                <w:webHidden/>
              </w:rPr>
              <w:fldChar w:fldCharType="separate"/>
            </w:r>
            <w:r>
              <w:rPr>
                <w:noProof/>
                <w:webHidden/>
              </w:rPr>
              <w:t>11</w:t>
            </w:r>
            <w:r>
              <w:rPr>
                <w:noProof/>
                <w:webHidden/>
              </w:rPr>
              <w:fldChar w:fldCharType="end"/>
            </w:r>
          </w:hyperlink>
        </w:p>
        <w:p w14:paraId="6B655E19" w14:textId="522E43BB" w:rsidR="00C543BD" w:rsidRDefault="00C543BD">
          <w:pPr>
            <w:pStyle w:val="TOC2"/>
            <w:rPr>
              <w:rFonts w:asciiTheme="minorHAnsi" w:eastAsiaTheme="minorEastAsia" w:hAnsiTheme="minorHAnsi" w:cstheme="minorBidi"/>
              <w:noProof/>
              <w:sz w:val="22"/>
              <w:szCs w:val="22"/>
              <w:lang w:val="en-US"/>
            </w:rPr>
          </w:pPr>
          <w:hyperlink w:anchor="_Toc76032392" w:history="1">
            <w:r w:rsidRPr="00201D46">
              <w:rPr>
                <w:rStyle w:val="Hyperlink"/>
                <w:bCs/>
                <w:noProof/>
                <w14:scene3d>
                  <w14:camera w14:prst="orthographicFront"/>
                  <w14:lightRig w14:rig="threePt" w14:dir="t">
                    <w14:rot w14:lat="0" w14:lon="0" w14:rev="0"/>
                  </w14:lightRig>
                </w14:scene3d>
              </w:rPr>
              <w:t>1.1.</w:t>
            </w:r>
            <w:r>
              <w:rPr>
                <w:rFonts w:asciiTheme="minorHAnsi" w:eastAsiaTheme="minorEastAsia" w:hAnsiTheme="minorHAnsi" w:cstheme="minorBidi"/>
                <w:noProof/>
                <w:sz w:val="22"/>
                <w:szCs w:val="22"/>
                <w:lang w:val="en-US"/>
              </w:rPr>
              <w:tab/>
            </w:r>
            <w:r w:rsidRPr="00201D46">
              <w:rPr>
                <w:rStyle w:val="Hyperlink"/>
                <w:noProof/>
              </w:rPr>
              <w:t>Proses Desain Back-End</w:t>
            </w:r>
            <w:r>
              <w:rPr>
                <w:noProof/>
                <w:webHidden/>
              </w:rPr>
              <w:tab/>
            </w:r>
            <w:r>
              <w:rPr>
                <w:noProof/>
                <w:webHidden/>
              </w:rPr>
              <w:fldChar w:fldCharType="begin"/>
            </w:r>
            <w:r>
              <w:rPr>
                <w:noProof/>
                <w:webHidden/>
              </w:rPr>
              <w:instrText xml:space="preserve"> PAGEREF _Toc76032392 \h </w:instrText>
            </w:r>
            <w:r>
              <w:rPr>
                <w:noProof/>
                <w:webHidden/>
              </w:rPr>
            </w:r>
            <w:r>
              <w:rPr>
                <w:noProof/>
                <w:webHidden/>
              </w:rPr>
              <w:fldChar w:fldCharType="separate"/>
            </w:r>
            <w:r>
              <w:rPr>
                <w:noProof/>
                <w:webHidden/>
              </w:rPr>
              <w:t>13</w:t>
            </w:r>
            <w:r>
              <w:rPr>
                <w:noProof/>
                <w:webHidden/>
              </w:rPr>
              <w:fldChar w:fldCharType="end"/>
            </w:r>
          </w:hyperlink>
        </w:p>
        <w:p w14:paraId="2AD7D374" w14:textId="018DA8DE" w:rsidR="00C543BD" w:rsidRDefault="00C543BD">
          <w:pPr>
            <w:pStyle w:val="TOC2"/>
            <w:rPr>
              <w:rFonts w:asciiTheme="minorHAnsi" w:eastAsiaTheme="minorEastAsia" w:hAnsiTheme="minorHAnsi" w:cstheme="minorBidi"/>
              <w:noProof/>
              <w:sz w:val="22"/>
              <w:szCs w:val="22"/>
              <w:lang w:val="en-US"/>
            </w:rPr>
          </w:pPr>
          <w:hyperlink w:anchor="_Toc76032393" w:history="1">
            <w:r w:rsidRPr="00201D46">
              <w:rPr>
                <w:rStyle w:val="Hyperlink"/>
                <w:bCs/>
                <w:noProof/>
                <w14:scene3d>
                  <w14:camera w14:prst="orthographicFront"/>
                  <w14:lightRig w14:rig="threePt" w14:dir="t">
                    <w14:rot w14:lat="0" w14:lon="0" w14:rev="0"/>
                  </w14:lightRig>
                </w14:scene3d>
              </w:rPr>
              <w:t>1.2.</w:t>
            </w:r>
            <w:r>
              <w:rPr>
                <w:rFonts w:asciiTheme="minorHAnsi" w:eastAsiaTheme="minorEastAsia" w:hAnsiTheme="minorHAnsi" w:cstheme="minorBidi"/>
                <w:noProof/>
                <w:sz w:val="22"/>
                <w:szCs w:val="22"/>
                <w:lang w:val="en-US"/>
              </w:rPr>
              <w:tab/>
            </w:r>
            <w:r w:rsidRPr="00201D46">
              <w:rPr>
                <w:rStyle w:val="Hyperlink"/>
                <w:noProof/>
              </w:rPr>
              <w:t xml:space="preserve">Proses Desain </w:t>
            </w:r>
            <w:r w:rsidRPr="00201D46">
              <w:rPr>
                <w:rStyle w:val="Hyperlink"/>
                <w:i/>
                <w:noProof/>
              </w:rPr>
              <w:t>Front</w:t>
            </w:r>
            <w:r w:rsidRPr="00201D46">
              <w:rPr>
                <w:rStyle w:val="Hyperlink"/>
                <w:noProof/>
              </w:rPr>
              <w:t>-</w:t>
            </w:r>
            <w:r w:rsidRPr="00201D46">
              <w:rPr>
                <w:rStyle w:val="Hyperlink"/>
                <w:i/>
                <w:noProof/>
              </w:rPr>
              <w:t>End</w:t>
            </w:r>
            <w:r>
              <w:rPr>
                <w:noProof/>
                <w:webHidden/>
              </w:rPr>
              <w:tab/>
            </w:r>
            <w:r>
              <w:rPr>
                <w:noProof/>
                <w:webHidden/>
              </w:rPr>
              <w:fldChar w:fldCharType="begin"/>
            </w:r>
            <w:r>
              <w:rPr>
                <w:noProof/>
                <w:webHidden/>
              </w:rPr>
              <w:instrText xml:space="preserve"> PAGEREF _Toc76032393 \h </w:instrText>
            </w:r>
            <w:r>
              <w:rPr>
                <w:noProof/>
                <w:webHidden/>
              </w:rPr>
            </w:r>
            <w:r>
              <w:rPr>
                <w:noProof/>
                <w:webHidden/>
              </w:rPr>
              <w:fldChar w:fldCharType="separate"/>
            </w:r>
            <w:r>
              <w:rPr>
                <w:noProof/>
                <w:webHidden/>
              </w:rPr>
              <w:t>21</w:t>
            </w:r>
            <w:r>
              <w:rPr>
                <w:noProof/>
                <w:webHidden/>
              </w:rPr>
              <w:fldChar w:fldCharType="end"/>
            </w:r>
          </w:hyperlink>
        </w:p>
        <w:p w14:paraId="34D7D20C" w14:textId="3C8E8F7A" w:rsidR="00C543BD" w:rsidRDefault="00C543BD">
          <w:pPr>
            <w:pStyle w:val="TOC3"/>
            <w:rPr>
              <w:rFonts w:asciiTheme="minorHAnsi" w:eastAsiaTheme="minorEastAsia" w:hAnsiTheme="minorHAnsi" w:cstheme="minorBidi"/>
              <w:noProof/>
              <w:sz w:val="22"/>
              <w:szCs w:val="22"/>
              <w:lang w:val="en-US"/>
            </w:rPr>
          </w:pPr>
          <w:hyperlink w:anchor="_Toc76032397" w:history="1">
            <w:r w:rsidRPr="00201D46">
              <w:rPr>
                <w:rStyle w:val="Hyperlink"/>
                <w:bCs/>
                <w:noProof/>
                <w14:scene3d>
                  <w14:camera w14:prst="orthographicFront"/>
                  <w14:lightRig w14:rig="threePt" w14:dir="t">
                    <w14:rot w14:lat="0" w14:lon="0" w14:rev="0"/>
                  </w14:lightRig>
                </w14:scene3d>
              </w:rPr>
              <w:t>1.2.1.</w:t>
            </w:r>
            <w:r>
              <w:rPr>
                <w:rFonts w:asciiTheme="minorHAnsi" w:eastAsiaTheme="minorEastAsia" w:hAnsiTheme="minorHAnsi" w:cstheme="minorBidi"/>
                <w:noProof/>
                <w:sz w:val="22"/>
                <w:szCs w:val="22"/>
                <w:lang w:val="en-US"/>
              </w:rPr>
              <w:tab/>
            </w:r>
            <w:r w:rsidRPr="00201D46">
              <w:rPr>
                <w:rStyle w:val="Hyperlink"/>
                <w:noProof/>
              </w:rPr>
              <w:t>Struktur Sistem Informasi</w:t>
            </w:r>
            <w:r>
              <w:rPr>
                <w:noProof/>
                <w:webHidden/>
              </w:rPr>
              <w:tab/>
            </w:r>
            <w:r>
              <w:rPr>
                <w:noProof/>
                <w:webHidden/>
              </w:rPr>
              <w:fldChar w:fldCharType="begin"/>
            </w:r>
            <w:r>
              <w:rPr>
                <w:noProof/>
                <w:webHidden/>
              </w:rPr>
              <w:instrText xml:space="preserve"> PAGEREF _Toc76032397 \h </w:instrText>
            </w:r>
            <w:r>
              <w:rPr>
                <w:noProof/>
                <w:webHidden/>
              </w:rPr>
            </w:r>
            <w:r>
              <w:rPr>
                <w:noProof/>
                <w:webHidden/>
              </w:rPr>
              <w:fldChar w:fldCharType="separate"/>
            </w:r>
            <w:r>
              <w:rPr>
                <w:noProof/>
                <w:webHidden/>
              </w:rPr>
              <w:t>22</w:t>
            </w:r>
            <w:r>
              <w:rPr>
                <w:noProof/>
                <w:webHidden/>
              </w:rPr>
              <w:fldChar w:fldCharType="end"/>
            </w:r>
          </w:hyperlink>
        </w:p>
        <w:p w14:paraId="56A1E615" w14:textId="65A80B34" w:rsidR="00C543BD" w:rsidRDefault="00C543BD">
          <w:pPr>
            <w:pStyle w:val="TOC2"/>
            <w:rPr>
              <w:rFonts w:asciiTheme="minorHAnsi" w:eastAsiaTheme="minorEastAsia" w:hAnsiTheme="minorHAnsi" w:cstheme="minorBidi"/>
              <w:noProof/>
              <w:sz w:val="22"/>
              <w:szCs w:val="22"/>
              <w:lang w:val="en-US"/>
            </w:rPr>
          </w:pPr>
          <w:hyperlink w:anchor="_Toc76032398" w:history="1">
            <w:r w:rsidRPr="00201D46">
              <w:rPr>
                <w:rStyle w:val="Hyperlink"/>
                <w:bCs/>
                <w:noProof/>
                <w14:scene3d>
                  <w14:camera w14:prst="orthographicFront"/>
                  <w14:lightRig w14:rig="threePt" w14:dir="t">
                    <w14:rot w14:lat="0" w14:lon="0" w14:rev="0"/>
                  </w14:lightRig>
                </w14:scene3d>
              </w:rPr>
              <w:t>1.3.</w:t>
            </w:r>
            <w:r>
              <w:rPr>
                <w:rFonts w:asciiTheme="minorHAnsi" w:eastAsiaTheme="minorEastAsia" w:hAnsiTheme="minorHAnsi" w:cstheme="minorBidi"/>
                <w:noProof/>
                <w:sz w:val="22"/>
                <w:szCs w:val="22"/>
                <w:lang w:val="en-US"/>
              </w:rPr>
              <w:tab/>
            </w:r>
            <w:r w:rsidRPr="00201D46">
              <w:rPr>
                <w:rStyle w:val="Hyperlink"/>
                <w:noProof/>
              </w:rPr>
              <w:t>Proses Desain User Experienc</w:t>
            </w:r>
            <w:r w:rsidRPr="00201D46">
              <w:rPr>
                <w:rStyle w:val="Hyperlink"/>
                <w:noProof/>
                <w:lang w:val="en-US"/>
              </w:rPr>
              <w:t>e</w:t>
            </w:r>
            <w:r>
              <w:rPr>
                <w:noProof/>
                <w:webHidden/>
              </w:rPr>
              <w:tab/>
            </w:r>
            <w:r>
              <w:rPr>
                <w:noProof/>
                <w:webHidden/>
              </w:rPr>
              <w:fldChar w:fldCharType="begin"/>
            </w:r>
            <w:r>
              <w:rPr>
                <w:noProof/>
                <w:webHidden/>
              </w:rPr>
              <w:instrText xml:space="preserve"> PAGEREF _Toc76032398 \h </w:instrText>
            </w:r>
            <w:r>
              <w:rPr>
                <w:noProof/>
                <w:webHidden/>
              </w:rPr>
            </w:r>
            <w:r>
              <w:rPr>
                <w:noProof/>
                <w:webHidden/>
              </w:rPr>
              <w:fldChar w:fldCharType="separate"/>
            </w:r>
            <w:r>
              <w:rPr>
                <w:noProof/>
                <w:webHidden/>
              </w:rPr>
              <w:t>26</w:t>
            </w:r>
            <w:r>
              <w:rPr>
                <w:noProof/>
                <w:webHidden/>
              </w:rPr>
              <w:fldChar w:fldCharType="end"/>
            </w:r>
          </w:hyperlink>
        </w:p>
        <w:p w14:paraId="1C0497A9" w14:textId="24DC7DDA" w:rsidR="00C543BD" w:rsidRDefault="00C543BD">
          <w:pPr>
            <w:pStyle w:val="TOC3"/>
            <w:rPr>
              <w:rFonts w:asciiTheme="minorHAnsi" w:eastAsiaTheme="minorEastAsia" w:hAnsiTheme="minorHAnsi" w:cstheme="minorBidi"/>
              <w:noProof/>
              <w:sz w:val="22"/>
              <w:szCs w:val="22"/>
              <w:lang w:val="en-US"/>
            </w:rPr>
          </w:pPr>
          <w:hyperlink w:anchor="_Toc76032400" w:history="1">
            <w:r w:rsidRPr="00201D46">
              <w:rPr>
                <w:rStyle w:val="Hyperlink"/>
                <w:bCs/>
                <w:noProof/>
                <w14:scene3d>
                  <w14:camera w14:prst="orthographicFront"/>
                  <w14:lightRig w14:rig="threePt" w14:dir="t">
                    <w14:rot w14:lat="0" w14:lon="0" w14:rev="0"/>
                  </w14:lightRig>
                </w14:scene3d>
              </w:rPr>
              <w:t>1.3.1.</w:t>
            </w:r>
            <w:r>
              <w:rPr>
                <w:rFonts w:asciiTheme="minorHAnsi" w:eastAsiaTheme="minorEastAsia" w:hAnsiTheme="minorHAnsi" w:cstheme="minorBidi"/>
                <w:noProof/>
                <w:sz w:val="22"/>
                <w:szCs w:val="22"/>
                <w:lang w:val="en-US"/>
              </w:rPr>
              <w:tab/>
            </w:r>
            <w:r w:rsidRPr="00201D46">
              <w:rPr>
                <w:rStyle w:val="Hyperlink"/>
                <w:noProof/>
              </w:rPr>
              <w:t>Halaman Faktur</w:t>
            </w:r>
            <w:r>
              <w:rPr>
                <w:noProof/>
                <w:webHidden/>
              </w:rPr>
              <w:tab/>
            </w:r>
            <w:r>
              <w:rPr>
                <w:noProof/>
                <w:webHidden/>
              </w:rPr>
              <w:fldChar w:fldCharType="begin"/>
            </w:r>
            <w:r>
              <w:rPr>
                <w:noProof/>
                <w:webHidden/>
              </w:rPr>
              <w:instrText xml:space="preserve"> PAGEREF _Toc76032400 \h </w:instrText>
            </w:r>
            <w:r>
              <w:rPr>
                <w:noProof/>
                <w:webHidden/>
              </w:rPr>
            </w:r>
            <w:r>
              <w:rPr>
                <w:noProof/>
                <w:webHidden/>
              </w:rPr>
              <w:fldChar w:fldCharType="separate"/>
            </w:r>
            <w:r>
              <w:rPr>
                <w:noProof/>
                <w:webHidden/>
              </w:rPr>
              <w:t>26</w:t>
            </w:r>
            <w:r>
              <w:rPr>
                <w:noProof/>
                <w:webHidden/>
              </w:rPr>
              <w:fldChar w:fldCharType="end"/>
            </w:r>
          </w:hyperlink>
        </w:p>
        <w:p w14:paraId="773AF4AD" w14:textId="0DB8351C" w:rsidR="00C543BD" w:rsidRDefault="00C543BD">
          <w:pPr>
            <w:pStyle w:val="TOC3"/>
            <w:rPr>
              <w:rFonts w:asciiTheme="minorHAnsi" w:eastAsiaTheme="minorEastAsia" w:hAnsiTheme="minorHAnsi" w:cstheme="minorBidi"/>
              <w:noProof/>
              <w:sz w:val="22"/>
              <w:szCs w:val="22"/>
              <w:lang w:val="en-US"/>
            </w:rPr>
          </w:pPr>
          <w:hyperlink w:anchor="_Toc76032401" w:history="1">
            <w:r w:rsidRPr="00201D46">
              <w:rPr>
                <w:rStyle w:val="Hyperlink"/>
                <w:bCs/>
                <w:noProof/>
                <w14:scene3d>
                  <w14:camera w14:prst="orthographicFront"/>
                  <w14:lightRig w14:rig="threePt" w14:dir="t">
                    <w14:rot w14:lat="0" w14:lon="0" w14:rev="0"/>
                  </w14:lightRig>
                </w14:scene3d>
              </w:rPr>
              <w:t>1.3.2.</w:t>
            </w:r>
            <w:r>
              <w:rPr>
                <w:rFonts w:asciiTheme="minorHAnsi" w:eastAsiaTheme="minorEastAsia" w:hAnsiTheme="minorHAnsi" w:cstheme="minorBidi"/>
                <w:noProof/>
                <w:sz w:val="22"/>
                <w:szCs w:val="22"/>
                <w:lang w:val="en-US"/>
              </w:rPr>
              <w:tab/>
            </w:r>
            <w:r w:rsidRPr="00201D46">
              <w:rPr>
                <w:rStyle w:val="Hyperlink"/>
                <w:noProof/>
                <w:lang w:val="en-ID"/>
              </w:rPr>
              <w:t>H</w:t>
            </w:r>
            <w:r w:rsidRPr="00201D46">
              <w:rPr>
                <w:rStyle w:val="Hyperlink"/>
                <w:noProof/>
              </w:rPr>
              <w:t>alaman Royalti</w:t>
            </w:r>
            <w:r>
              <w:rPr>
                <w:noProof/>
                <w:webHidden/>
              </w:rPr>
              <w:tab/>
            </w:r>
            <w:r>
              <w:rPr>
                <w:noProof/>
                <w:webHidden/>
              </w:rPr>
              <w:fldChar w:fldCharType="begin"/>
            </w:r>
            <w:r>
              <w:rPr>
                <w:noProof/>
                <w:webHidden/>
              </w:rPr>
              <w:instrText xml:space="preserve"> PAGEREF _Toc76032401 \h </w:instrText>
            </w:r>
            <w:r>
              <w:rPr>
                <w:noProof/>
                <w:webHidden/>
              </w:rPr>
            </w:r>
            <w:r>
              <w:rPr>
                <w:noProof/>
                <w:webHidden/>
              </w:rPr>
              <w:fldChar w:fldCharType="separate"/>
            </w:r>
            <w:r>
              <w:rPr>
                <w:noProof/>
                <w:webHidden/>
              </w:rPr>
              <w:t>29</w:t>
            </w:r>
            <w:r>
              <w:rPr>
                <w:noProof/>
                <w:webHidden/>
              </w:rPr>
              <w:fldChar w:fldCharType="end"/>
            </w:r>
          </w:hyperlink>
        </w:p>
        <w:p w14:paraId="2BC97939" w14:textId="5A51B258" w:rsidR="00C543BD" w:rsidRDefault="00C543BD">
          <w:pPr>
            <w:pStyle w:val="TOC2"/>
            <w:rPr>
              <w:rFonts w:asciiTheme="minorHAnsi" w:eastAsiaTheme="minorEastAsia" w:hAnsiTheme="minorHAnsi" w:cstheme="minorBidi"/>
              <w:noProof/>
              <w:sz w:val="22"/>
              <w:szCs w:val="22"/>
              <w:lang w:val="en-US"/>
            </w:rPr>
          </w:pPr>
          <w:hyperlink w:anchor="_Toc76032402" w:history="1">
            <w:r w:rsidRPr="00201D46">
              <w:rPr>
                <w:rStyle w:val="Hyperlink"/>
                <w:bCs/>
                <w:noProof/>
                <w14:scene3d>
                  <w14:camera w14:prst="orthographicFront"/>
                  <w14:lightRig w14:rig="threePt" w14:dir="t">
                    <w14:rot w14:lat="0" w14:lon="0" w14:rev="0"/>
                  </w14:lightRig>
                </w14:scene3d>
              </w:rPr>
              <w:t>1.4.</w:t>
            </w:r>
            <w:r>
              <w:rPr>
                <w:rFonts w:asciiTheme="minorHAnsi" w:eastAsiaTheme="minorEastAsia" w:hAnsiTheme="minorHAnsi" w:cstheme="minorBidi"/>
                <w:noProof/>
                <w:sz w:val="22"/>
                <w:szCs w:val="22"/>
                <w:lang w:val="en-US"/>
              </w:rPr>
              <w:tab/>
            </w:r>
            <w:r w:rsidRPr="00201D46">
              <w:rPr>
                <w:rStyle w:val="Hyperlink"/>
                <w:noProof/>
              </w:rPr>
              <w:t>Penerapan Teknologi</w:t>
            </w:r>
            <w:r>
              <w:rPr>
                <w:noProof/>
                <w:webHidden/>
              </w:rPr>
              <w:tab/>
            </w:r>
            <w:r>
              <w:rPr>
                <w:noProof/>
                <w:webHidden/>
              </w:rPr>
              <w:fldChar w:fldCharType="begin"/>
            </w:r>
            <w:r>
              <w:rPr>
                <w:noProof/>
                <w:webHidden/>
              </w:rPr>
              <w:instrText xml:space="preserve"> PAGEREF _Toc76032402 \h </w:instrText>
            </w:r>
            <w:r>
              <w:rPr>
                <w:noProof/>
                <w:webHidden/>
              </w:rPr>
            </w:r>
            <w:r>
              <w:rPr>
                <w:noProof/>
                <w:webHidden/>
              </w:rPr>
              <w:fldChar w:fldCharType="separate"/>
            </w:r>
            <w:r>
              <w:rPr>
                <w:noProof/>
                <w:webHidden/>
              </w:rPr>
              <w:t>31</w:t>
            </w:r>
            <w:r>
              <w:rPr>
                <w:noProof/>
                <w:webHidden/>
              </w:rPr>
              <w:fldChar w:fldCharType="end"/>
            </w:r>
          </w:hyperlink>
        </w:p>
        <w:p w14:paraId="6B3C5A98" w14:textId="6B234B04" w:rsidR="00C543BD" w:rsidRDefault="00C543BD">
          <w:pPr>
            <w:pStyle w:val="TOC2"/>
            <w:rPr>
              <w:rFonts w:asciiTheme="minorHAnsi" w:eastAsiaTheme="minorEastAsia" w:hAnsiTheme="minorHAnsi" w:cstheme="minorBidi"/>
              <w:noProof/>
              <w:sz w:val="22"/>
              <w:szCs w:val="22"/>
              <w:lang w:val="en-US"/>
            </w:rPr>
          </w:pPr>
          <w:hyperlink w:anchor="_Toc76032403" w:history="1">
            <w:r w:rsidRPr="00201D46">
              <w:rPr>
                <w:rStyle w:val="Hyperlink"/>
                <w:bCs/>
                <w:noProof/>
                <w14:scene3d>
                  <w14:camera w14:prst="orthographicFront"/>
                  <w14:lightRig w14:rig="threePt" w14:dir="t">
                    <w14:rot w14:lat="0" w14:lon="0" w14:rev="0"/>
                  </w14:lightRig>
                </w14:scene3d>
              </w:rPr>
              <w:t>1.5.</w:t>
            </w:r>
            <w:r>
              <w:rPr>
                <w:rFonts w:asciiTheme="minorHAnsi" w:eastAsiaTheme="minorEastAsia" w:hAnsiTheme="minorHAnsi" w:cstheme="minorBidi"/>
                <w:noProof/>
                <w:sz w:val="22"/>
                <w:szCs w:val="22"/>
                <w:lang w:val="en-US"/>
              </w:rPr>
              <w:tab/>
            </w:r>
            <w:r w:rsidRPr="00201D46">
              <w:rPr>
                <w:rStyle w:val="Hyperlink"/>
                <w:noProof/>
              </w:rPr>
              <w:t>Implementasi Fitur Customer dan Diskon</w:t>
            </w:r>
            <w:r>
              <w:rPr>
                <w:noProof/>
                <w:webHidden/>
              </w:rPr>
              <w:tab/>
            </w:r>
            <w:r>
              <w:rPr>
                <w:noProof/>
                <w:webHidden/>
              </w:rPr>
              <w:fldChar w:fldCharType="begin"/>
            </w:r>
            <w:r>
              <w:rPr>
                <w:noProof/>
                <w:webHidden/>
              </w:rPr>
              <w:instrText xml:space="preserve"> PAGEREF _Toc76032403 \h </w:instrText>
            </w:r>
            <w:r>
              <w:rPr>
                <w:noProof/>
                <w:webHidden/>
              </w:rPr>
            </w:r>
            <w:r>
              <w:rPr>
                <w:noProof/>
                <w:webHidden/>
              </w:rPr>
              <w:fldChar w:fldCharType="separate"/>
            </w:r>
            <w:r>
              <w:rPr>
                <w:noProof/>
                <w:webHidden/>
              </w:rPr>
              <w:t>32</w:t>
            </w:r>
            <w:r>
              <w:rPr>
                <w:noProof/>
                <w:webHidden/>
              </w:rPr>
              <w:fldChar w:fldCharType="end"/>
            </w:r>
          </w:hyperlink>
        </w:p>
        <w:p w14:paraId="056C5FB9" w14:textId="072C714D" w:rsidR="00C543BD" w:rsidRDefault="00C543BD">
          <w:pPr>
            <w:pStyle w:val="TOC2"/>
            <w:rPr>
              <w:rFonts w:asciiTheme="minorHAnsi" w:eastAsiaTheme="minorEastAsia" w:hAnsiTheme="minorHAnsi" w:cstheme="minorBidi"/>
              <w:noProof/>
              <w:sz w:val="22"/>
              <w:szCs w:val="22"/>
              <w:lang w:val="en-US"/>
            </w:rPr>
          </w:pPr>
          <w:hyperlink w:anchor="_Toc76032404" w:history="1">
            <w:r w:rsidRPr="00201D46">
              <w:rPr>
                <w:rStyle w:val="Hyperlink"/>
                <w:bCs/>
                <w:noProof/>
                <w14:scene3d>
                  <w14:camera w14:prst="orthographicFront"/>
                  <w14:lightRig w14:rig="threePt" w14:dir="t">
                    <w14:rot w14:lat="0" w14:lon="0" w14:rev="0"/>
                  </w14:lightRig>
                </w14:scene3d>
              </w:rPr>
              <w:t>1.6.</w:t>
            </w:r>
            <w:r>
              <w:rPr>
                <w:rFonts w:asciiTheme="minorHAnsi" w:eastAsiaTheme="minorEastAsia" w:hAnsiTheme="minorHAnsi" w:cstheme="minorBidi"/>
                <w:noProof/>
                <w:sz w:val="22"/>
                <w:szCs w:val="22"/>
                <w:lang w:val="en-US"/>
              </w:rPr>
              <w:tab/>
            </w:r>
            <w:r w:rsidRPr="00201D46">
              <w:rPr>
                <w:rStyle w:val="Hyperlink"/>
                <w:noProof/>
              </w:rPr>
              <w:t>Implementasi Fitur Faktur</w:t>
            </w:r>
            <w:r>
              <w:rPr>
                <w:noProof/>
                <w:webHidden/>
              </w:rPr>
              <w:tab/>
            </w:r>
            <w:r>
              <w:rPr>
                <w:noProof/>
                <w:webHidden/>
              </w:rPr>
              <w:fldChar w:fldCharType="begin"/>
            </w:r>
            <w:r>
              <w:rPr>
                <w:noProof/>
                <w:webHidden/>
              </w:rPr>
              <w:instrText xml:space="preserve"> PAGEREF _Toc76032404 \h </w:instrText>
            </w:r>
            <w:r>
              <w:rPr>
                <w:noProof/>
                <w:webHidden/>
              </w:rPr>
            </w:r>
            <w:r>
              <w:rPr>
                <w:noProof/>
                <w:webHidden/>
              </w:rPr>
              <w:fldChar w:fldCharType="separate"/>
            </w:r>
            <w:r>
              <w:rPr>
                <w:noProof/>
                <w:webHidden/>
              </w:rPr>
              <w:t>37</w:t>
            </w:r>
            <w:r>
              <w:rPr>
                <w:noProof/>
                <w:webHidden/>
              </w:rPr>
              <w:fldChar w:fldCharType="end"/>
            </w:r>
          </w:hyperlink>
        </w:p>
        <w:p w14:paraId="29A10244" w14:textId="2EE5D17D" w:rsidR="00C543BD" w:rsidRDefault="00C543BD">
          <w:pPr>
            <w:pStyle w:val="TOC2"/>
            <w:rPr>
              <w:rFonts w:asciiTheme="minorHAnsi" w:eastAsiaTheme="minorEastAsia" w:hAnsiTheme="minorHAnsi" w:cstheme="minorBidi"/>
              <w:noProof/>
              <w:sz w:val="22"/>
              <w:szCs w:val="22"/>
              <w:lang w:val="en-US"/>
            </w:rPr>
          </w:pPr>
          <w:hyperlink w:anchor="_Toc76032405" w:history="1">
            <w:r w:rsidRPr="00201D46">
              <w:rPr>
                <w:rStyle w:val="Hyperlink"/>
                <w:bCs/>
                <w:noProof/>
                <w14:scene3d>
                  <w14:camera w14:prst="orthographicFront"/>
                  <w14:lightRig w14:rig="threePt" w14:dir="t">
                    <w14:rot w14:lat="0" w14:lon="0" w14:rev="0"/>
                  </w14:lightRig>
                </w14:scene3d>
              </w:rPr>
              <w:t>1.7.</w:t>
            </w:r>
            <w:r>
              <w:rPr>
                <w:rFonts w:asciiTheme="minorHAnsi" w:eastAsiaTheme="minorEastAsia" w:hAnsiTheme="minorHAnsi" w:cstheme="minorBidi"/>
                <w:noProof/>
                <w:sz w:val="22"/>
                <w:szCs w:val="22"/>
                <w:lang w:val="en-US"/>
              </w:rPr>
              <w:tab/>
            </w:r>
            <w:r w:rsidRPr="00201D46">
              <w:rPr>
                <w:rStyle w:val="Hyperlink"/>
                <w:noProof/>
              </w:rPr>
              <w:t>Implementasi Fitur Proforma</w:t>
            </w:r>
            <w:r>
              <w:rPr>
                <w:noProof/>
                <w:webHidden/>
              </w:rPr>
              <w:tab/>
            </w:r>
            <w:r>
              <w:rPr>
                <w:noProof/>
                <w:webHidden/>
              </w:rPr>
              <w:fldChar w:fldCharType="begin"/>
            </w:r>
            <w:r>
              <w:rPr>
                <w:noProof/>
                <w:webHidden/>
              </w:rPr>
              <w:instrText xml:space="preserve"> PAGEREF _Toc76032405 \h </w:instrText>
            </w:r>
            <w:r>
              <w:rPr>
                <w:noProof/>
                <w:webHidden/>
              </w:rPr>
            </w:r>
            <w:r>
              <w:rPr>
                <w:noProof/>
                <w:webHidden/>
              </w:rPr>
              <w:fldChar w:fldCharType="separate"/>
            </w:r>
            <w:r>
              <w:rPr>
                <w:noProof/>
                <w:webHidden/>
              </w:rPr>
              <w:t>42</w:t>
            </w:r>
            <w:r>
              <w:rPr>
                <w:noProof/>
                <w:webHidden/>
              </w:rPr>
              <w:fldChar w:fldCharType="end"/>
            </w:r>
          </w:hyperlink>
        </w:p>
        <w:p w14:paraId="20E0BE2D" w14:textId="18DBBE70" w:rsidR="00C543BD" w:rsidRDefault="00C543BD">
          <w:pPr>
            <w:pStyle w:val="TOC2"/>
            <w:rPr>
              <w:rFonts w:asciiTheme="minorHAnsi" w:eastAsiaTheme="minorEastAsia" w:hAnsiTheme="minorHAnsi" w:cstheme="minorBidi"/>
              <w:noProof/>
              <w:sz w:val="22"/>
              <w:szCs w:val="22"/>
              <w:lang w:val="en-US"/>
            </w:rPr>
          </w:pPr>
          <w:hyperlink w:anchor="_Toc76032406" w:history="1">
            <w:r w:rsidRPr="00201D46">
              <w:rPr>
                <w:rStyle w:val="Hyperlink"/>
                <w:bCs/>
                <w:noProof/>
                <w14:scene3d>
                  <w14:camera w14:prst="orthographicFront"/>
                  <w14:lightRig w14:rig="threePt" w14:dir="t">
                    <w14:rot w14:lat="0" w14:lon="0" w14:rev="0"/>
                  </w14:lightRig>
                </w14:scene3d>
              </w:rPr>
              <w:t>1.8.</w:t>
            </w:r>
            <w:r>
              <w:rPr>
                <w:rFonts w:asciiTheme="minorHAnsi" w:eastAsiaTheme="minorEastAsia" w:hAnsiTheme="minorHAnsi" w:cstheme="minorBidi"/>
                <w:noProof/>
                <w:sz w:val="22"/>
                <w:szCs w:val="22"/>
                <w:lang w:val="en-US"/>
              </w:rPr>
              <w:tab/>
            </w:r>
            <w:r w:rsidRPr="00201D46">
              <w:rPr>
                <w:rStyle w:val="Hyperlink"/>
                <w:noProof/>
              </w:rPr>
              <w:t>Implementasi Fitur Pendapatan</w:t>
            </w:r>
            <w:r>
              <w:rPr>
                <w:noProof/>
                <w:webHidden/>
              </w:rPr>
              <w:tab/>
            </w:r>
            <w:r>
              <w:rPr>
                <w:noProof/>
                <w:webHidden/>
              </w:rPr>
              <w:fldChar w:fldCharType="begin"/>
            </w:r>
            <w:r>
              <w:rPr>
                <w:noProof/>
                <w:webHidden/>
              </w:rPr>
              <w:instrText xml:space="preserve"> PAGEREF _Toc76032406 \h </w:instrText>
            </w:r>
            <w:r>
              <w:rPr>
                <w:noProof/>
                <w:webHidden/>
              </w:rPr>
            </w:r>
            <w:r>
              <w:rPr>
                <w:noProof/>
                <w:webHidden/>
              </w:rPr>
              <w:fldChar w:fldCharType="separate"/>
            </w:r>
            <w:r>
              <w:rPr>
                <w:noProof/>
                <w:webHidden/>
              </w:rPr>
              <w:t>45</w:t>
            </w:r>
            <w:r>
              <w:rPr>
                <w:noProof/>
                <w:webHidden/>
              </w:rPr>
              <w:fldChar w:fldCharType="end"/>
            </w:r>
          </w:hyperlink>
        </w:p>
        <w:p w14:paraId="68EC8529" w14:textId="794D4CDC" w:rsidR="00C543BD" w:rsidRDefault="00C543BD">
          <w:pPr>
            <w:pStyle w:val="TOC2"/>
            <w:rPr>
              <w:rFonts w:asciiTheme="minorHAnsi" w:eastAsiaTheme="minorEastAsia" w:hAnsiTheme="minorHAnsi" w:cstheme="minorBidi"/>
              <w:noProof/>
              <w:sz w:val="22"/>
              <w:szCs w:val="22"/>
              <w:lang w:val="en-US"/>
            </w:rPr>
          </w:pPr>
          <w:hyperlink w:anchor="_Toc76032407" w:history="1">
            <w:r w:rsidRPr="00201D46">
              <w:rPr>
                <w:rStyle w:val="Hyperlink"/>
                <w:bCs/>
                <w:noProof/>
                <w14:scene3d>
                  <w14:camera w14:prst="orthographicFront"/>
                  <w14:lightRig w14:rig="threePt" w14:dir="t">
                    <w14:rot w14:lat="0" w14:lon="0" w14:rev="0"/>
                  </w14:lightRig>
                </w14:scene3d>
              </w:rPr>
              <w:t>1.9.</w:t>
            </w:r>
            <w:r>
              <w:rPr>
                <w:rFonts w:asciiTheme="minorHAnsi" w:eastAsiaTheme="minorEastAsia" w:hAnsiTheme="minorHAnsi" w:cstheme="minorBidi"/>
                <w:noProof/>
                <w:sz w:val="22"/>
                <w:szCs w:val="22"/>
                <w:lang w:val="en-US"/>
              </w:rPr>
              <w:tab/>
            </w:r>
            <w:r w:rsidRPr="00201D46">
              <w:rPr>
                <w:rStyle w:val="Hyperlink"/>
                <w:noProof/>
              </w:rPr>
              <w:t>Implementasi Fitur Royalti</w:t>
            </w:r>
            <w:r>
              <w:rPr>
                <w:noProof/>
                <w:webHidden/>
              </w:rPr>
              <w:tab/>
            </w:r>
            <w:r>
              <w:rPr>
                <w:noProof/>
                <w:webHidden/>
              </w:rPr>
              <w:fldChar w:fldCharType="begin"/>
            </w:r>
            <w:r>
              <w:rPr>
                <w:noProof/>
                <w:webHidden/>
              </w:rPr>
              <w:instrText xml:space="preserve"> PAGEREF _Toc76032407 \h </w:instrText>
            </w:r>
            <w:r>
              <w:rPr>
                <w:noProof/>
                <w:webHidden/>
              </w:rPr>
            </w:r>
            <w:r>
              <w:rPr>
                <w:noProof/>
                <w:webHidden/>
              </w:rPr>
              <w:fldChar w:fldCharType="separate"/>
            </w:r>
            <w:r>
              <w:rPr>
                <w:noProof/>
                <w:webHidden/>
              </w:rPr>
              <w:t>49</w:t>
            </w:r>
            <w:r>
              <w:rPr>
                <w:noProof/>
                <w:webHidden/>
              </w:rPr>
              <w:fldChar w:fldCharType="end"/>
            </w:r>
          </w:hyperlink>
        </w:p>
        <w:p w14:paraId="54BD544E" w14:textId="0277BBD8" w:rsidR="00C543BD" w:rsidRDefault="00C543BD">
          <w:pPr>
            <w:pStyle w:val="TOC1"/>
            <w:tabs>
              <w:tab w:val="left" w:pos="482"/>
            </w:tabs>
            <w:rPr>
              <w:rFonts w:asciiTheme="minorHAnsi" w:eastAsiaTheme="minorEastAsia" w:hAnsiTheme="minorHAnsi" w:cstheme="minorBidi"/>
              <w:noProof/>
              <w:sz w:val="22"/>
              <w:szCs w:val="22"/>
              <w:lang w:val="en-US"/>
            </w:rPr>
          </w:pPr>
          <w:hyperlink w:anchor="_Toc76032408" w:history="1">
            <w:r w:rsidRPr="00201D46">
              <w:rPr>
                <w:rStyle w:val="Hyperlink"/>
                <w:noProof/>
              </w:rPr>
              <w:t>2.</w:t>
            </w:r>
            <w:r>
              <w:rPr>
                <w:rFonts w:asciiTheme="minorHAnsi" w:eastAsiaTheme="minorEastAsia" w:hAnsiTheme="minorHAnsi" w:cstheme="minorBidi"/>
                <w:noProof/>
                <w:sz w:val="22"/>
                <w:szCs w:val="22"/>
                <w:lang w:val="en-US"/>
              </w:rPr>
              <w:tab/>
            </w:r>
            <w:r w:rsidRPr="00201D46">
              <w:rPr>
                <w:rStyle w:val="Hyperlink"/>
                <w:noProof/>
              </w:rPr>
              <w:t>PERUBAHAN PADA PROSES DESAIN DAN IMPLEMENTASI</w:t>
            </w:r>
            <w:r>
              <w:rPr>
                <w:noProof/>
                <w:webHidden/>
              </w:rPr>
              <w:tab/>
            </w:r>
            <w:r>
              <w:rPr>
                <w:noProof/>
                <w:webHidden/>
              </w:rPr>
              <w:fldChar w:fldCharType="begin"/>
            </w:r>
            <w:r>
              <w:rPr>
                <w:noProof/>
                <w:webHidden/>
              </w:rPr>
              <w:instrText xml:space="preserve"> PAGEREF _Toc76032408 \h </w:instrText>
            </w:r>
            <w:r>
              <w:rPr>
                <w:noProof/>
                <w:webHidden/>
              </w:rPr>
            </w:r>
            <w:r>
              <w:rPr>
                <w:noProof/>
                <w:webHidden/>
              </w:rPr>
              <w:fldChar w:fldCharType="separate"/>
            </w:r>
            <w:r>
              <w:rPr>
                <w:noProof/>
                <w:webHidden/>
              </w:rPr>
              <w:t>55</w:t>
            </w:r>
            <w:r>
              <w:rPr>
                <w:noProof/>
                <w:webHidden/>
              </w:rPr>
              <w:fldChar w:fldCharType="end"/>
            </w:r>
          </w:hyperlink>
        </w:p>
        <w:p w14:paraId="7E580914" w14:textId="7A54DE34" w:rsidR="00C543BD" w:rsidRDefault="00C543BD">
          <w:pPr>
            <w:pStyle w:val="TOC2"/>
            <w:rPr>
              <w:rFonts w:asciiTheme="minorHAnsi" w:eastAsiaTheme="minorEastAsia" w:hAnsiTheme="minorHAnsi" w:cstheme="minorBidi"/>
              <w:noProof/>
              <w:sz w:val="22"/>
              <w:szCs w:val="22"/>
              <w:lang w:val="en-US"/>
            </w:rPr>
          </w:pPr>
          <w:hyperlink w:anchor="_Toc76032410" w:history="1">
            <w:r w:rsidRPr="00201D46">
              <w:rPr>
                <w:rStyle w:val="Hyperlink"/>
                <w:bCs/>
                <w:noProof/>
                <w:lang w:val="en-US" w:eastAsia="zh-CN"/>
                <w14:scene3d>
                  <w14:camera w14:prst="orthographicFront"/>
                  <w14:lightRig w14:rig="threePt" w14:dir="t">
                    <w14:rot w14:lat="0" w14:lon="0" w14:rev="0"/>
                  </w14:lightRig>
                </w14:scene3d>
              </w:rPr>
              <w:t>2.1.</w:t>
            </w:r>
            <w:r>
              <w:rPr>
                <w:rFonts w:asciiTheme="minorHAnsi" w:eastAsiaTheme="minorEastAsia" w:hAnsiTheme="minorHAnsi" w:cstheme="minorBidi"/>
                <w:noProof/>
                <w:sz w:val="22"/>
                <w:szCs w:val="22"/>
                <w:lang w:val="en-US"/>
              </w:rPr>
              <w:tab/>
            </w:r>
            <w:r w:rsidRPr="00201D46">
              <w:rPr>
                <w:rStyle w:val="Hyperlink"/>
                <w:i/>
                <w:iCs/>
                <w:noProof/>
                <w:lang w:val="en-US" w:eastAsia="zh-CN"/>
              </w:rPr>
              <w:t xml:space="preserve">Requirements </w:t>
            </w:r>
            <w:r w:rsidRPr="00201D46">
              <w:rPr>
                <w:rStyle w:val="Hyperlink"/>
                <w:noProof/>
                <w:lang w:val="en-US" w:eastAsia="zh-CN"/>
              </w:rPr>
              <w:t>Proyek Capstone</w:t>
            </w:r>
            <w:r>
              <w:rPr>
                <w:noProof/>
                <w:webHidden/>
              </w:rPr>
              <w:tab/>
            </w:r>
            <w:r>
              <w:rPr>
                <w:noProof/>
                <w:webHidden/>
              </w:rPr>
              <w:fldChar w:fldCharType="begin"/>
            </w:r>
            <w:r>
              <w:rPr>
                <w:noProof/>
                <w:webHidden/>
              </w:rPr>
              <w:instrText xml:space="preserve"> PAGEREF _Toc76032410 \h </w:instrText>
            </w:r>
            <w:r>
              <w:rPr>
                <w:noProof/>
                <w:webHidden/>
              </w:rPr>
            </w:r>
            <w:r>
              <w:rPr>
                <w:noProof/>
                <w:webHidden/>
              </w:rPr>
              <w:fldChar w:fldCharType="separate"/>
            </w:r>
            <w:r>
              <w:rPr>
                <w:noProof/>
                <w:webHidden/>
              </w:rPr>
              <w:t>55</w:t>
            </w:r>
            <w:r>
              <w:rPr>
                <w:noProof/>
                <w:webHidden/>
              </w:rPr>
              <w:fldChar w:fldCharType="end"/>
            </w:r>
          </w:hyperlink>
        </w:p>
        <w:p w14:paraId="12612ED1" w14:textId="4A677DEB" w:rsidR="00C543BD" w:rsidRDefault="00C543BD">
          <w:pPr>
            <w:pStyle w:val="TOC3"/>
            <w:rPr>
              <w:rFonts w:asciiTheme="minorHAnsi" w:eastAsiaTheme="minorEastAsia" w:hAnsiTheme="minorHAnsi" w:cstheme="minorBidi"/>
              <w:noProof/>
              <w:sz w:val="22"/>
              <w:szCs w:val="22"/>
              <w:lang w:val="en-US"/>
            </w:rPr>
          </w:pPr>
          <w:hyperlink w:anchor="_Toc76032413" w:history="1">
            <w:r w:rsidRPr="00201D46">
              <w:rPr>
                <w:rStyle w:val="Hyperlink"/>
                <w:bCs/>
                <w:noProof/>
                <w:lang w:val="en-US" w:eastAsia="zh-CN"/>
                <w14:scene3d>
                  <w14:camera w14:prst="orthographicFront"/>
                  <w14:lightRig w14:rig="threePt" w14:dir="t">
                    <w14:rot w14:lat="0" w14:lon="0" w14:rev="0"/>
                  </w14:lightRig>
                </w14:scene3d>
              </w:rPr>
              <w:t>2.1.1.</w:t>
            </w:r>
            <w:r>
              <w:rPr>
                <w:rFonts w:asciiTheme="minorHAnsi" w:eastAsiaTheme="minorEastAsia" w:hAnsiTheme="minorHAnsi" w:cstheme="minorBidi"/>
                <w:noProof/>
                <w:sz w:val="22"/>
                <w:szCs w:val="22"/>
                <w:lang w:val="en-US"/>
              </w:rPr>
              <w:tab/>
            </w:r>
            <w:r w:rsidRPr="00201D46">
              <w:rPr>
                <w:rStyle w:val="Hyperlink"/>
                <w:noProof/>
                <w:lang w:val="en-US" w:eastAsia="zh-CN"/>
              </w:rPr>
              <w:t>Requirements Awal</w:t>
            </w:r>
            <w:r>
              <w:rPr>
                <w:noProof/>
                <w:webHidden/>
              </w:rPr>
              <w:tab/>
            </w:r>
            <w:r>
              <w:rPr>
                <w:noProof/>
                <w:webHidden/>
              </w:rPr>
              <w:fldChar w:fldCharType="begin"/>
            </w:r>
            <w:r>
              <w:rPr>
                <w:noProof/>
                <w:webHidden/>
              </w:rPr>
              <w:instrText xml:space="preserve"> PAGEREF _Toc76032413 \h </w:instrText>
            </w:r>
            <w:r>
              <w:rPr>
                <w:noProof/>
                <w:webHidden/>
              </w:rPr>
            </w:r>
            <w:r>
              <w:rPr>
                <w:noProof/>
                <w:webHidden/>
              </w:rPr>
              <w:fldChar w:fldCharType="separate"/>
            </w:r>
            <w:r>
              <w:rPr>
                <w:noProof/>
                <w:webHidden/>
              </w:rPr>
              <w:t>55</w:t>
            </w:r>
            <w:r>
              <w:rPr>
                <w:noProof/>
                <w:webHidden/>
              </w:rPr>
              <w:fldChar w:fldCharType="end"/>
            </w:r>
          </w:hyperlink>
        </w:p>
        <w:p w14:paraId="354DC6CB" w14:textId="5A045D90" w:rsidR="00C543BD" w:rsidRDefault="00C543BD">
          <w:pPr>
            <w:pStyle w:val="TOC3"/>
            <w:rPr>
              <w:rFonts w:asciiTheme="minorHAnsi" w:eastAsiaTheme="minorEastAsia" w:hAnsiTheme="minorHAnsi" w:cstheme="minorBidi"/>
              <w:noProof/>
              <w:sz w:val="22"/>
              <w:szCs w:val="22"/>
              <w:lang w:val="en-US"/>
            </w:rPr>
          </w:pPr>
          <w:hyperlink w:anchor="_Toc76032414" w:history="1">
            <w:r w:rsidRPr="00201D46">
              <w:rPr>
                <w:rStyle w:val="Hyperlink"/>
                <w:bCs/>
                <w:noProof/>
                <w:lang w:val="en-US" w:eastAsia="zh-CN"/>
                <w14:scene3d>
                  <w14:camera w14:prst="orthographicFront"/>
                  <w14:lightRig w14:rig="threePt" w14:dir="t">
                    <w14:rot w14:lat="0" w14:lon="0" w14:rev="0"/>
                  </w14:lightRig>
                </w14:scene3d>
              </w:rPr>
              <w:t>2.1.2.</w:t>
            </w:r>
            <w:r>
              <w:rPr>
                <w:rFonts w:asciiTheme="minorHAnsi" w:eastAsiaTheme="minorEastAsia" w:hAnsiTheme="minorHAnsi" w:cstheme="minorBidi"/>
                <w:noProof/>
                <w:sz w:val="22"/>
                <w:szCs w:val="22"/>
                <w:lang w:val="en-US"/>
              </w:rPr>
              <w:tab/>
            </w:r>
            <w:r w:rsidRPr="00201D46">
              <w:rPr>
                <w:rStyle w:val="Hyperlink"/>
                <w:noProof/>
                <w:lang w:val="en-US" w:eastAsia="zh-CN"/>
              </w:rPr>
              <w:t>Requirements Tambahan</w:t>
            </w:r>
            <w:r>
              <w:rPr>
                <w:noProof/>
                <w:webHidden/>
              </w:rPr>
              <w:tab/>
            </w:r>
            <w:r>
              <w:rPr>
                <w:noProof/>
                <w:webHidden/>
              </w:rPr>
              <w:fldChar w:fldCharType="begin"/>
            </w:r>
            <w:r>
              <w:rPr>
                <w:noProof/>
                <w:webHidden/>
              </w:rPr>
              <w:instrText xml:space="preserve"> PAGEREF _Toc76032414 \h </w:instrText>
            </w:r>
            <w:r>
              <w:rPr>
                <w:noProof/>
                <w:webHidden/>
              </w:rPr>
            </w:r>
            <w:r>
              <w:rPr>
                <w:noProof/>
                <w:webHidden/>
              </w:rPr>
              <w:fldChar w:fldCharType="separate"/>
            </w:r>
            <w:r>
              <w:rPr>
                <w:noProof/>
                <w:webHidden/>
              </w:rPr>
              <w:t>56</w:t>
            </w:r>
            <w:r>
              <w:rPr>
                <w:noProof/>
                <w:webHidden/>
              </w:rPr>
              <w:fldChar w:fldCharType="end"/>
            </w:r>
          </w:hyperlink>
        </w:p>
        <w:p w14:paraId="03D01C70" w14:textId="349BDA5E" w:rsidR="00C543BD" w:rsidRDefault="00C543BD">
          <w:pPr>
            <w:pStyle w:val="TOC1"/>
            <w:tabs>
              <w:tab w:val="left" w:pos="482"/>
            </w:tabs>
            <w:rPr>
              <w:rFonts w:asciiTheme="minorHAnsi" w:eastAsiaTheme="minorEastAsia" w:hAnsiTheme="minorHAnsi" w:cstheme="minorBidi"/>
              <w:noProof/>
              <w:sz w:val="22"/>
              <w:szCs w:val="22"/>
              <w:lang w:val="en-US"/>
            </w:rPr>
          </w:pPr>
          <w:hyperlink w:anchor="_Toc76032415" w:history="1">
            <w:r w:rsidRPr="00201D46">
              <w:rPr>
                <w:rStyle w:val="Hyperlink"/>
                <w:noProof/>
              </w:rPr>
              <w:t>3.</w:t>
            </w:r>
            <w:r>
              <w:rPr>
                <w:rFonts w:asciiTheme="minorHAnsi" w:eastAsiaTheme="minorEastAsia" w:hAnsiTheme="minorHAnsi" w:cstheme="minorBidi"/>
                <w:noProof/>
                <w:sz w:val="22"/>
                <w:szCs w:val="22"/>
                <w:lang w:val="en-US"/>
              </w:rPr>
              <w:tab/>
            </w:r>
            <w:r w:rsidRPr="00201D46">
              <w:rPr>
                <w:rStyle w:val="Hyperlink"/>
                <w:noProof/>
              </w:rPr>
              <w:t>PENGUJIAN DAN ANALISIS</w:t>
            </w:r>
            <w:r>
              <w:rPr>
                <w:noProof/>
                <w:webHidden/>
              </w:rPr>
              <w:tab/>
            </w:r>
            <w:r>
              <w:rPr>
                <w:noProof/>
                <w:webHidden/>
              </w:rPr>
              <w:fldChar w:fldCharType="begin"/>
            </w:r>
            <w:r>
              <w:rPr>
                <w:noProof/>
                <w:webHidden/>
              </w:rPr>
              <w:instrText xml:space="preserve"> PAGEREF _Toc76032415 \h </w:instrText>
            </w:r>
            <w:r>
              <w:rPr>
                <w:noProof/>
                <w:webHidden/>
              </w:rPr>
            </w:r>
            <w:r>
              <w:rPr>
                <w:noProof/>
                <w:webHidden/>
              </w:rPr>
              <w:fldChar w:fldCharType="separate"/>
            </w:r>
            <w:r>
              <w:rPr>
                <w:noProof/>
                <w:webHidden/>
              </w:rPr>
              <w:t>58</w:t>
            </w:r>
            <w:r>
              <w:rPr>
                <w:noProof/>
                <w:webHidden/>
              </w:rPr>
              <w:fldChar w:fldCharType="end"/>
            </w:r>
          </w:hyperlink>
        </w:p>
        <w:p w14:paraId="61DF9B20" w14:textId="34162617" w:rsidR="00C543BD" w:rsidRDefault="00C543BD">
          <w:pPr>
            <w:pStyle w:val="TOC2"/>
            <w:rPr>
              <w:rFonts w:asciiTheme="minorHAnsi" w:eastAsiaTheme="minorEastAsia" w:hAnsiTheme="minorHAnsi" w:cstheme="minorBidi"/>
              <w:noProof/>
              <w:sz w:val="22"/>
              <w:szCs w:val="22"/>
              <w:lang w:val="en-US"/>
            </w:rPr>
          </w:pPr>
          <w:hyperlink w:anchor="_Toc76032417" w:history="1">
            <w:r w:rsidRPr="00201D46">
              <w:rPr>
                <w:rStyle w:val="Hyperlink"/>
                <w:bCs/>
                <w:noProof/>
                <w14:scene3d>
                  <w14:camera w14:prst="orthographicFront"/>
                  <w14:lightRig w14:rig="threePt" w14:dir="t">
                    <w14:rot w14:lat="0" w14:lon="0" w14:rev="0"/>
                  </w14:lightRig>
                </w14:scene3d>
              </w:rPr>
              <w:t>3.1.</w:t>
            </w:r>
            <w:r>
              <w:rPr>
                <w:rFonts w:asciiTheme="minorHAnsi" w:eastAsiaTheme="minorEastAsia" w:hAnsiTheme="minorHAnsi" w:cstheme="minorBidi"/>
                <w:noProof/>
                <w:sz w:val="22"/>
                <w:szCs w:val="22"/>
                <w:lang w:val="en-US"/>
              </w:rPr>
              <w:tab/>
            </w:r>
            <w:r w:rsidRPr="00201D46">
              <w:rPr>
                <w:rStyle w:val="Hyperlink"/>
                <w:noProof/>
              </w:rPr>
              <w:t>Metode Pengujia</w:t>
            </w:r>
            <w:r w:rsidRPr="00201D46">
              <w:rPr>
                <w:rStyle w:val="Hyperlink"/>
                <w:noProof/>
                <w:lang w:val="en-US"/>
              </w:rPr>
              <w:t>n</w:t>
            </w:r>
            <w:r>
              <w:rPr>
                <w:noProof/>
                <w:webHidden/>
              </w:rPr>
              <w:tab/>
            </w:r>
            <w:r>
              <w:rPr>
                <w:noProof/>
                <w:webHidden/>
              </w:rPr>
              <w:fldChar w:fldCharType="begin"/>
            </w:r>
            <w:r>
              <w:rPr>
                <w:noProof/>
                <w:webHidden/>
              </w:rPr>
              <w:instrText xml:space="preserve"> PAGEREF _Toc76032417 \h </w:instrText>
            </w:r>
            <w:r>
              <w:rPr>
                <w:noProof/>
                <w:webHidden/>
              </w:rPr>
            </w:r>
            <w:r>
              <w:rPr>
                <w:noProof/>
                <w:webHidden/>
              </w:rPr>
              <w:fldChar w:fldCharType="separate"/>
            </w:r>
            <w:r>
              <w:rPr>
                <w:noProof/>
                <w:webHidden/>
              </w:rPr>
              <w:t>58</w:t>
            </w:r>
            <w:r>
              <w:rPr>
                <w:noProof/>
                <w:webHidden/>
              </w:rPr>
              <w:fldChar w:fldCharType="end"/>
            </w:r>
          </w:hyperlink>
        </w:p>
        <w:p w14:paraId="5A4EFB6E" w14:textId="41FF48F3" w:rsidR="00C543BD" w:rsidRDefault="00C543BD">
          <w:pPr>
            <w:pStyle w:val="TOC3"/>
            <w:rPr>
              <w:rFonts w:asciiTheme="minorHAnsi" w:eastAsiaTheme="minorEastAsia" w:hAnsiTheme="minorHAnsi" w:cstheme="minorBidi"/>
              <w:noProof/>
              <w:sz w:val="22"/>
              <w:szCs w:val="22"/>
              <w:lang w:val="en-US"/>
            </w:rPr>
          </w:pPr>
          <w:hyperlink w:anchor="_Toc76032420" w:history="1">
            <w:r w:rsidRPr="00201D46">
              <w:rPr>
                <w:rStyle w:val="Hyperlink"/>
                <w:bCs/>
                <w:noProof/>
                <w14:scene3d>
                  <w14:camera w14:prst="orthographicFront"/>
                  <w14:lightRig w14:rig="threePt" w14:dir="t">
                    <w14:rot w14:lat="0" w14:lon="0" w14:rev="0"/>
                  </w14:lightRig>
                </w14:scene3d>
              </w:rPr>
              <w:t>3.1.1.</w:t>
            </w:r>
            <w:r>
              <w:rPr>
                <w:rFonts w:asciiTheme="minorHAnsi" w:eastAsiaTheme="minorEastAsia" w:hAnsiTheme="minorHAnsi" w:cstheme="minorBidi"/>
                <w:noProof/>
                <w:sz w:val="22"/>
                <w:szCs w:val="22"/>
                <w:lang w:val="en-US"/>
              </w:rPr>
              <w:tab/>
            </w:r>
            <w:r w:rsidRPr="00201D46">
              <w:rPr>
                <w:rStyle w:val="Hyperlink"/>
                <w:noProof/>
              </w:rPr>
              <w:t>Back-end</w:t>
            </w:r>
            <w:r>
              <w:rPr>
                <w:noProof/>
                <w:webHidden/>
              </w:rPr>
              <w:tab/>
            </w:r>
            <w:r>
              <w:rPr>
                <w:noProof/>
                <w:webHidden/>
              </w:rPr>
              <w:fldChar w:fldCharType="begin"/>
            </w:r>
            <w:r>
              <w:rPr>
                <w:noProof/>
                <w:webHidden/>
              </w:rPr>
              <w:instrText xml:space="preserve"> PAGEREF _Toc76032420 \h </w:instrText>
            </w:r>
            <w:r>
              <w:rPr>
                <w:noProof/>
                <w:webHidden/>
              </w:rPr>
            </w:r>
            <w:r>
              <w:rPr>
                <w:noProof/>
                <w:webHidden/>
              </w:rPr>
              <w:fldChar w:fldCharType="separate"/>
            </w:r>
            <w:r>
              <w:rPr>
                <w:noProof/>
                <w:webHidden/>
              </w:rPr>
              <w:t>58</w:t>
            </w:r>
            <w:r>
              <w:rPr>
                <w:noProof/>
                <w:webHidden/>
              </w:rPr>
              <w:fldChar w:fldCharType="end"/>
            </w:r>
          </w:hyperlink>
        </w:p>
        <w:p w14:paraId="23109EE1" w14:textId="05076FC2" w:rsidR="00C543BD" w:rsidRDefault="00C543BD">
          <w:pPr>
            <w:pStyle w:val="TOC3"/>
            <w:rPr>
              <w:rFonts w:asciiTheme="minorHAnsi" w:eastAsiaTheme="minorEastAsia" w:hAnsiTheme="minorHAnsi" w:cstheme="minorBidi"/>
              <w:noProof/>
              <w:sz w:val="22"/>
              <w:szCs w:val="22"/>
              <w:lang w:val="en-US"/>
            </w:rPr>
          </w:pPr>
          <w:hyperlink w:anchor="_Toc76032421" w:history="1">
            <w:r w:rsidRPr="00201D46">
              <w:rPr>
                <w:rStyle w:val="Hyperlink"/>
                <w:bCs/>
                <w:noProof/>
                <w14:scene3d>
                  <w14:camera w14:prst="orthographicFront"/>
                  <w14:lightRig w14:rig="threePt" w14:dir="t">
                    <w14:rot w14:lat="0" w14:lon="0" w14:rev="0"/>
                  </w14:lightRig>
                </w14:scene3d>
              </w:rPr>
              <w:t>3.1.2.</w:t>
            </w:r>
            <w:r>
              <w:rPr>
                <w:rFonts w:asciiTheme="minorHAnsi" w:eastAsiaTheme="minorEastAsia" w:hAnsiTheme="minorHAnsi" w:cstheme="minorBidi"/>
                <w:noProof/>
                <w:sz w:val="22"/>
                <w:szCs w:val="22"/>
                <w:lang w:val="en-US"/>
              </w:rPr>
              <w:tab/>
            </w:r>
            <w:r w:rsidRPr="00201D46">
              <w:rPr>
                <w:rStyle w:val="Hyperlink"/>
                <w:noProof/>
              </w:rPr>
              <w:t>Front-end</w:t>
            </w:r>
            <w:r>
              <w:rPr>
                <w:noProof/>
                <w:webHidden/>
              </w:rPr>
              <w:tab/>
            </w:r>
            <w:r>
              <w:rPr>
                <w:noProof/>
                <w:webHidden/>
              </w:rPr>
              <w:fldChar w:fldCharType="begin"/>
            </w:r>
            <w:r>
              <w:rPr>
                <w:noProof/>
                <w:webHidden/>
              </w:rPr>
              <w:instrText xml:space="preserve"> PAGEREF _Toc76032421 \h </w:instrText>
            </w:r>
            <w:r>
              <w:rPr>
                <w:noProof/>
                <w:webHidden/>
              </w:rPr>
            </w:r>
            <w:r>
              <w:rPr>
                <w:noProof/>
                <w:webHidden/>
              </w:rPr>
              <w:fldChar w:fldCharType="separate"/>
            </w:r>
            <w:r>
              <w:rPr>
                <w:noProof/>
                <w:webHidden/>
              </w:rPr>
              <w:t>58</w:t>
            </w:r>
            <w:r>
              <w:rPr>
                <w:noProof/>
                <w:webHidden/>
              </w:rPr>
              <w:fldChar w:fldCharType="end"/>
            </w:r>
          </w:hyperlink>
        </w:p>
        <w:p w14:paraId="4FABD123" w14:textId="75543825" w:rsidR="00C543BD" w:rsidRDefault="00C543BD">
          <w:pPr>
            <w:pStyle w:val="TOC3"/>
            <w:rPr>
              <w:rFonts w:asciiTheme="minorHAnsi" w:eastAsiaTheme="minorEastAsia" w:hAnsiTheme="minorHAnsi" w:cstheme="minorBidi"/>
              <w:noProof/>
              <w:sz w:val="22"/>
              <w:szCs w:val="22"/>
              <w:lang w:val="en-US"/>
            </w:rPr>
          </w:pPr>
          <w:hyperlink w:anchor="_Toc76032422" w:history="1">
            <w:r w:rsidRPr="00201D46">
              <w:rPr>
                <w:rStyle w:val="Hyperlink"/>
                <w:bCs/>
                <w:noProof/>
                <w14:scene3d>
                  <w14:camera w14:prst="orthographicFront"/>
                  <w14:lightRig w14:rig="threePt" w14:dir="t">
                    <w14:rot w14:lat="0" w14:lon="0" w14:rev="0"/>
                  </w14:lightRig>
                </w14:scene3d>
              </w:rPr>
              <w:t>3.1.3.</w:t>
            </w:r>
            <w:r>
              <w:rPr>
                <w:rFonts w:asciiTheme="minorHAnsi" w:eastAsiaTheme="minorEastAsia" w:hAnsiTheme="minorHAnsi" w:cstheme="minorBidi"/>
                <w:noProof/>
                <w:sz w:val="22"/>
                <w:szCs w:val="22"/>
                <w:lang w:val="en-US"/>
              </w:rPr>
              <w:tab/>
            </w:r>
            <w:r w:rsidRPr="00201D46">
              <w:rPr>
                <w:rStyle w:val="Hyperlink"/>
                <w:noProof/>
              </w:rPr>
              <w:t>User Experience</w:t>
            </w:r>
            <w:r>
              <w:rPr>
                <w:noProof/>
                <w:webHidden/>
              </w:rPr>
              <w:tab/>
            </w:r>
            <w:r>
              <w:rPr>
                <w:noProof/>
                <w:webHidden/>
              </w:rPr>
              <w:fldChar w:fldCharType="begin"/>
            </w:r>
            <w:r>
              <w:rPr>
                <w:noProof/>
                <w:webHidden/>
              </w:rPr>
              <w:instrText xml:space="preserve"> PAGEREF _Toc76032422 \h </w:instrText>
            </w:r>
            <w:r>
              <w:rPr>
                <w:noProof/>
                <w:webHidden/>
              </w:rPr>
            </w:r>
            <w:r>
              <w:rPr>
                <w:noProof/>
                <w:webHidden/>
              </w:rPr>
              <w:fldChar w:fldCharType="separate"/>
            </w:r>
            <w:r>
              <w:rPr>
                <w:noProof/>
                <w:webHidden/>
              </w:rPr>
              <w:t>58</w:t>
            </w:r>
            <w:r>
              <w:rPr>
                <w:noProof/>
                <w:webHidden/>
              </w:rPr>
              <w:fldChar w:fldCharType="end"/>
            </w:r>
          </w:hyperlink>
        </w:p>
        <w:p w14:paraId="0D831CC9" w14:textId="219E859E" w:rsidR="00C543BD" w:rsidRDefault="00C543BD">
          <w:pPr>
            <w:pStyle w:val="TOC3"/>
            <w:rPr>
              <w:rFonts w:asciiTheme="minorHAnsi" w:eastAsiaTheme="minorEastAsia" w:hAnsiTheme="minorHAnsi" w:cstheme="minorBidi"/>
              <w:noProof/>
              <w:sz w:val="22"/>
              <w:szCs w:val="22"/>
              <w:lang w:val="en-US"/>
            </w:rPr>
          </w:pPr>
          <w:hyperlink w:anchor="_Toc76032423" w:history="1">
            <w:r w:rsidRPr="00201D46">
              <w:rPr>
                <w:rStyle w:val="Hyperlink"/>
                <w:bCs/>
                <w:noProof/>
                <w14:scene3d>
                  <w14:camera w14:prst="orthographicFront"/>
                  <w14:lightRig w14:rig="threePt" w14:dir="t">
                    <w14:rot w14:lat="0" w14:lon="0" w14:rev="0"/>
                  </w14:lightRig>
                </w14:scene3d>
              </w:rPr>
              <w:t>3.1.4.</w:t>
            </w:r>
            <w:r>
              <w:rPr>
                <w:rFonts w:asciiTheme="minorHAnsi" w:eastAsiaTheme="minorEastAsia" w:hAnsiTheme="minorHAnsi" w:cstheme="minorBidi"/>
                <w:noProof/>
                <w:sz w:val="22"/>
                <w:szCs w:val="22"/>
                <w:lang w:val="en-US"/>
              </w:rPr>
              <w:tab/>
            </w:r>
            <w:r w:rsidRPr="00201D46">
              <w:rPr>
                <w:rStyle w:val="Hyperlink"/>
                <w:noProof/>
              </w:rPr>
              <w:t>Pengujian Sistem Pemasaran SIGAP</w:t>
            </w:r>
            <w:r>
              <w:rPr>
                <w:noProof/>
                <w:webHidden/>
              </w:rPr>
              <w:tab/>
            </w:r>
            <w:r>
              <w:rPr>
                <w:noProof/>
                <w:webHidden/>
              </w:rPr>
              <w:fldChar w:fldCharType="begin"/>
            </w:r>
            <w:r>
              <w:rPr>
                <w:noProof/>
                <w:webHidden/>
              </w:rPr>
              <w:instrText xml:space="preserve"> PAGEREF _Toc76032423 \h </w:instrText>
            </w:r>
            <w:r>
              <w:rPr>
                <w:noProof/>
                <w:webHidden/>
              </w:rPr>
            </w:r>
            <w:r>
              <w:rPr>
                <w:noProof/>
                <w:webHidden/>
              </w:rPr>
              <w:fldChar w:fldCharType="separate"/>
            </w:r>
            <w:r>
              <w:rPr>
                <w:noProof/>
                <w:webHidden/>
              </w:rPr>
              <w:t>59</w:t>
            </w:r>
            <w:r>
              <w:rPr>
                <w:noProof/>
                <w:webHidden/>
              </w:rPr>
              <w:fldChar w:fldCharType="end"/>
            </w:r>
          </w:hyperlink>
        </w:p>
        <w:p w14:paraId="79F4022A" w14:textId="42BF2A2C" w:rsidR="00C543BD" w:rsidRDefault="00C543BD">
          <w:pPr>
            <w:pStyle w:val="TOC2"/>
            <w:rPr>
              <w:rFonts w:asciiTheme="minorHAnsi" w:eastAsiaTheme="minorEastAsia" w:hAnsiTheme="minorHAnsi" w:cstheme="minorBidi"/>
              <w:noProof/>
              <w:sz w:val="22"/>
              <w:szCs w:val="22"/>
              <w:lang w:val="en-US"/>
            </w:rPr>
          </w:pPr>
          <w:hyperlink w:anchor="_Toc76032424" w:history="1">
            <w:r w:rsidRPr="00201D46">
              <w:rPr>
                <w:rStyle w:val="Hyperlink"/>
                <w:bCs/>
                <w:noProof/>
                <w14:scene3d>
                  <w14:camera w14:prst="orthographicFront"/>
                  <w14:lightRig w14:rig="threePt" w14:dir="t">
                    <w14:rot w14:lat="0" w14:lon="0" w14:rev="0"/>
                  </w14:lightRig>
                </w14:scene3d>
              </w:rPr>
              <w:t>3.2.</w:t>
            </w:r>
            <w:r>
              <w:rPr>
                <w:rFonts w:asciiTheme="minorHAnsi" w:eastAsiaTheme="minorEastAsia" w:hAnsiTheme="minorHAnsi" w:cstheme="minorBidi"/>
                <w:noProof/>
                <w:sz w:val="22"/>
                <w:szCs w:val="22"/>
                <w:lang w:val="en-US"/>
              </w:rPr>
              <w:tab/>
            </w:r>
            <w:r w:rsidRPr="00201D46">
              <w:rPr>
                <w:rStyle w:val="Hyperlink"/>
                <w:noProof/>
              </w:rPr>
              <w:t>Proses Pengujian</w:t>
            </w:r>
            <w:r>
              <w:rPr>
                <w:noProof/>
                <w:webHidden/>
              </w:rPr>
              <w:tab/>
            </w:r>
            <w:r>
              <w:rPr>
                <w:noProof/>
                <w:webHidden/>
              </w:rPr>
              <w:fldChar w:fldCharType="begin"/>
            </w:r>
            <w:r>
              <w:rPr>
                <w:noProof/>
                <w:webHidden/>
              </w:rPr>
              <w:instrText xml:space="preserve"> PAGEREF _Toc76032424 \h </w:instrText>
            </w:r>
            <w:r>
              <w:rPr>
                <w:noProof/>
                <w:webHidden/>
              </w:rPr>
            </w:r>
            <w:r>
              <w:rPr>
                <w:noProof/>
                <w:webHidden/>
              </w:rPr>
              <w:fldChar w:fldCharType="separate"/>
            </w:r>
            <w:r>
              <w:rPr>
                <w:noProof/>
                <w:webHidden/>
              </w:rPr>
              <w:t>59</w:t>
            </w:r>
            <w:r>
              <w:rPr>
                <w:noProof/>
                <w:webHidden/>
              </w:rPr>
              <w:fldChar w:fldCharType="end"/>
            </w:r>
          </w:hyperlink>
        </w:p>
        <w:p w14:paraId="2103F979" w14:textId="7BB9AD36" w:rsidR="00C543BD" w:rsidRDefault="00C543BD">
          <w:pPr>
            <w:pStyle w:val="TOC3"/>
            <w:rPr>
              <w:rFonts w:asciiTheme="minorHAnsi" w:eastAsiaTheme="minorEastAsia" w:hAnsiTheme="minorHAnsi" w:cstheme="minorBidi"/>
              <w:noProof/>
              <w:sz w:val="22"/>
              <w:szCs w:val="22"/>
              <w:lang w:val="en-US"/>
            </w:rPr>
          </w:pPr>
          <w:hyperlink w:anchor="_Toc76032426" w:history="1">
            <w:r w:rsidRPr="00201D46">
              <w:rPr>
                <w:rStyle w:val="Hyperlink"/>
                <w:bCs/>
                <w:noProof/>
                <w14:scene3d>
                  <w14:camera w14:prst="orthographicFront"/>
                  <w14:lightRig w14:rig="threePt" w14:dir="t">
                    <w14:rot w14:lat="0" w14:lon="0" w14:rev="0"/>
                  </w14:lightRig>
                </w14:scene3d>
              </w:rPr>
              <w:t>3.2.1.</w:t>
            </w:r>
            <w:r>
              <w:rPr>
                <w:rFonts w:asciiTheme="minorHAnsi" w:eastAsiaTheme="minorEastAsia" w:hAnsiTheme="minorHAnsi" w:cstheme="minorBidi"/>
                <w:noProof/>
                <w:sz w:val="22"/>
                <w:szCs w:val="22"/>
                <w:lang w:val="en-US"/>
              </w:rPr>
              <w:tab/>
            </w:r>
            <w:r w:rsidRPr="00201D46">
              <w:rPr>
                <w:rStyle w:val="Hyperlink"/>
                <w:i/>
                <w:iCs/>
                <w:noProof/>
                <w:lang w:val="en-US"/>
              </w:rPr>
              <w:t>Blackbox Testing</w:t>
            </w:r>
            <w:r>
              <w:rPr>
                <w:noProof/>
                <w:webHidden/>
              </w:rPr>
              <w:tab/>
            </w:r>
            <w:r>
              <w:rPr>
                <w:noProof/>
                <w:webHidden/>
              </w:rPr>
              <w:fldChar w:fldCharType="begin"/>
            </w:r>
            <w:r>
              <w:rPr>
                <w:noProof/>
                <w:webHidden/>
              </w:rPr>
              <w:instrText xml:space="preserve"> PAGEREF _Toc76032426 \h </w:instrText>
            </w:r>
            <w:r>
              <w:rPr>
                <w:noProof/>
                <w:webHidden/>
              </w:rPr>
            </w:r>
            <w:r>
              <w:rPr>
                <w:noProof/>
                <w:webHidden/>
              </w:rPr>
              <w:fldChar w:fldCharType="separate"/>
            </w:r>
            <w:r>
              <w:rPr>
                <w:noProof/>
                <w:webHidden/>
              </w:rPr>
              <w:t>59</w:t>
            </w:r>
            <w:r>
              <w:rPr>
                <w:noProof/>
                <w:webHidden/>
              </w:rPr>
              <w:fldChar w:fldCharType="end"/>
            </w:r>
          </w:hyperlink>
        </w:p>
        <w:p w14:paraId="3086664F" w14:textId="42EEDCFD" w:rsidR="00C543BD" w:rsidRDefault="00C543BD">
          <w:pPr>
            <w:pStyle w:val="TOC3"/>
            <w:rPr>
              <w:rFonts w:asciiTheme="minorHAnsi" w:eastAsiaTheme="minorEastAsia" w:hAnsiTheme="minorHAnsi" w:cstheme="minorBidi"/>
              <w:noProof/>
              <w:sz w:val="22"/>
              <w:szCs w:val="22"/>
              <w:lang w:val="en-US"/>
            </w:rPr>
          </w:pPr>
          <w:hyperlink w:anchor="_Toc76032427" w:history="1">
            <w:r w:rsidRPr="00201D46">
              <w:rPr>
                <w:rStyle w:val="Hyperlink"/>
                <w:bCs/>
                <w:noProof/>
                <w14:scene3d>
                  <w14:camera w14:prst="orthographicFront"/>
                  <w14:lightRig w14:rig="threePt" w14:dir="t">
                    <w14:rot w14:lat="0" w14:lon="0" w14:rev="0"/>
                  </w14:lightRig>
                </w14:scene3d>
              </w:rPr>
              <w:t>3.2.2.</w:t>
            </w:r>
            <w:r>
              <w:rPr>
                <w:rFonts w:asciiTheme="minorHAnsi" w:eastAsiaTheme="minorEastAsia" w:hAnsiTheme="minorHAnsi" w:cstheme="minorBidi"/>
                <w:noProof/>
                <w:sz w:val="22"/>
                <w:szCs w:val="22"/>
                <w:lang w:val="en-US"/>
              </w:rPr>
              <w:tab/>
            </w:r>
            <w:r w:rsidRPr="00201D46">
              <w:rPr>
                <w:rStyle w:val="Hyperlink"/>
                <w:i/>
                <w:noProof/>
              </w:rPr>
              <w:t>System Usability Scale</w:t>
            </w:r>
            <w:r>
              <w:rPr>
                <w:noProof/>
                <w:webHidden/>
              </w:rPr>
              <w:tab/>
            </w:r>
            <w:r>
              <w:rPr>
                <w:noProof/>
                <w:webHidden/>
              </w:rPr>
              <w:fldChar w:fldCharType="begin"/>
            </w:r>
            <w:r>
              <w:rPr>
                <w:noProof/>
                <w:webHidden/>
              </w:rPr>
              <w:instrText xml:space="preserve"> PAGEREF _Toc76032427 \h </w:instrText>
            </w:r>
            <w:r>
              <w:rPr>
                <w:noProof/>
                <w:webHidden/>
              </w:rPr>
            </w:r>
            <w:r>
              <w:rPr>
                <w:noProof/>
                <w:webHidden/>
              </w:rPr>
              <w:fldChar w:fldCharType="separate"/>
            </w:r>
            <w:r>
              <w:rPr>
                <w:noProof/>
                <w:webHidden/>
              </w:rPr>
              <w:t>83</w:t>
            </w:r>
            <w:r>
              <w:rPr>
                <w:noProof/>
                <w:webHidden/>
              </w:rPr>
              <w:fldChar w:fldCharType="end"/>
            </w:r>
          </w:hyperlink>
        </w:p>
        <w:p w14:paraId="2F0FA5E3" w14:textId="6745E192" w:rsidR="00C543BD" w:rsidRDefault="00C543BD">
          <w:pPr>
            <w:pStyle w:val="TOC3"/>
            <w:rPr>
              <w:rFonts w:asciiTheme="minorHAnsi" w:eastAsiaTheme="minorEastAsia" w:hAnsiTheme="minorHAnsi" w:cstheme="minorBidi"/>
              <w:noProof/>
              <w:sz w:val="22"/>
              <w:szCs w:val="22"/>
              <w:lang w:val="en-US"/>
            </w:rPr>
          </w:pPr>
          <w:hyperlink w:anchor="_Toc76032428" w:history="1">
            <w:r w:rsidRPr="00201D46">
              <w:rPr>
                <w:rStyle w:val="Hyperlink"/>
                <w:bCs/>
                <w:noProof/>
                <w14:scene3d>
                  <w14:camera w14:prst="orthographicFront"/>
                  <w14:lightRig w14:rig="threePt" w14:dir="t">
                    <w14:rot w14:lat="0" w14:lon="0" w14:rev="0"/>
                  </w14:lightRig>
                </w14:scene3d>
              </w:rPr>
              <w:t>3.2.3.</w:t>
            </w:r>
            <w:r>
              <w:rPr>
                <w:rFonts w:asciiTheme="minorHAnsi" w:eastAsiaTheme="minorEastAsia" w:hAnsiTheme="minorHAnsi" w:cstheme="minorBidi"/>
                <w:noProof/>
                <w:sz w:val="22"/>
                <w:szCs w:val="22"/>
                <w:lang w:val="en-US"/>
              </w:rPr>
              <w:tab/>
            </w:r>
            <w:r w:rsidRPr="00201D46">
              <w:rPr>
                <w:rStyle w:val="Hyperlink"/>
                <w:noProof/>
              </w:rPr>
              <w:t>Evaluasi Sistem Pemasaran SIGAP</w:t>
            </w:r>
            <w:r>
              <w:rPr>
                <w:noProof/>
                <w:webHidden/>
              </w:rPr>
              <w:tab/>
            </w:r>
            <w:r>
              <w:rPr>
                <w:noProof/>
                <w:webHidden/>
              </w:rPr>
              <w:fldChar w:fldCharType="begin"/>
            </w:r>
            <w:r>
              <w:rPr>
                <w:noProof/>
                <w:webHidden/>
              </w:rPr>
              <w:instrText xml:space="preserve"> PAGEREF _Toc76032428 \h </w:instrText>
            </w:r>
            <w:r>
              <w:rPr>
                <w:noProof/>
                <w:webHidden/>
              </w:rPr>
            </w:r>
            <w:r>
              <w:rPr>
                <w:noProof/>
                <w:webHidden/>
              </w:rPr>
              <w:fldChar w:fldCharType="separate"/>
            </w:r>
            <w:r>
              <w:rPr>
                <w:noProof/>
                <w:webHidden/>
              </w:rPr>
              <w:t>85</w:t>
            </w:r>
            <w:r>
              <w:rPr>
                <w:noProof/>
                <w:webHidden/>
              </w:rPr>
              <w:fldChar w:fldCharType="end"/>
            </w:r>
          </w:hyperlink>
        </w:p>
        <w:p w14:paraId="065BD05B" w14:textId="29135769" w:rsidR="00C543BD" w:rsidRDefault="00C543BD">
          <w:pPr>
            <w:pStyle w:val="TOC2"/>
            <w:rPr>
              <w:rFonts w:asciiTheme="minorHAnsi" w:eastAsiaTheme="minorEastAsia" w:hAnsiTheme="minorHAnsi" w:cstheme="minorBidi"/>
              <w:noProof/>
              <w:sz w:val="22"/>
              <w:szCs w:val="22"/>
              <w:lang w:val="en-US"/>
            </w:rPr>
          </w:pPr>
          <w:hyperlink w:anchor="_Toc76032429" w:history="1">
            <w:r w:rsidRPr="00201D46">
              <w:rPr>
                <w:rStyle w:val="Hyperlink"/>
                <w:bCs/>
                <w:noProof/>
                <w14:scene3d>
                  <w14:camera w14:prst="orthographicFront"/>
                  <w14:lightRig w14:rig="threePt" w14:dir="t">
                    <w14:rot w14:lat="0" w14:lon="0" w14:rev="0"/>
                  </w14:lightRig>
                </w14:scene3d>
              </w:rPr>
              <w:t>3.3.</w:t>
            </w:r>
            <w:r>
              <w:rPr>
                <w:rFonts w:asciiTheme="minorHAnsi" w:eastAsiaTheme="minorEastAsia" w:hAnsiTheme="minorHAnsi" w:cstheme="minorBidi"/>
                <w:noProof/>
                <w:sz w:val="22"/>
                <w:szCs w:val="22"/>
                <w:lang w:val="en-US"/>
              </w:rPr>
              <w:tab/>
            </w:r>
            <w:r w:rsidRPr="00201D46">
              <w:rPr>
                <w:rStyle w:val="Hyperlink"/>
                <w:noProof/>
              </w:rPr>
              <w:t>Analisis Pengujian</w:t>
            </w:r>
            <w:r>
              <w:rPr>
                <w:noProof/>
                <w:webHidden/>
              </w:rPr>
              <w:tab/>
            </w:r>
            <w:r>
              <w:rPr>
                <w:noProof/>
                <w:webHidden/>
              </w:rPr>
              <w:fldChar w:fldCharType="begin"/>
            </w:r>
            <w:r>
              <w:rPr>
                <w:noProof/>
                <w:webHidden/>
              </w:rPr>
              <w:instrText xml:space="preserve"> PAGEREF _Toc76032429 \h </w:instrText>
            </w:r>
            <w:r>
              <w:rPr>
                <w:noProof/>
                <w:webHidden/>
              </w:rPr>
            </w:r>
            <w:r>
              <w:rPr>
                <w:noProof/>
                <w:webHidden/>
              </w:rPr>
              <w:fldChar w:fldCharType="separate"/>
            </w:r>
            <w:r>
              <w:rPr>
                <w:noProof/>
                <w:webHidden/>
              </w:rPr>
              <w:t>86</w:t>
            </w:r>
            <w:r>
              <w:rPr>
                <w:noProof/>
                <w:webHidden/>
              </w:rPr>
              <w:fldChar w:fldCharType="end"/>
            </w:r>
          </w:hyperlink>
        </w:p>
        <w:p w14:paraId="0B54F333" w14:textId="356FE78A" w:rsidR="00C543BD" w:rsidRDefault="00C543BD">
          <w:pPr>
            <w:pStyle w:val="TOC3"/>
            <w:rPr>
              <w:rFonts w:asciiTheme="minorHAnsi" w:eastAsiaTheme="minorEastAsia" w:hAnsiTheme="minorHAnsi" w:cstheme="minorBidi"/>
              <w:noProof/>
              <w:sz w:val="22"/>
              <w:szCs w:val="22"/>
              <w:lang w:val="en-US"/>
            </w:rPr>
          </w:pPr>
          <w:hyperlink w:anchor="_Toc76032431" w:history="1">
            <w:r w:rsidRPr="00201D46">
              <w:rPr>
                <w:rStyle w:val="Hyperlink"/>
                <w:bCs/>
                <w:noProof/>
                <w14:scene3d>
                  <w14:camera w14:prst="orthographicFront"/>
                  <w14:lightRig w14:rig="threePt" w14:dir="t">
                    <w14:rot w14:lat="0" w14:lon="0" w14:rev="0"/>
                  </w14:lightRig>
                </w14:scene3d>
              </w:rPr>
              <w:t>3.3.1.</w:t>
            </w:r>
            <w:r>
              <w:rPr>
                <w:rFonts w:asciiTheme="minorHAnsi" w:eastAsiaTheme="minorEastAsia" w:hAnsiTheme="minorHAnsi" w:cstheme="minorBidi"/>
                <w:noProof/>
                <w:sz w:val="22"/>
                <w:szCs w:val="22"/>
                <w:lang w:val="en-US"/>
              </w:rPr>
              <w:tab/>
            </w:r>
            <w:r w:rsidRPr="00201D46">
              <w:rPr>
                <w:rStyle w:val="Hyperlink"/>
                <w:noProof/>
              </w:rPr>
              <w:t xml:space="preserve">Analisis </w:t>
            </w:r>
            <w:r w:rsidRPr="00201D46">
              <w:rPr>
                <w:rStyle w:val="Hyperlink"/>
                <w:i/>
                <w:noProof/>
                <w:lang w:val="en-US"/>
              </w:rPr>
              <w:t>Blackbox Testing</w:t>
            </w:r>
            <w:r>
              <w:rPr>
                <w:noProof/>
                <w:webHidden/>
              </w:rPr>
              <w:tab/>
            </w:r>
            <w:r>
              <w:rPr>
                <w:noProof/>
                <w:webHidden/>
              </w:rPr>
              <w:fldChar w:fldCharType="begin"/>
            </w:r>
            <w:r>
              <w:rPr>
                <w:noProof/>
                <w:webHidden/>
              </w:rPr>
              <w:instrText xml:space="preserve"> PAGEREF _Toc76032431 \h </w:instrText>
            </w:r>
            <w:r>
              <w:rPr>
                <w:noProof/>
                <w:webHidden/>
              </w:rPr>
            </w:r>
            <w:r>
              <w:rPr>
                <w:noProof/>
                <w:webHidden/>
              </w:rPr>
              <w:fldChar w:fldCharType="separate"/>
            </w:r>
            <w:r>
              <w:rPr>
                <w:noProof/>
                <w:webHidden/>
              </w:rPr>
              <w:t>86</w:t>
            </w:r>
            <w:r>
              <w:rPr>
                <w:noProof/>
                <w:webHidden/>
              </w:rPr>
              <w:fldChar w:fldCharType="end"/>
            </w:r>
          </w:hyperlink>
        </w:p>
        <w:p w14:paraId="5502B196" w14:textId="0FD0736A" w:rsidR="00C543BD" w:rsidRDefault="00C543BD">
          <w:pPr>
            <w:pStyle w:val="TOC3"/>
            <w:rPr>
              <w:rFonts w:asciiTheme="minorHAnsi" w:eastAsiaTheme="minorEastAsia" w:hAnsiTheme="minorHAnsi" w:cstheme="minorBidi"/>
              <w:noProof/>
              <w:sz w:val="22"/>
              <w:szCs w:val="22"/>
              <w:lang w:val="en-US"/>
            </w:rPr>
          </w:pPr>
          <w:hyperlink w:anchor="_Toc76032432" w:history="1">
            <w:r w:rsidRPr="00201D46">
              <w:rPr>
                <w:rStyle w:val="Hyperlink"/>
                <w:bCs/>
                <w:noProof/>
                <w14:scene3d>
                  <w14:camera w14:prst="orthographicFront"/>
                  <w14:lightRig w14:rig="threePt" w14:dir="t">
                    <w14:rot w14:lat="0" w14:lon="0" w14:rev="0"/>
                  </w14:lightRig>
                </w14:scene3d>
              </w:rPr>
              <w:t>3.3.2.</w:t>
            </w:r>
            <w:r>
              <w:rPr>
                <w:rFonts w:asciiTheme="minorHAnsi" w:eastAsiaTheme="minorEastAsia" w:hAnsiTheme="minorHAnsi" w:cstheme="minorBidi"/>
                <w:noProof/>
                <w:sz w:val="22"/>
                <w:szCs w:val="22"/>
                <w:lang w:val="en-US"/>
              </w:rPr>
              <w:tab/>
            </w:r>
            <w:r w:rsidRPr="00201D46">
              <w:rPr>
                <w:rStyle w:val="Hyperlink"/>
                <w:noProof/>
              </w:rPr>
              <w:t xml:space="preserve">Analisis </w:t>
            </w:r>
            <w:r w:rsidRPr="00201D46">
              <w:rPr>
                <w:rStyle w:val="Hyperlink"/>
                <w:i/>
                <w:noProof/>
              </w:rPr>
              <w:t>System Usability Scale</w:t>
            </w:r>
            <w:r>
              <w:rPr>
                <w:noProof/>
                <w:webHidden/>
              </w:rPr>
              <w:tab/>
            </w:r>
            <w:r>
              <w:rPr>
                <w:noProof/>
                <w:webHidden/>
              </w:rPr>
              <w:fldChar w:fldCharType="begin"/>
            </w:r>
            <w:r>
              <w:rPr>
                <w:noProof/>
                <w:webHidden/>
              </w:rPr>
              <w:instrText xml:space="preserve"> PAGEREF _Toc76032432 \h </w:instrText>
            </w:r>
            <w:r>
              <w:rPr>
                <w:noProof/>
                <w:webHidden/>
              </w:rPr>
            </w:r>
            <w:r>
              <w:rPr>
                <w:noProof/>
                <w:webHidden/>
              </w:rPr>
              <w:fldChar w:fldCharType="separate"/>
            </w:r>
            <w:r>
              <w:rPr>
                <w:noProof/>
                <w:webHidden/>
              </w:rPr>
              <w:t>86</w:t>
            </w:r>
            <w:r>
              <w:rPr>
                <w:noProof/>
                <w:webHidden/>
              </w:rPr>
              <w:fldChar w:fldCharType="end"/>
            </w:r>
          </w:hyperlink>
        </w:p>
        <w:p w14:paraId="63639AF6" w14:textId="19C5BD56" w:rsidR="00C543BD" w:rsidRDefault="00C543BD">
          <w:pPr>
            <w:pStyle w:val="TOC3"/>
            <w:rPr>
              <w:rFonts w:asciiTheme="minorHAnsi" w:eastAsiaTheme="minorEastAsia" w:hAnsiTheme="minorHAnsi" w:cstheme="minorBidi"/>
              <w:noProof/>
              <w:sz w:val="22"/>
              <w:szCs w:val="22"/>
              <w:lang w:val="en-US"/>
            </w:rPr>
          </w:pPr>
          <w:hyperlink w:anchor="_Toc76032433" w:history="1">
            <w:r w:rsidRPr="00201D46">
              <w:rPr>
                <w:rStyle w:val="Hyperlink"/>
                <w:bCs/>
                <w:noProof/>
                <w14:scene3d>
                  <w14:camera w14:prst="orthographicFront"/>
                  <w14:lightRig w14:rig="threePt" w14:dir="t">
                    <w14:rot w14:lat="0" w14:lon="0" w14:rev="0"/>
                  </w14:lightRig>
                </w14:scene3d>
              </w:rPr>
              <w:t>3.3.3.</w:t>
            </w:r>
            <w:r>
              <w:rPr>
                <w:rFonts w:asciiTheme="minorHAnsi" w:eastAsiaTheme="minorEastAsia" w:hAnsiTheme="minorHAnsi" w:cstheme="minorBidi"/>
                <w:noProof/>
                <w:sz w:val="22"/>
                <w:szCs w:val="22"/>
                <w:lang w:val="en-US"/>
              </w:rPr>
              <w:tab/>
            </w:r>
            <w:r w:rsidRPr="00201D46">
              <w:rPr>
                <w:rStyle w:val="Hyperlink"/>
                <w:noProof/>
              </w:rPr>
              <w:t>Analisis Evaluasi Sistem Pemasaran SIGAP</w:t>
            </w:r>
            <w:r>
              <w:rPr>
                <w:noProof/>
                <w:webHidden/>
              </w:rPr>
              <w:tab/>
            </w:r>
            <w:r>
              <w:rPr>
                <w:noProof/>
                <w:webHidden/>
              </w:rPr>
              <w:fldChar w:fldCharType="begin"/>
            </w:r>
            <w:r>
              <w:rPr>
                <w:noProof/>
                <w:webHidden/>
              </w:rPr>
              <w:instrText xml:space="preserve"> PAGEREF _Toc76032433 \h </w:instrText>
            </w:r>
            <w:r>
              <w:rPr>
                <w:noProof/>
                <w:webHidden/>
              </w:rPr>
            </w:r>
            <w:r>
              <w:rPr>
                <w:noProof/>
                <w:webHidden/>
              </w:rPr>
              <w:fldChar w:fldCharType="separate"/>
            </w:r>
            <w:r>
              <w:rPr>
                <w:noProof/>
                <w:webHidden/>
              </w:rPr>
              <w:t>88</w:t>
            </w:r>
            <w:r>
              <w:rPr>
                <w:noProof/>
                <w:webHidden/>
              </w:rPr>
              <w:fldChar w:fldCharType="end"/>
            </w:r>
          </w:hyperlink>
        </w:p>
        <w:p w14:paraId="7F3CB68A" w14:textId="12793B44" w:rsidR="00C543BD" w:rsidRDefault="00C543BD">
          <w:pPr>
            <w:pStyle w:val="TOC1"/>
            <w:rPr>
              <w:rFonts w:asciiTheme="minorHAnsi" w:eastAsiaTheme="minorEastAsia" w:hAnsiTheme="minorHAnsi" w:cstheme="minorBidi"/>
              <w:noProof/>
              <w:sz w:val="22"/>
              <w:szCs w:val="22"/>
              <w:lang w:val="en-US"/>
            </w:rPr>
          </w:pPr>
          <w:hyperlink w:anchor="_Toc76032434" w:history="1">
            <w:r w:rsidRPr="00201D46">
              <w:rPr>
                <w:rStyle w:val="Hyperlink"/>
                <w:noProof/>
              </w:rPr>
              <w:t>KESIMPULAN</w:t>
            </w:r>
            <w:r>
              <w:rPr>
                <w:noProof/>
                <w:webHidden/>
              </w:rPr>
              <w:tab/>
            </w:r>
            <w:r>
              <w:rPr>
                <w:noProof/>
                <w:webHidden/>
              </w:rPr>
              <w:fldChar w:fldCharType="begin"/>
            </w:r>
            <w:r>
              <w:rPr>
                <w:noProof/>
                <w:webHidden/>
              </w:rPr>
              <w:instrText xml:space="preserve"> PAGEREF _Toc76032434 \h </w:instrText>
            </w:r>
            <w:r>
              <w:rPr>
                <w:noProof/>
                <w:webHidden/>
              </w:rPr>
            </w:r>
            <w:r>
              <w:rPr>
                <w:noProof/>
                <w:webHidden/>
              </w:rPr>
              <w:fldChar w:fldCharType="separate"/>
            </w:r>
            <w:r>
              <w:rPr>
                <w:noProof/>
                <w:webHidden/>
              </w:rPr>
              <w:t>90</w:t>
            </w:r>
            <w:r>
              <w:rPr>
                <w:noProof/>
                <w:webHidden/>
              </w:rPr>
              <w:fldChar w:fldCharType="end"/>
            </w:r>
          </w:hyperlink>
        </w:p>
        <w:p w14:paraId="5733D0E8" w14:textId="7200D2AA" w:rsidR="00C543BD" w:rsidRDefault="00C543BD">
          <w:pPr>
            <w:pStyle w:val="TOC1"/>
            <w:rPr>
              <w:rFonts w:asciiTheme="minorHAnsi" w:eastAsiaTheme="minorEastAsia" w:hAnsiTheme="minorHAnsi" w:cstheme="minorBidi"/>
              <w:noProof/>
              <w:sz w:val="22"/>
              <w:szCs w:val="22"/>
              <w:lang w:val="en-US"/>
            </w:rPr>
          </w:pPr>
          <w:hyperlink w:anchor="_Toc76032435" w:history="1">
            <w:r w:rsidRPr="00201D46">
              <w:rPr>
                <w:rStyle w:val="Hyperlink"/>
                <w:noProof/>
                <w:lang w:val="en-ID"/>
              </w:rPr>
              <w:t>SARAN</w:t>
            </w:r>
            <w:r>
              <w:rPr>
                <w:noProof/>
                <w:webHidden/>
              </w:rPr>
              <w:tab/>
            </w:r>
            <w:r>
              <w:rPr>
                <w:noProof/>
                <w:webHidden/>
              </w:rPr>
              <w:fldChar w:fldCharType="begin"/>
            </w:r>
            <w:r>
              <w:rPr>
                <w:noProof/>
                <w:webHidden/>
              </w:rPr>
              <w:instrText xml:space="preserve"> PAGEREF _Toc76032435 \h </w:instrText>
            </w:r>
            <w:r>
              <w:rPr>
                <w:noProof/>
                <w:webHidden/>
              </w:rPr>
            </w:r>
            <w:r>
              <w:rPr>
                <w:noProof/>
                <w:webHidden/>
              </w:rPr>
              <w:fldChar w:fldCharType="separate"/>
            </w:r>
            <w:r>
              <w:rPr>
                <w:noProof/>
                <w:webHidden/>
              </w:rPr>
              <w:t>91</w:t>
            </w:r>
            <w:r>
              <w:rPr>
                <w:noProof/>
                <w:webHidden/>
              </w:rPr>
              <w:fldChar w:fldCharType="end"/>
            </w:r>
          </w:hyperlink>
        </w:p>
        <w:p w14:paraId="79E22906" w14:textId="5E447FDE" w:rsidR="00C543BD" w:rsidRDefault="00C543BD">
          <w:pPr>
            <w:pStyle w:val="TOC1"/>
            <w:rPr>
              <w:rFonts w:asciiTheme="minorHAnsi" w:eastAsiaTheme="minorEastAsia" w:hAnsiTheme="minorHAnsi" w:cstheme="minorBidi"/>
              <w:noProof/>
              <w:sz w:val="22"/>
              <w:szCs w:val="22"/>
              <w:lang w:val="en-US"/>
            </w:rPr>
          </w:pPr>
          <w:hyperlink w:anchor="_Toc76032436" w:history="1">
            <w:r w:rsidRPr="00201D46">
              <w:rPr>
                <w:rStyle w:val="Hyperlink"/>
                <w:noProof/>
              </w:rPr>
              <w:t>REFERENSI</w:t>
            </w:r>
            <w:r>
              <w:rPr>
                <w:noProof/>
                <w:webHidden/>
              </w:rPr>
              <w:tab/>
            </w:r>
            <w:r>
              <w:rPr>
                <w:noProof/>
                <w:webHidden/>
              </w:rPr>
              <w:fldChar w:fldCharType="begin"/>
            </w:r>
            <w:r>
              <w:rPr>
                <w:noProof/>
                <w:webHidden/>
              </w:rPr>
              <w:instrText xml:space="preserve"> PAGEREF _Toc76032436 \h </w:instrText>
            </w:r>
            <w:r>
              <w:rPr>
                <w:noProof/>
                <w:webHidden/>
              </w:rPr>
            </w:r>
            <w:r>
              <w:rPr>
                <w:noProof/>
                <w:webHidden/>
              </w:rPr>
              <w:fldChar w:fldCharType="separate"/>
            </w:r>
            <w:r>
              <w:rPr>
                <w:noProof/>
                <w:webHidden/>
              </w:rPr>
              <w:t>92</w:t>
            </w:r>
            <w:r>
              <w:rPr>
                <w:noProof/>
                <w:webHidden/>
              </w:rPr>
              <w:fldChar w:fldCharType="end"/>
            </w:r>
          </w:hyperlink>
        </w:p>
        <w:p w14:paraId="744CB5BA" w14:textId="1B6EC778" w:rsidR="00C543BD" w:rsidRDefault="00C543BD">
          <w:pPr>
            <w:pStyle w:val="TOC1"/>
            <w:rPr>
              <w:rFonts w:asciiTheme="minorHAnsi" w:eastAsiaTheme="minorEastAsia" w:hAnsiTheme="minorHAnsi" w:cstheme="minorBidi"/>
              <w:noProof/>
              <w:sz w:val="22"/>
              <w:szCs w:val="22"/>
              <w:lang w:val="en-US"/>
            </w:rPr>
          </w:pPr>
          <w:hyperlink w:anchor="_Toc76032437" w:history="1">
            <w:r w:rsidRPr="00201D46">
              <w:rPr>
                <w:rStyle w:val="Hyperlink"/>
                <w:noProof/>
              </w:rPr>
              <w:t>LAMPIRAN</w:t>
            </w:r>
            <w:r>
              <w:rPr>
                <w:noProof/>
                <w:webHidden/>
              </w:rPr>
              <w:tab/>
            </w:r>
            <w:r>
              <w:rPr>
                <w:noProof/>
                <w:webHidden/>
              </w:rPr>
              <w:fldChar w:fldCharType="begin"/>
            </w:r>
            <w:r>
              <w:rPr>
                <w:noProof/>
                <w:webHidden/>
              </w:rPr>
              <w:instrText xml:space="preserve"> PAGEREF _Toc76032437 \h </w:instrText>
            </w:r>
            <w:r>
              <w:rPr>
                <w:noProof/>
                <w:webHidden/>
              </w:rPr>
            </w:r>
            <w:r>
              <w:rPr>
                <w:noProof/>
                <w:webHidden/>
              </w:rPr>
              <w:fldChar w:fldCharType="separate"/>
            </w:r>
            <w:r>
              <w:rPr>
                <w:noProof/>
                <w:webHidden/>
              </w:rPr>
              <w:t>93</w:t>
            </w:r>
            <w:r>
              <w:rPr>
                <w:noProof/>
                <w:webHidden/>
              </w:rPr>
              <w:fldChar w:fldCharType="end"/>
            </w:r>
          </w:hyperlink>
        </w:p>
        <w:p w14:paraId="33DF006C" w14:textId="3DE485CD"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847D3F">
      <w:pPr>
        <w:pStyle w:val="NonBab0"/>
        <w:rPr>
          <w:lang w:val="en-ID"/>
        </w:rPr>
      </w:pPr>
      <w:bookmarkStart w:id="2" w:name="_Toc76032385"/>
      <w:r>
        <w:rPr>
          <w:lang w:val="en-ID"/>
        </w:rPr>
        <w:lastRenderedPageBreak/>
        <w:t>DAFTAR GAMBAR</w:t>
      </w:r>
      <w:bookmarkEnd w:id="2"/>
    </w:p>
    <w:bookmarkStart w:id="3" w:name="_Toc76032386"/>
    <w:p w14:paraId="1E126D97" w14:textId="2E24C955" w:rsidR="00620324" w:rsidRDefault="00C543BD">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w:anchor="_Toc76032626" w:history="1">
        <w:r w:rsidR="00620324" w:rsidRPr="00AC71DD">
          <w:rPr>
            <w:rStyle w:val="Hyperlink"/>
            <w:noProof/>
          </w:rPr>
          <w:t>Gambar 1.1</w:t>
        </w:r>
        <w:r w:rsidR="00620324" w:rsidRPr="00AC71DD">
          <w:rPr>
            <w:rStyle w:val="Hyperlink"/>
            <w:noProof/>
            <w:lang w:val="en-US"/>
          </w:rPr>
          <w:t xml:space="preserve"> </w:t>
        </w:r>
        <w:r w:rsidR="00620324" w:rsidRPr="00AC71DD">
          <w:rPr>
            <w:rStyle w:val="Hyperlink"/>
            <w:i/>
            <w:noProof/>
          </w:rPr>
          <w:t>Use case diagram</w:t>
        </w:r>
        <w:r w:rsidR="00620324" w:rsidRPr="00AC71DD">
          <w:rPr>
            <w:rStyle w:val="Hyperlink"/>
            <w:noProof/>
          </w:rPr>
          <w:t xml:space="preserve"> Sistem Royalti SIGAP</w:t>
        </w:r>
        <w:r w:rsidR="00620324">
          <w:rPr>
            <w:noProof/>
            <w:webHidden/>
          </w:rPr>
          <w:tab/>
        </w:r>
        <w:r w:rsidR="00620324">
          <w:rPr>
            <w:noProof/>
            <w:webHidden/>
          </w:rPr>
          <w:fldChar w:fldCharType="begin"/>
        </w:r>
        <w:r w:rsidR="00620324">
          <w:rPr>
            <w:noProof/>
            <w:webHidden/>
          </w:rPr>
          <w:instrText xml:space="preserve"> PAGEREF _Toc76032626 \h </w:instrText>
        </w:r>
        <w:r w:rsidR="00620324">
          <w:rPr>
            <w:noProof/>
            <w:webHidden/>
          </w:rPr>
        </w:r>
        <w:r w:rsidR="00620324">
          <w:rPr>
            <w:noProof/>
            <w:webHidden/>
          </w:rPr>
          <w:fldChar w:fldCharType="separate"/>
        </w:r>
        <w:r w:rsidR="00620324">
          <w:rPr>
            <w:noProof/>
            <w:webHidden/>
          </w:rPr>
          <w:t>13</w:t>
        </w:r>
        <w:r w:rsidR="00620324">
          <w:rPr>
            <w:noProof/>
            <w:webHidden/>
          </w:rPr>
          <w:fldChar w:fldCharType="end"/>
        </w:r>
      </w:hyperlink>
    </w:p>
    <w:p w14:paraId="4402F978" w14:textId="22EAFC8C"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27" w:history="1">
        <w:r w:rsidRPr="00AC71DD">
          <w:rPr>
            <w:rStyle w:val="Hyperlink"/>
            <w:noProof/>
          </w:rPr>
          <w:t>Gambar 1.2</w:t>
        </w:r>
        <w:r w:rsidRPr="00AC71DD">
          <w:rPr>
            <w:rStyle w:val="Hyperlink"/>
            <w:noProof/>
            <w:lang w:val="en-ID"/>
          </w:rPr>
          <w:t xml:space="preserve"> </w:t>
        </w:r>
        <w:r w:rsidRPr="00AC71DD">
          <w:rPr>
            <w:rStyle w:val="Hyperlink"/>
            <w:noProof/>
            <w:lang w:val="en-US"/>
          </w:rPr>
          <w:t>ERD pengembangan SIGAP</w:t>
        </w:r>
        <w:r>
          <w:rPr>
            <w:noProof/>
            <w:webHidden/>
          </w:rPr>
          <w:tab/>
        </w:r>
        <w:r>
          <w:rPr>
            <w:noProof/>
            <w:webHidden/>
          </w:rPr>
          <w:fldChar w:fldCharType="begin"/>
        </w:r>
        <w:r>
          <w:rPr>
            <w:noProof/>
            <w:webHidden/>
          </w:rPr>
          <w:instrText xml:space="preserve"> PAGEREF _Toc76032627 \h </w:instrText>
        </w:r>
        <w:r>
          <w:rPr>
            <w:noProof/>
            <w:webHidden/>
          </w:rPr>
        </w:r>
        <w:r>
          <w:rPr>
            <w:noProof/>
            <w:webHidden/>
          </w:rPr>
          <w:fldChar w:fldCharType="separate"/>
        </w:r>
        <w:r>
          <w:rPr>
            <w:noProof/>
            <w:webHidden/>
          </w:rPr>
          <w:t>15</w:t>
        </w:r>
        <w:r>
          <w:rPr>
            <w:noProof/>
            <w:webHidden/>
          </w:rPr>
          <w:fldChar w:fldCharType="end"/>
        </w:r>
      </w:hyperlink>
    </w:p>
    <w:p w14:paraId="4129529A" w14:textId="3FEB173E"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28" w:history="1">
        <w:r w:rsidRPr="00AC71DD">
          <w:rPr>
            <w:rStyle w:val="Hyperlink"/>
            <w:noProof/>
          </w:rPr>
          <w:t>Gambar 1.3</w:t>
        </w:r>
        <w:r w:rsidRPr="00AC71DD">
          <w:rPr>
            <w:rStyle w:val="Hyperlink"/>
            <w:noProof/>
            <w:lang w:val="en-ID"/>
          </w:rPr>
          <w:t xml:space="preserve"> </w:t>
        </w:r>
        <w:r w:rsidRPr="00AC71DD">
          <w:rPr>
            <w:rStyle w:val="Hyperlink"/>
            <w:noProof/>
          </w:rPr>
          <w:t>Rancangan Struktur Pengembangan Sistem Informasi Pemasaran SIGAP</w:t>
        </w:r>
        <w:r>
          <w:rPr>
            <w:noProof/>
            <w:webHidden/>
          </w:rPr>
          <w:tab/>
        </w:r>
        <w:r>
          <w:rPr>
            <w:noProof/>
            <w:webHidden/>
          </w:rPr>
          <w:fldChar w:fldCharType="begin"/>
        </w:r>
        <w:r>
          <w:rPr>
            <w:noProof/>
            <w:webHidden/>
          </w:rPr>
          <w:instrText xml:space="preserve"> PAGEREF _Toc76032628 \h </w:instrText>
        </w:r>
        <w:r>
          <w:rPr>
            <w:noProof/>
            <w:webHidden/>
          </w:rPr>
        </w:r>
        <w:r>
          <w:rPr>
            <w:noProof/>
            <w:webHidden/>
          </w:rPr>
          <w:fldChar w:fldCharType="separate"/>
        </w:r>
        <w:r>
          <w:rPr>
            <w:noProof/>
            <w:webHidden/>
          </w:rPr>
          <w:t>23</w:t>
        </w:r>
        <w:r>
          <w:rPr>
            <w:noProof/>
            <w:webHidden/>
          </w:rPr>
          <w:fldChar w:fldCharType="end"/>
        </w:r>
      </w:hyperlink>
    </w:p>
    <w:p w14:paraId="6952A7E6" w14:textId="3CE53E0E"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29" w:history="1">
        <w:r w:rsidRPr="00AC71DD">
          <w:rPr>
            <w:rStyle w:val="Hyperlink"/>
            <w:noProof/>
          </w:rPr>
          <w:t>Gambar 1.4</w:t>
        </w:r>
        <w:r w:rsidRPr="00AC71DD">
          <w:rPr>
            <w:rStyle w:val="Hyperlink"/>
            <w:noProof/>
            <w:lang w:val="en-ID"/>
          </w:rPr>
          <w:t xml:space="preserve"> Rancangan halaman “Faktur”</w:t>
        </w:r>
        <w:r>
          <w:rPr>
            <w:noProof/>
            <w:webHidden/>
          </w:rPr>
          <w:tab/>
        </w:r>
        <w:r>
          <w:rPr>
            <w:noProof/>
            <w:webHidden/>
          </w:rPr>
          <w:fldChar w:fldCharType="begin"/>
        </w:r>
        <w:r>
          <w:rPr>
            <w:noProof/>
            <w:webHidden/>
          </w:rPr>
          <w:instrText xml:space="preserve"> PAGEREF _Toc76032629 \h </w:instrText>
        </w:r>
        <w:r>
          <w:rPr>
            <w:noProof/>
            <w:webHidden/>
          </w:rPr>
        </w:r>
        <w:r>
          <w:rPr>
            <w:noProof/>
            <w:webHidden/>
          </w:rPr>
          <w:fldChar w:fldCharType="separate"/>
        </w:r>
        <w:r>
          <w:rPr>
            <w:noProof/>
            <w:webHidden/>
          </w:rPr>
          <w:t>28</w:t>
        </w:r>
        <w:r>
          <w:rPr>
            <w:noProof/>
            <w:webHidden/>
          </w:rPr>
          <w:fldChar w:fldCharType="end"/>
        </w:r>
      </w:hyperlink>
    </w:p>
    <w:p w14:paraId="2300071C" w14:textId="368CF9C6"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0" w:history="1">
        <w:r w:rsidRPr="00AC71DD">
          <w:rPr>
            <w:rStyle w:val="Hyperlink"/>
            <w:noProof/>
          </w:rPr>
          <w:t>Gambar 1.5</w:t>
        </w:r>
        <w:r w:rsidRPr="00AC71DD">
          <w:rPr>
            <w:rStyle w:val="Hyperlink"/>
            <w:noProof/>
            <w:lang w:val="en-ID"/>
          </w:rPr>
          <w:t xml:space="preserve"> </w:t>
        </w:r>
        <w:r w:rsidRPr="00AC71DD">
          <w:rPr>
            <w:rStyle w:val="Hyperlink"/>
            <w:noProof/>
            <w:lang w:val="en-US"/>
          </w:rPr>
          <w:t>Rancangan h</w:t>
        </w:r>
        <w:r w:rsidRPr="00AC71DD">
          <w:rPr>
            <w:rStyle w:val="Hyperlink"/>
            <w:noProof/>
          </w:rPr>
          <w:t>alaman</w:t>
        </w:r>
        <w:r w:rsidRPr="00AC71DD">
          <w:rPr>
            <w:rStyle w:val="Hyperlink"/>
            <w:i/>
            <w:noProof/>
          </w:rPr>
          <w:t xml:space="preserve"> “</w:t>
        </w:r>
        <w:r w:rsidRPr="00AC71DD">
          <w:rPr>
            <w:rStyle w:val="Hyperlink"/>
            <w:noProof/>
          </w:rPr>
          <w:t>Pembuatan Faktur</w:t>
        </w:r>
        <w:r w:rsidRPr="00AC71DD">
          <w:rPr>
            <w:rStyle w:val="Hyperlink"/>
            <w:i/>
            <w:noProof/>
          </w:rPr>
          <w:t>”</w:t>
        </w:r>
        <w:r>
          <w:rPr>
            <w:noProof/>
            <w:webHidden/>
          </w:rPr>
          <w:tab/>
        </w:r>
        <w:r>
          <w:rPr>
            <w:noProof/>
            <w:webHidden/>
          </w:rPr>
          <w:fldChar w:fldCharType="begin"/>
        </w:r>
        <w:r>
          <w:rPr>
            <w:noProof/>
            <w:webHidden/>
          </w:rPr>
          <w:instrText xml:space="preserve"> PAGEREF _Toc76032630 \h </w:instrText>
        </w:r>
        <w:r>
          <w:rPr>
            <w:noProof/>
            <w:webHidden/>
          </w:rPr>
        </w:r>
        <w:r>
          <w:rPr>
            <w:noProof/>
            <w:webHidden/>
          </w:rPr>
          <w:fldChar w:fldCharType="separate"/>
        </w:r>
        <w:r>
          <w:rPr>
            <w:noProof/>
            <w:webHidden/>
          </w:rPr>
          <w:t>29</w:t>
        </w:r>
        <w:r>
          <w:rPr>
            <w:noProof/>
            <w:webHidden/>
          </w:rPr>
          <w:fldChar w:fldCharType="end"/>
        </w:r>
      </w:hyperlink>
    </w:p>
    <w:p w14:paraId="531D8DDE" w14:textId="7FA5F74E"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1" w:history="1">
        <w:r w:rsidRPr="00AC71DD">
          <w:rPr>
            <w:rStyle w:val="Hyperlink"/>
            <w:noProof/>
          </w:rPr>
          <w:t>Gambar 1.6</w:t>
        </w:r>
        <w:r w:rsidRPr="00AC71DD">
          <w:rPr>
            <w:rStyle w:val="Hyperlink"/>
            <w:noProof/>
            <w:lang w:val="en-ID"/>
          </w:rPr>
          <w:t xml:space="preserve"> </w:t>
        </w:r>
        <w:r w:rsidRPr="00AC71DD">
          <w:rPr>
            <w:rStyle w:val="Hyperlink"/>
            <w:noProof/>
            <w:lang w:val="en-US"/>
          </w:rPr>
          <w:t>Rancangan h</w:t>
        </w:r>
        <w:r w:rsidRPr="00AC71DD">
          <w:rPr>
            <w:rStyle w:val="Hyperlink"/>
            <w:noProof/>
          </w:rPr>
          <w:t>alaman</w:t>
        </w:r>
        <w:r w:rsidRPr="00AC71DD">
          <w:rPr>
            <w:rStyle w:val="Hyperlink"/>
            <w:i/>
            <w:noProof/>
          </w:rPr>
          <w:t xml:space="preserve"> “</w:t>
        </w:r>
        <w:r w:rsidRPr="00AC71DD">
          <w:rPr>
            <w:rStyle w:val="Hyperlink"/>
            <w:noProof/>
          </w:rPr>
          <w:t>Transaksi Buku</w:t>
        </w:r>
        <w:r w:rsidRPr="00AC71DD">
          <w:rPr>
            <w:rStyle w:val="Hyperlink"/>
            <w:i/>
            <w:noProof/>
          </w:rPr>
          <w:t>”</w:t>
        </w:r>
        <w:r>
          <w:rPr>
            <w:noProof/>
            <w:webHidden/>
          </w:rPr>
          <w:tab/>
        </w:r>
        <w:r>
          <w:rPr>
            <w:noProof/>
            <w:webHidden/>
          </w:rPr>
          <w:fldChar w:fldCharType="begin"/>
        </w:r>
        <w:r>
          <w:rPr>
            <w:noProof/>
            <w:webHidden/>
          </w:rPr>
          <w:instrText xml:space="preserve"> PAGEREF _Toc76032631 \h </w:instrText>
        </w:r>
        <w:r>
          <w:rPr>
            <w:noProof/>
            <w:webHidden/>
          </w:rPr>
        </w:r>
        <w:r>
          <w:rPr>
            <w:noProof/>
            <w:webHidden/>
          </w:rPr>
          <w:fldChar w:fldCharType="separate"/>
        </w:r>
        <w:r>
          <w:rPr>
            <w:noProof/>
            <w:webHidden/>
          </w:rPr>
          <w:t>29</w:t>
        </w:r>
        <w:r>
          <w:rPr>
            <w:noProof/>
            <w:webHidden/>
          </w:rPr>
          <w:fldChar w:fldCharType="end"/>
        </w:r>
      </w:hyperlink>
    </w:p>
    <w:p w14:paraId="2FD86F8A" w14:textId="21B17EE6"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2" w:history="1">
        <w:r w:rsidRPr="00AC71DD">
          <w:rPr>
            <w:rStyle w:val="Hyperlink"/>
            <w:noProof/>
          </w:rPr>
          <w:t>Gambar 1.7</w:t>
        </w:r>
        <w:r w:rsidRPr="00AC71DD">
          <w:rPr>
            <w:rStyle w:val="Hyperlink"/>
            <w:noProof/>
            <w:lang w:val="en-ID"/>
          </w:rPr>
          <w:t xml:space="preserve"> Rancangan h</w:t>
        </w:r>
        <w:r w:rsidRPr="00AC71DD">
          <w:rPr>
            <w:rStyle w:val="Hyperlink"/>
            <w:noProof/>
          </w:rPr>
          <w:t>alaman</w:t>
        </w:r>
        <w:r w:rsidRPr="00AC71DD">
          <w:rPr>
            <w:rStyle w:val="Hyperlink"/>
            <w:i/>
            <w:noProof/>
          </w:rPr>
          <w:t xml:space="preserve"> “</w:t>
        </w:r>
        <w:r w:rsidRPr="00AC71DD">
          <w:rPr>
            <w:rStyle w:val="Hyperlink"/>
            <w:noProof/>
          </w:rPr>
          <w:t>Royalti Buku</w:t>
        </w:r>
        <w:r w:rsidRPr="00AC71DD">
          <w:rPr>
            <w:rStyle w:val="Hyperlink"/>
            <w:i/>
            <w:noProof/>
          </w:rPr>
          <w:t>”</w:t>
        </w:r>
        <w:r>
          <w:rPr>
            <w:noProof/>
            <w:webHidden/>
          </w:rPr>
          <w:tab/>
        </w:r>
        <w:r>
          <w:rPr>
            <w:noProof/>
            <w:webHidden/>
          </w:rPr>
          <w:fldChar w:fldCharType="begin"/>
        </w:r>
        <w:r>
          <w:rPr>
            <w:noProof/>
            <w:webHidden/>
          </w:rPr>
          <w:instrText xml:space="preserve"> PAGEREF _Toc76032632 \h </w:instrText>
        </w:r>
        <w:r>
          <w:rPr>
            <w:noProof/>
            <w:webHidden/>
          </w:rPr>
        </w:r>
        <w:r>
          <w:rPr>
            <w:noProof/>
            <w:webHidden/>
          </w:rPr>
          <w:fldChar w:fldCharType="separate"/>
        </w:r>
        <w:r>
          <w:rPr>
            <w:noProof/>
            <w:webHidden/>
          </w:rPr>
          <w:t>30</w:t>
        </w:r>
        <w:r>
          <w:rPr>
            <w:noProof/>
            <w:webHidden/>
          </w:rPr>
          <w:fldChar w:fldCharType="end"/>
        </w:r>
      </w:hyperlink>
    </w:p>
    <w:p w14:paraId="1D3BDE92" w14:textId="5A5DEA1D"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3" w:history="1">
        <w:r w:rsidRPr="00AC71DD">
          <w:rPr>
            <w:rStyle w:val="Hyperlink"/>
            <w:noProof/>
          </w:rPr>
          <w:t>Gambar 1.8</w:t>
        </w:r>
        <w:r w:rsidRPr="00AC71DD">
          <w:rPr>
            <w:rStyle w:val="Hyperlink"/>
            <w:noProof/>
            <w:lang w:val="en-ID"/>
          </w:rPr>
          <w:t xml:space="preserve"> Rancangan halaman “Royalti Penulis”</w:t>
        </w:r>
        <w:r>
          <w:rPr>
            <w:noProof/>
            <w:webHidden/>
          </w:rPr>
          <w:tab/>
        </w:r>
        <w:r>
          <w:rPr>
            <w:noProof/>
            <w:webHidden/>
          </w:rPr>
          <w:fldChar w:fldCharType="begin"/>
        </w:r>
        <w:r>
          <w:rPr>
            <w:noProof/>
            <w:webHidden/>
          </w:rPr>
          <w:instrText xml:space="preserve"> PAGEREF _Toc76032633 \h </w:instrText>
        </w:r>
        <w:r>
          <w:rPr>
            <w:noProof/>
            <w:webHidden/>
          </w:rPr>
        </w:r>
        <w:r>
          <w:rPr>
            <w:noProof/>
            <w:webHidden/>
          </w:rPr>
          <w:fldChar w:fldCharType="separate"/>
        </w:r>
        <w:r>
          <w:rPr>
            <w:noProof/>
            <w:webHidden/>
          </w:rPr>
          <w:t>31</w:t>
        </w:r>
        <w:r>
          <w:rPr>
            <w:noProof/>
            <w:webHidden/>
          </w:rPr>
          <w:fldChar w:fldCharType="end"/>
        </w:r>
      </w:hyperlink>
    </w:p>
    <w:p w14:paraId="1CD64DEC" w14:textId="28287454"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4" w:history="1">
        <w:r w:rsidRPr="00AC71DD">
          <w:rPr>
            <w:rStyle w:val="Hyperlink"/>
            <w:noProof/>
          </w:rPr>
          <w:t>Gambar 1.9</w:t>
        </w:r>
        <w:r w:rsidRPr="00AC71DD">
          <w:rPr>
            <w:rStyle w:val="Hyperlink"/>
            <w:noProof/>
            <w:lang w:val="en-ID"/>
          </w:rPr>
          <w:t xml:space="preserve"> Rancangan halaman “Penulis”</w:t>
        </w:r>
        <w:r>
          <w:rPr>
            <w:noProof/>
            <w:webHidden/>
          </w:rPr>
          <w:tab/>
        </w:r>
        <w:r>
          <w:rPr>
            <w:noProof/>
            <w:webHidden/>
          </w:rPr>
          <w:fldChar w:fldCharType="begin"/>
        </w:r>
        <w:r>
          <w:rPr>
            <w:noProof/>
            <w:webHidden/>
          </w:rPr>
          <w:instrText xml:space="preserve"> PAGEREF _Toc76032634 \h </w:instrText>
        </w:r>
        <w:r>
          <w:rPr>
            <w:noProof/>
            <w:webHidden/>
          </w:rPr>
        </w:r>
        <w:r>
          <w:rPr>
            <w:noProof/>
            <w:webHidden/>
          </w:rPr>
          <w:fldChar w:fldCharType="separate"/>
        </w:r>
        <w:r>
          <w:rPr>
            <w:noProof/>
            <w:webHidden/>
          </w:rPr>
          <w:t>32</w:t>
        </w:r>
        <w:r>
          <w:rPr>
            <w:noProof/>
            <w:webHidden/>
          </w:rPr>
          <w:fldChar w:fldCharType="end"/>
        </w:r>
      </w:hyperlink>
    </w:p>
    <w:p w14:paraId="64782A21" w14:textId="7AEB8624"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5" w:history="1">
        <w:r w:rsidRPr="00AC71DD">
          <w:rPr>
            <w:rStyle w:val="Hyperlink"/>
            <w:noProof/>
          </w:rPr>
          <w:t>Gambar 1.10</w:t>
        </w:r>
        <w:r w:rsidRPr="00AC71DD">
          <w:rPr>
            <w:rStyle w:val="Hyperlink"/>
            <w:noProof/>
            <w:lang w:val="en-US"/>
          </w:rPr>
          <w:t xml:space="preserve"> </w:t>
        </w:r>
        <w:r w:rsidRPr="00AC71DD">
          <w:rPr>
            <w:rStyle w:val="Hyperlink"/>
            <w:i/>
            <w:noProof/>
            <w:lang w:val="en-US"/>
          </w:rPr>
          <w:t xml:space="preserve">Modal </w:t>
        </w:r>
        <w:r w:rsidRPr="00AC71DD">
          <w:rPr>
            <w:rStyle w:val="Hyperlink"/>
            <w:noProof/>
            <w:lang w:val="en-US"/>
          </w:rPr>
          <w:t xml:space="preserve">pengaturan diskon </w:t>
        </w:r>
        <w:r w:rsidRPr="00AC71DD">
          <w:rPr>
            <w:rStyle w:val="Hyperlink"/>
            <w:i/>
            <w:noProof/>
            <w:lang w:val="en-US"/>
          </w:rPr>
          <w:t>customer</w:t>
        </w:r>
        <w:r>
          <w:rPr>
            <w:noProof/>
            <w:webHidden/>
          </w:rPr>
          <w:tab/>
        </w:r>
        <w:r>
          <w:rPr>
            <w:noProof/>
            <w:webHidden/>
          </w:rPr>
          <w:fldChar w:fldCharType="begin"/>
        </w:r>
        <w:r>
          <w:rPr>
            <w:noProof/>
            <w:webHidden/>
          </w:rPr>
          <w:instrText xml:space="preserve"> PAGEREF _Toc76032635 \h </w:instrText>
        </w:r>
        <w:r>
          <w:rPr>
            <w:noProof/>
            <w:webHidden/>
          </w:rPr>
        </w:r>
        <w:r>
          <w:rPr>
            <w:noProof/>
            <w:webHidden/>
          </w:rPr>
          <w:fldChar w:fldCharType="separate"/>
        </w:r>
        <w:r>
          <w:rPr>
            <w:noProof/>
            <w:webHidden/>
          </w:rPr>
          <w:t>34</w:t>
        </w:r>
        <w:r>
          <w:rPr>
            <w:noProof/>
            <w:webHidden/>
          </w:rPr>
          <w:fldChar w:fldCharType="end"/>
        </w:r>
      </w:hyperlink>
    </w:p>
    <w:p w14:paraId="70F51432" w14:textId="46E24D32"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6" w:history="1">
        <w:r w:rsidRPr="00AC71DD">
          <w:rPr>
            <w:rStyle w:val="Hyperlink"/>
            <w:noProof/>
          </w:rPr>
          <w:t>Gambar 1.11</w:t>
        </w:r>
        <w:r w:rsidRPr="00AC71DD">
          <w:rPr>
            <w:rStyle w:val="Hyperlink"/>
            <w:noProof/>
            <w:lang w:val="en-ID"/>
          </w:rPr>
          <w:t xml:space="preserve"> </w:t>
        </w:r>
        <w:r w:rsidRPr="00AC71DD">
          <w:rPr>
            <w:rStyle w:val="Hyperlink"/>
            <w:noProof/>
            <w:lang w:val="en-US"/>
          </w:rPr>
          <w:t>Halaman “</w:t>
        </w:r>
        <w:r w:rsidRPr="00AC71DD">
          <w:rPr>
            <w:rStyle w:val="Hyperlink"/>
            <w:i/>
            <w:noProof/>
            <w:lang w:val="en-US"/>
          </w:rPr>
          <w:t>Customer</w:t>
        </w:r>
        <w:r w:rsidRPr="00AC71DD">
          <w:rPr>
            <w:rStyle w:val="Hyperlink"/>
            <w:noProof/>
            <w:lang w:val="en-US"/>
          </w:rPr>
          <w:t>”</w:t>
        </w:r>
        <w:r>
          <w:rPr>
            <w:noProof/>
            <w:webHidden/>
          </w:rPr>
          <w:tab/>
        </w:r>
        <w:r>
          <w:rPr>
            <w:noProof/>
            <w:webHidden/>
          </w:rPr>
          <w:fldChar w:fldCharType="begin"/>
        </w:r>
        <w:r>
          <w:rPr>
            <w:noProof/>
            <w:webHidden/>
          </w:rPr>
          <w:instrText xml:space="preserve"> PAGEREF _Toc76032636 \h </w:instrText>
        </w:r>
        <w:r>
          <w:rPr>
            <w:noProof/>
            <w:webHidden/>
          </w:rPr>
        </w:r>
        <w:r>
          <w:rPr>
            <w:noProof/>
            <w:webHidden/>
          </w:rPr>
          <w:fldChar w:fldCharType="separate"/>
        </w:r>
        <w:r>
          <w:rPr>
            <w:noProof/>
            <w:webHidden/>
          </w:rPr>
          <w:t>35</w:t>
        </w:r>
        <w:r>
          <w:rPr>
            <w:noProof/>
            <w:webHidden/>
          </w:rPr>
          <w:fldChar w:fldCharType="end"/>
        </w:r>
      </w:hyperlink>
    </w:p>
    <w:p w14:paraId="0514A4B3" w14:textId="22D93661"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7" w:history="1">
        <w:r w:rsidRPr="00AC71DD">
          <w:rPr>
            <w:rStyle w:val="Hyperlink"/>
            <w:noProof/>
          </w:rPr>
          <w:t>Gambar 1.12</w:t>
        </w:r>
        <w:r w:rsidRPr="00AC71DD">
          <w:rPr>
            <w:rStyle w:val="Hyperlink"/>
            <w:noProof/>
            <w:lang w:val="en-ID"/>
          </w:rPr>
          <w:t xml:space="preserve"> </w:t>
        </w:r>
        <w:r w:rsidRPr="00AC71DD">
          <w:rPr>
            <w:rStyle w:val="Hyperlink"/>
            <w:i/>
            <w:noProof/>
            <w:lang w:val="en-US"/>
          </w:rPr>
          <w:t>Modal edit customer</w:t>
        </w:r>
        <w:r>
          <w:rPr>
            <w:noProof/>
            <w:webHidden/>
          </w:rPr>
          <w:tab/>
        </w:r>
        <w:r>
          <w:rPr>
            <w:noProof/>
            <w:webHidden/>
          </w:rPr>
          <w:fldChar w:fldCharType="begin"/>
        </w:r>
        <w:r>
          <w:rPr>
            <w:noProof/>
            <w:webHidden/>
          </w:rPr>
          <w:instrText xml:space="preserve"> PAGEREF _Toc76032637 \h </w:instrText>
        </w:r>
        <w:r>
          <w:rPr>
            <w:noProof/>
            <w:webHidden/>
          </w:rPr>
        </w:r>
        <w:r>
          <w:rPr>
            <w:noProof/>
            <w:webHidden/>
          </w:rPr>
          <w:fldChar w:fldCharType="separate"/>
        </w:r>
        <w:r>
          <w:rPr>
            <w:noProof/>
            <w:webHidden/>
          </w:rPr>
          <w:t>36</w:t>
        </w:r>
        <w:r>
          <w:rPr>
            <w:noProof/>
            <w:webHidden/>
          </w:rPr>
          <w:fldChar w:fldCharType="end"/>
        </w:r>
      </w:hyperlink>
    </w:p>
    <w:p w14:paraId="03FF151D" w14:textId="45D447F0"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8" w:history="1">
        <w:r w:rsidRPr="00AC71DD">
          <w:rPr>
            <w:rStyle w:val="Hyperlink"/>
            <w:noProof/>
          </w:rPr>
          <w:t>Gambar 1.13</w:t>
        </w:r>
        <w:r w:rsidRPr="00AC71DD">
          <w:rPr>
            <w:rStyle w:val="Hyperlink"/>
            <w:noProof/>
            <w:lang w:val="en-ID"/>
          </w:rPr>
          <w:t xml:space="preserve"> </w:t>
        </w:r>
        <w:r w:rsidRPr="00AC71DD">
          <w:rPr>
            <w:rStyle w:val="Hyperlink"/>
            <w:noProof/>
            <w:lang w:val="en-US"/>
          </w:rPr>
          <w:t>F</w:t>
        </w:r>
        <w:r w:rsidRPr="00AC71DD">
          <w:rPr>
            <w:rStyle w:val="Hyperlink"/>
            <w:i/>
            <w:noProof/>
            <w:lang w:val="en-US"/>
          </w:rPr>
          <w:t xml:space="preserve">orm </w:t>
        </w:r>
        <w:r w:rsidRPr="00AC71DD">
          <w:rPr>
            <w:rStyle w:val="Hyperlink"/>
            <w:noProof/>
            <w:lang w:val="en-US"/>
          </w:rPr>
          <w:t xml:space="preserve">penambahan </w:t>
        </w:r>
        <w:r w:rsidRPr="00AC71DD">
          <w:rPr>
            <w:rStyle w:val="Hyperlink"/>
            <w:i/>
            <w:noProof/>
            <w:lang w:val="en-US"/>
          </w:rPr>
          <w:t>customer</w:t>
        </w:r>
        <w:r w:rsidRPr="00AC71DD">
          <w:rPr>
            <w:rStyle w:val="Hyperlink"/>
            <w:noProof/>
            <w:lang w:val="en-US"/>
          </w:rPr>
          <w:t xml:space="preserve"> baru saat </w:t>
        </w:r>
        <w:r w:rsidRPr="00AC71DD">
          <w:rPr>
            <w:rStyle w:val="Hyperlink"/>
            <w:noProof/>
          </w:rPr>
          <w:t>akan</w:t>
        </w:r>
        <w:r w:rsidRPr="00AC71DD">
          <w:rPr>
            <w:rStyle w:val="Hyperlink"/>
            <w:noProof/>
            <w:lang w:val="en-US"/>
          </w:rPr>
          <w:t xml:space="preserve"> menambahkan faktur baru</w:t>
        </w:r>
        <w:r>
          <w:rPr>
            <w:noProof/>
            <w:webHidden/>
          </w:rPr>
          <w:tab/>
        </w:r>
        <w:r>
          <w:rPr>
            <w:noProof/>
            <w:webHidden/>
          </w:rPr>
          <w:fldChar w:fldCharType="begin"/>
        </w:r>
        <w:r>
          <w:rPr>
            <w:noProof/>
            <w:webHidden/>
          </w:rPr>
          <w:instrText xml:space="preserve"> PAGEREF _Toc76032638 \h </w:instrText>
        </w:r>
        <w:r>
          <w:rPr>
            <w:noProof/>
            <w:webHidden/>
          </w:rPr>
        </w:r>
        <w:r>
          <w:rPr>
            <w:noProof/>
            <w:webHidden/>
          </w:rPr>
          <w:fldChar w:fldCharType="separate"/>
        </w:r>
        <w:r>
          <w:rPr>
            <w:noProof/>
            <w:webHidden/>
          </w:rPr>
          <w:t>37</w:t>
        </w:r>
        <w:r>
          <w:rPr>
            <w:noProof/>
            <w:webHidden/>
          </w:rPr>
          <w:fldChar w:fldCharType="end"/>
        </w:r>
      </w:hyperlink>
    </w:p>
    <w:p w14:paraId="6BD9A1D8" w14:textId="409EF6C7"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39" w:history="1">
        <w:r w:rsidRPr="00AC71DD">
          <w:rPr>
            <w:rStyle w:val="Hyperlink"/>
            <w:noProof/>
          </w:rPr>
          <w:t>Gambar 1.14</w:t>
        </w:r>
        <w:r w:rsidRPr="00AC71DD">
          <w:rPr>
            <w:rStyle w:val="Hyperlink"/>
            <w:noProof/>
            <w:lang w:val="en-US"/>
          </w:rPr>
          <w:t xml:space="preserve"> Halaman tambah faktur</w:t>
        </w:r>
        <w:r>
          <w:rPr>
            <w:noProof/>
            <w:webHidden/>
          </w:rPr>
          <w:tab/>
        </w:r>
        <w:r>
          <w:rPr>
            <w:noProof/>
            <w:webHidden/>
          </w:rPr>
          <w:fldChar w:fldCharType="begin"/>
        </w:r>
        <w:r>
          <w:rPr>
            <w:noProof/>
            <w:webHidden/>
          </w:rPr>
          <w:instrText xml:space="preserve"> PAGEREF _Toc76032639 \h </w:instrText>
        </w:r>
        <w:r>
          <w:rPr>
            <w:noProof/>
            <w:webHidden/>
          </w:rPr>
        </w:r>
        <w:r>
          <w:rPr>
            <w:noProof/>
            <w:webHidden/>
          </w:rPr>
          <w:fldChar w:fldCharType="separate"/>
        </w:r>
        <w:r>
          <w:rPr>
            <w:noProof/>
            <w:webHidden/>
          </w:rPr>
          <w:t>39</w:t>
        </w:r>
        <w:r>
          <w:rPr>
            <w:noProof/>
            <w:webHidden/>
          </w:rPr>
          <w:fldChar w:fldCharType="end"/>
        </w:r>
      </w:hyperlink>
    </w:p>
    <w:p w14:paraId="1722D109" w14:textId="3509EDC2"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0" w:history="1">
        <w:r w:rsidRPr="00AC71DD">
          <w:rPr>
            <w:rStyle w:val="Hyperlink"/>
            <w:noProof/>
          </w:rPr>
          <w:t>Gambar 1.15</w:t>
        </w:r>
        <w:r w:rsidRPr="00AC71DD">
          <w:rPr>
            <w:rStyle w:val="Hyperlink"/>
            <w:noProof/>
            <w:lang w:val="en-ID"/>
          </w:rPr>
          <w:t xml:space="preserve"> </w:t>
        </w:r>
        <w:r w:rsidRPr="00AC71DD">
          <w:rPr>
            <w:rStyle w:val="Hyperlink"/>
            <w:noProof/>
            <w:lang w:val="en-US"/>
          </w:rPr>
          <w:t>Halaman utama proforma</w:t>
        </w:r>
        <w:r>
          <w:rPr>
            <w:noProof/>
            <w:webHidden/>
          </w:rPr>
          <w:tab/>
        </w:r>
        <w:r>
          <w:rPr>
            <w:noProof/>
            <w:webHidden/>
          </w:rPr>
          <w:fldChar w:fldCharType="begin"/>
        </w:r>
        <w:r>
          <w:rPr>
            <w:noProof/>
            <w:webHidden/>
          </w:rPr>
          <w:instrText xml:space="preserve"> PAGEREF _Toc76032640 \h </w:instrText>
        </w:r>
        <w:r>
          <w:rPr>
            <w:noProof/>
            <w:webHidden/>
          </w:rPr>
        </w:r>
        <w:r>
          <w:rPr>
            <w:noProof/>
            <w:webHidden/>
          </w:rPr>
          <w:fldChar w:fldCharType="separate"/>
        </w:r>
        <w:r>
          <w:rPr>
            <w:noProof/>
            <w:webHidden/>
          </w:rPr>
          <w:t>43</w:t>
        </w:r>
        <w:r>
          <w:rPr>
            <w:noProof/>
            <w:webHidden/>
          </w:rPr>
          <w:fldChar w:fldCharType="end"/>
        </w:r>
      </w:hyperlink>
    </w:p>
    <w:p w14:paraId="2DB9F999" w14:textId="6C6214B8"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1" w:history="1">
        <w:r w:rsidRPr="00AC71DD">
          <w:rPr>
            <w:rStyle w:val="Hyperlink"/>
            <w:noProof/>
          </w:rPr>
          <w:t>Gambar 1.16</w:t>
        </w:r>
        <w:r w:rsidRPr="00AC71DD">
          <w:rPr>
            <w:rStyle w:val="Hyperlink"/>
            <w:noProof/>
            <w:lang w:val="en-ID"/>
          </w:rPr>
          <w:t xml:space="preserve"> </w:t>
        </w:r>
        <w:r w:rsidRPr="00AC71DD">
          <w:rPr>
            <w:rStyle w:val="Hyperlink"/>
            <w:noProof/>
            <w:lang w:val="en-US"/>
          </w:rPr>
          <w:t>Diagram batang data pendapatan faktur</w:t>
        </w:r>
        <w:r>
          <w:rPr>
            <w:noProof/>
            <w:webHidden/>
          </w:rPr>
          <w:tab/>
        </w:r>
        <w:r>
          <w:rPr>
            <w:noProof/>
            <w:webHidden/>
          </w:rPr>
          <w:fldChar w:fldCharType="begin"/>
        </w:r>
        <w:r>
          <w:rPr>
            <w:noProof/>
            <w:webHidden/>
          </w:rPr>
          <w:instrText xml:space="preserve"> PAGEREF _Toc76032641 \h </w:instrText>
        </w:r>
        <w:r>
          <w:rPr>
            <w:noProof/>
            <w:webHidden/>
          </w:rPr>
        </w:r>
        <w:r>
          <w:rPr>
            <w:noProof/>
            <w:webHidden/>
          </w:rPr>
          <w:fldChar w:fldCharType="separate"/>
        </w:r>
        <w:r>
          <w:rPr>
            <w:noProof/>
            <w:webHidden/>
          </w:rPr>
          <w:t>47</w:t>
        </w:r>
        <w:r>
          <w:rPr>
            <w:noProof/>
            <w:webHidden/>
          </w:rPr>
          <w:fldChar w:fldCharType="end"/>
        </w:r>
      </w:hyperlink>
    </w:p>
    <w:p w14:paraId="52A92651" w14:textId="68C82578"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2" w:history="1">
        <w:r w:rsidRPr="00AC71DD">
          <w:rPr>
            <w:rStyle w:val="Hyperlink"/>
            <w:noProof/>
          </w:rPr>
          <w:t>Gambar 1.17</w:t>
        </w:r>
        <w:r w:rsidRPr="00AC71DD">
          <w:rPr>
            <w:rStyle w:val="Hyperlink"/>
            <w:noProof/>
            <w:lang w:val="en-ID"/>
          </w:rPr>
          <w:t xml:space="preserve"> </w:t>
        </w:r>
        <w:r w:rsidRPr="00AC71DD">
          <w:rPr>
            <w:rStyle w:val="Hyperlink"/>
            <w:noProof/>
            <w:lang w:val="en-US"/>
          </w:rPr>
          <w:t>Tampilan tabel detail pendapatan faktur</w:t>
        </w:r>
        <w:r>
          <w:rPr>
            <w:noProof/>
            <w:webHidden/>
          </w:rPr>
          <w:tab/>
        </w:r>
        <w:r>
          <w:rPr>
            <w:noProof/>
            <w:webHidden/>
          </w:rPr>
          <w:fldChar w:fldCharType="begin"/>
        </w:r>
        <w:r>
          <w:rPr>
            <w:noProof/>
            <w:webHidden/>
          </w:rPr>
          <w:instrText xml:space="preserve"> PAGEREF _Toc76032642 \h </w:instrText>
        </w:r>
        <w:r>
          <w:rPr>
            <w:noProof/>
            <w:webHidden/>
          </w:rPr>
        </w:r>
        <w:r>
          <w:rPr>
            <w:noProof/>
            <w:webHidden/>
          </w:rPr>
          <w:fldChar w:fldCharType="separate"/>
        </w:r>
        <w:r>
          <w:rPr>
            <w:noProof/>
            <w:webHidden/>
          </w:rPr>
          <w:t>47</w:t>
        </w:r>
        <w:r>
          <w:rPr>
            <w:noProof/>
            <w:webHidden/>
          </w:rPr>
          <w:fldChar w:fldCharType="end"/>
        </w:r>
      </w:hyperlink>
    </w:p>
    <w:p w14:paraId="3E2FD30F" w14:textId="379B6C99"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3" w:history="1">
        <w:r w:rsidRPr="00AC71DD">
          <w:rPr>
            <w:rStyle w:val="Hyperlink"/>
            <w:noProof/>
          </w:rPr>
          <w:t>Gambar</w:t>
        </w:r>
        <w:r w:rsidRPr="00AC71DD">
          <w:rPr>
            <w:rStyle w:val="Hyperlink"/>
            <w:noProof/>
            <w:lang w:val="en-US"/>
          </w:rPr>
          <w:t xml:space="preserve"> </w:t>
        </w:r>
        <w:r w:rsidRPr="00AC71DD">
          <w:rPr>
            <w:rStyle w:val="Hyperlink"/>
            <w:noProof/>
          </w:rPr>
          <w:t>1.18</w:t>
        </w:r>
        <w:r w:rsidRPr="00AC71DD">
          <w:rPr>
            <w:rStyle w:val="Hyperlink"/>
            <w:noProof/>
            <w:lang w:val="en-ID"/>
          </w:rPr>
          <w:t xml:space="preserve"> </w:t>
        </w:r>
        <w:r w:rsidRPr="00AC71DD">
          <w:rPr>
            <w:rStyle w:val="Hyperlink"/>
            <w:noProof/>
            <w:lang w:val="en-US"/>
          </w:rPr>
          <w:t>Diagram lingkaran data pendapatan faktur</w:t>
        </w:r>
        <w:r>
          <w:rPr>
            <w:noProof/>
            <w:webHidden/>
          </w:rPr>
          <w:tab/>
        </w:r>
        <w:r>
          <w:rPr>
            <w:noProof/>
            <w:webHidden/>
          </w:rPr>
          <w:fldChar w:fldCharType="begin"/>
        </w:r>
        <w:r>
          <w:rPr>
            <w:noProof/>
            <w:webHidden/>
          </w:rPr>
          <w:instrText xml:space="preserve"> PAGEREF _Toc76032643 \h </w:instrText>
        </w:r>
        <w:r>
          <w:rPr>
            <w:noProof/>
            <w:webHidden/>
          </w:rPr>
        </w:r>
        <w:r>
          <w:rPr>
            <w:noProof/>
            <w:webHidden/>
          </w:rPr>
          <w:fldChar w:fldCharType="separate"/>
        </w:r>
        <w:r>
          <w:rPr>
            <w:noProof/>
            <w:webHidden/>
          </w:rPr>
          <w:t>48</w:t>
        </w:r>
        <w:r>
          <w:rPr>
            <w:noProof/>
            <w:webHidden/>
          </w:rPr>
          <w:fldChar w:fldCharType="end"/>
        </w:r>
      </w:hyperlink>
    </w:p>
    <w:p w14:paraId="4BC0B3ED" w14:textId="6D2979EC"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4" w:history="1">
        <w:r w:rsidRPr="00AC71DD">
          <w:rPr>
            <w:rStyle w:val="Hyperlink"/>
            <w:noProof/>
          </w:rPr>
          <w:t>Gambar 1.19</w:t>
        </w:r>
        <w:r w:rsidRPr="00AC71DD">
          <w:rPr>
            <w:rStyle w:val="Hyperlink"/>
            <w:noProof/>
            <w:lang w:val="en-ID"/>
          </w:rPr>
          <w:t xml:space="preserve"> </w:t>
        </w:r>
        <w:r w:rsidRPr="00AC71DD">
          <w:rPr>
            <w:rStyle w:val="Hyperlink"/>
            <w:noProof/>
            <w:lang w:val="en-US"/>
          </w:rPr>
          <w:t>Halaman utama fitur “Royalti”</w:t>
        </w:r>
        <w:r>
          <w:rPr>
            <w:noProof/>
            <w:webHidden/>
          </w:rPr>
          <w:tab/>
        </w:r>
        <w:r>
          <w:rPr>
            <w:noProof/>
            <w:webHidden/>
          </w:rPr>
          <w:fldChar w:fldCharType="begin"/>
        </w:r>
        <w:r>
          <w:rPr>
            <w:noProof/>
            <w:webHidden/>
          </w:rPr>
          <w:instrText xml:space="preserve"> PAGEREF _Toc76032644 \h </w:instrText>
        </w:r>
        <w:r>
          <w:rPr>
            <w:noProof/>
            <w:webHidden/>
          </w:rPr>
        </w:r>
        <w:r>
          <w:rPr>
            <w:noProof/>
            <w:webHidden/>
          </w:rPr>
          <w:fldChar w:fldCharType="separate"/>
        </w:r>
        <w:r>
          <w:rPr>
            <w:noProof/>
            <w:webHidden/>
          </w:rPr>
          <w:t>51</w:t>
        </w:r>
        <w:r>
          <w:rPr>
            <w:noProof/>
            <w:webHidden/>
          </w:rPr>
          <w:fldChar w:fldCharType="end"/>
        </w:r>
      </w:hyperlink>
    </w:p>
    <w:p w14:paraId="3AC35DE5" w14:textId="1209BBAC"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5" w:history="1">
        <w:r w:rsidRPr="00AC71DD">
          <w:rPr>
            <w:rStyle w:val="Hyperlink"/>
            <w:noProof/>
          </w:rPr>
          <w:t>Gambar 1.20</w:t>
        </w:r>
        <w:r w:rsidRPr="00AC71DD">
          <w:rPr>
            <w:rStyle w:val="Hyperlink"/>
            <w:noProof/>
            <w:lang w:val="en-ID"/>
          </w:rPr>
          <w:t xml:space="preserve"> </w:t>
        </w:r>
        <w:r w:rsidRPr="00AC71DD">
          <w:rPr>
            <w:rStyle w:val="Hyperlink"/>
            <w:noProof/>
            <w:lang w:val="en-US"/>
          </w:rPr>
          <w:t xml:space="preserve">Tampilan </w:t>
        </w:r>
        <w:r w:rsidRPr="00AC71DD">
          <w:rPr>
            <w:rStyle w:val="Hyperlink"/>
            <w:i/>
            <w:noProof/>
            <w:lang w:val="en-US"/>
          </w:rPr>
          <w:t xml:space="preserve">form </w:t>
        </w:r>
        <w:r w:rsidRPr="00AC71DD">
          <w:rPr>
            <w:rStyle w:val="Hyperlink"/>
            <w:noProof/>
            <w:lang w:val="en-US"/>
          </w:rPr>
          <w:t>pengajuan royalti saat pengguna mengajukan pertama kali</w:t>
        </w:r>
        <w:r>
          <w:rPr>
            <w:noProof/>
            <w:webHidden/>
          </w:rPr>
          <w:tab/>
        </w:r>
        <w:r>
          <w:rPr>
            <w:noProof/>
            <w:webHidden/>
          </w:rPr>
          <w:fldChar w:fldCharType="begin"/>
        </w:r>
        <w:r>
          <w:rPr>
            <w:noProof/>
            <w:webHidden/>
          </w:rPr>
          <w:instrText xml:space="preserve"> PAGEREF _Toc76032645 \h </w:instrText>
        </w:r>
        <w:r>
          <w:rPr>
            <w:noProof/>
            <w:webHidden/>
          </w:rPr>
        </w:r>
        <w:r>
          <w:rPr>
            <w:noProof/>
            <w:webHidden/>
          </w:rPr>
          <w:fldChar w:fldCharType="separate"/>
        </w:r>
        <w:r>
          <w:rPr>
            <w:noProof/>
            <w:webHidden/>
          </w:rPr>
          <w:t>51</w:t>
        </w:r>
        <w:r>
          <w:rPr>
            <w:noProof/>
            <w:webHidden/>
          </w:rPr>
          <w:fldChar w:fldCharType="end"/>
        </w:r>
      </w:hyperlink>
    </w:p>
    <w:p w14:paraId="73F5E903" w14:textId="3D1CC074"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6" w:history="1">
        <w:r w:rsidRPr="00AC71DD">
          <w:rPr>
            <w:rStyle w:val="Hyperlink"/>
            <w:noProof/>
          </w:rPr>
          <w:t>Gambar 1.21</w:t>
        </w:r>
        <w:r w:rsidRPr="00AC71DD">
          <w:rPr>
            <w:rStyle w:val="Hyperlink"/>
            <w:noProof/>
            <w:lang w:val="en-ID"/>
          </w:rPr>
          <w:t xml:space="preserve"> </w:t>
        </w:r>
        <w:r w:rsidRPr="00AC71DD">
          <w:rPr>
            <w:rStyle w:val="Hyperlink"/>
            <w:noProof/>
            <w:lang w:val="en-US"/>
          </w:rPr>
          <w:t>Tampilan halaman pengajuan royalti setelah di-</w:t>
        </w:r>
        <w:r w:rsidRPr="00AC71DD">
          <w:rPr>
            <w:rStyle w:val="Hyperlink"/>
            <w:i/>
            <w:noProof/>
            <w:lang w:val="en-US"/>
          </w:rPr>
          <w:t>filter</w:t>
        </w:r>
        <w:r>
          <w:rPr>
            <w:noProof/>
            <w:webHidden/>
          </w:rPr>
          <w:tab/>
        </w:r>
        <w:r>
          <w:rPr>
            <w:noProof/>
            <w:webHidden/>
          </w:rPr>
          <w:fldChar w:fldCharType="begin"/>
        </w:r>
        <w:r>
          <w:rPr>
            <w:noProof/>
            <w:webHidden/>
          </w:rPr>
          <w:instrText xml:space="preserve"> PAGEREF _Toc76032646 \h </w:instrText>
        </w:r>
        <w:r>
          <w:rPr>
            <w:noProof/>
            <w:webHidden/>
          </w:rPr>
        </w:r>
        <w:r>
          <w:rPr>
            <w:noProof/>
            <w:webHidden/>
          </w:rPr>
          <w:fldChar w:fldCharType="separate"/>
        </w:r>
        <w:r>
          <w:rPr>
            <w:noProof/>
            <w:webHidden/>
          </w:rPr>
          <w:t>52</w:t>
        </w:r>
        <w:r>
          <w:rPr>
            <w:noProof/>
            <w:webHidden/>
          </w:rPr>
          <w:fldChar w:fldCharType="end"/>
        </w:r>
      </w:hyperlink>
    </w:p>
    <w:p w14:paraId="3BF91B97" w14:textId="11D08180"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7" w:history="1">
        <w:r w:rsidRPr="00AC71DD">
          <w:rPr>
            <w:rStyle w:val="Hyperlink"/>
            <w:noProof/>
          </w:rPr>
          <w:t>Gambar 1.22</w:t>
        </w:r>
        <w:r w:rsidRPr="00AC71DD">
          <w:rPr>
            <w:rStyle w:val="Hyperlink"/>
            <w:noProof/>
            <w:lang w:val="en-ID"/>
          </w:rPr>
          <w:t xml:space="preserve"> </w:t>
        </w:r>
        <w:r w:rsidRPr="00AC71DD">
          <w:rPr>
            <w:rStyle w:val="Hyperlink"/>
            <w:noProof/>
            <w:lang w:val="en-US"/>
          </w:rPr>
          <w:t xml:space="preserve">Tampilan halaman pengajuan royalti setelah </w:t>
        </w:r>
        <w:r w:rsidRPr="00AC71DD">
          <w:rPr>
            <w:rStyle w:val="Hyperlink"/>
            <w:noProof/>
          </w:rPr>
          <w:t>mengajukan</w:t>
        </w:r>
        <w:r w:rsidRPr="00AC71DD">
          <w:rPr>
            <w:rStyle w:val="Hyperlink"/>
            <w:noProof/>
            <w:lang w:val="en-US"/>
          </w:rPr>
          <w:t xml:space="preserve"> royalti</w:t>
        </w:r>
        <w:r>
          <w:rPr>
            <w:noProof/>
            <w:webHidden/>
          </w:rPr>
          <w:tab/>
        </w:r>
        <w:r>
          <w:rPr>
            <w:noProof/>
            <w:webHidden/>
          </w:rPr>
          <w:fldChar w:fldCharType="begin"/>
        </w:r>
        <w:r>
          <w:rPr>
            <w:noProof/>
            <w:webHidden/>
          </w:rPr>
          <w:instrText xml:space="preserve"> PAGEREF _Toc76032647 \h </w:instrText>
        </w:r>
        <w:r>
          <w:rPr>
            <w:noProof/>
            <w:webHidden/>
          </w:rPr>
        </w:r>
        <w:r>
          <w:rPr>
            <w:noProof/>
            <w:webHidden/>
          </w:rPr>
          <w:fldChar w:fldCharType="separate"/>
        </w:r>
        <w:r>
          <w:rPr>
            <w:noProof/>
            <w:webHidden/>
          </w:rPr>
          <w:t>52</w:t>
        </w:r>
        <w:r>
          <w:rPr>
            <w:noProof/>
            <w:webHidden/>
          </w:rPr>
          <w:fldChar w:fldCharType="end"/>
        </w:r>
      </w:hyperlink>
    </w:p>
    <w:p w14:paraId="5EA4414D" w14:textId="18AED3C7" w:rsidR="00620324" w:rsidRDefault="00620324">
      <w:pPr>
        <w:pStyle w:val="TableofFigures"/>
        <w:tabs>
          <w:tab w:val="right" w:pos="9678"/>
        </w:tabs>
        <w:rPr>
          <w:rFonts w:asciiTheme="minorHAnsi" w:eastAsiaTheme="minorEastAsia" w:hAnsiTheme="minorHAnsi" w:cstheme="minorBidi"/>
          <w:noProof/>
          <w:sz w:val="22"/>
          <w:szCs w:val="22"/>
          <w:lang w:val="en-US"/>
        </w:rPr>
      </w:pPr>
      <w:hyperlink w:anchor="_Toc76032648" w:history="1">
        <w:r w:rsidRPr="00AC71DD">
          <w:rPr>
            <w:rStyle w:val="Hyperlink"/>
            <w:noProof/>
          </w:rPr>
          <w:t>Gambar 1.23</w:t>
        </w:r>
        <w:r w:rsidRPr="00AC71DD">
          <w:rPr>
            <w:rStyle w:val="Hyperlink"/>
            <w:noProof/>
            <w:lang w:val="en-ID"/>
          </w:rPr>
          <w:t xml:space="preserve"> </w:t>
        </w:r>
        <w:r w:rsidRPr="00AC71DD">
          <w:rPr>
            <w:rStyle w:val="Hyperlink"/>
            <w:noProof/>
          </w:rPr>
          <w:t>Halaman d</w:t>
        </w:r>
        <w:r w:rsidRPr="00AC71DD">
          <w:rPr>
            <w:rStyle w:val="Hyperlink"/>
            <w:noProof/>
          </w:rPr>
          <w:t>e</w:t>
        </w:r>
        <w:r w:rsidRPr="00AC71DD">
          <w:rPr>
            <w:rStyle w:val="Hyperlink"/>
            <w:noProof/>
          </w:rPr>
          <w:t>tail royalti</w:t>
        </w:r>
        <w:r w:rsidRPr="00AC71DD">
          <w:rPr>
            <w:rStyle w:val="Hyperlink"/>
            <w:noProof/>
            <w:lang w:val="en-ID"/>
          </w:rPr>
          <w:t xml:space="preserve"> penulis</w:t>
        </w:r>
        <w:r>
          <w:rPr>
            <w:noProof/>
            <w:webHidden/>
          </w:rPr>
          <w:tab/>
        </w:r>
        <w:r>
          <w:rPr>
            <w:noProof/>
            <w:webHidden/>
          </w:rPr>
          <w:fldChar w:fldCharType="begin"/>
        </w:r>
        <w:r>
          <w:rPr>
            <w:noProof/>
            <w:webHidden/>
          </w:rPr>
          <w:instrText xml:space="preserve"> PAGEREF _Toc76032648 \h </w:instrText>
        </w:r>
        <w:r>
          <w:rPr>
            <w:noProof/>
            <w:webHidden/>
          </w:rPr>
        </w:r>
        <w:r>
          <w:rPr>
            <w:noProof/>
            <w:webHidden/>
          </w:rPr>
          <w:fldChar w:fldCharType="separate"/>
        </w:r>
        <w:r>
          <w:rPr>
            <w:noProof/>
            <w:webHidden/>
          </w:rPr>
          <w:t>53</w:t>
        </w:r>
        <w:r>
          <w:rPr>
            <w:noProof/>
            <w:webHidden/>
          </w:rPr>
          <w:fldChar w:fldCharType="end"/>
        </w:r>
      </w:hyperlink>
    </w:p>
    <w:p w14:paraId="50229E5B" w14:textId="5E6A11D2"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847D3F">
      <w:pPr>
        <w:pStyle w:val="NonBab0"/>
      </w:pPr>
      <w:r w:rsidRPr="00526178">
        <w:lastRenderedPageBreak/>
        <w:t xml:space="preserve">DAFTAR </w:t>
      </w:r>
      <w:r w:rsidRPr="00E7481C">
        <w:t>TABEL</w:t>
      </w:r>
      <w:bookmarkEnd w:id="3"/>
    </w:p>
    <w:p w14:paraId="135B0C81" w14:textId="1A1D590B" w:rsidR="00C543BD" w:rsidRDefault="00F42283">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"Tabel" </w:instrText>
      </w:r>
      <w:r>
        <w:rPr>
          <w:lang w:val="en-ID"/>
        </w:rPr>
        <w:fldChar w:fldCharType="separate"/>
      </w:r>
      <w:hyperlink w:anchor="_Toc76032438" w:history="1">
        <w:r w:rsidR="00C543BD" w:rsidRPr="00A82703">
          <w:rPr>
            <w:rStyle w:val="Hyperlink"/>
            <w:noProof/>
          </w:rPr>
          <w:t>Tabel 1.1</w:t>
        </w:r>
        <w:r w:rsidR="00C543BD" w:rsidRPr="00A82703">
          <w:rPr>
            <w:rStyle w:val="Hyperlink"/>
            <w:i/>
            <w:noProof/>
          </w:rPr>
          <w:t xml:space="preserve"> Data Dictionary</w:t>
        </w:r>
        <w:r w:rsidR="00C543BD" w:rsidRPr="00A82703">
          <w:rPr>
            <w:rStyle w:val="Hyperlink"/>
            <w:noProof/>
          </w:rPr>
          <w:t xml:space="preserve"> Tabel </w:t>
        </w:r>
        <w:r w:rsidR="00C543BD" w:rsidRPr="00A82703">
          <w:rPr>
            <w:rStyle w:val="Hyperlink"/>
            <w:i/>
            <w:noProof/>
          </w:rPr>
          <w:t>customer</w:t>
        </w:r>
        <w:r w:rsidR="00C543BD">
          <w:rPr>
            <w:noProof/>
            <w:webHidden/>
          </w:rPr>
          <w:tab/>
        </w:r>
        <w:r w:rsidR="00C543BD">
          <w:rPr>
            <w:noProof/>
            <w:webHidden/>
          </w:rPr>
          <w:fldChar w:fldCharType="begin"/>
        </w:r>
        <w:r w:rsidR="00C543BD">
          <w:rPr>
            <w:noProof/>
            <w:webHidden/>
          </w:rPr>
          <w:instrText xml:space="preserve"> PAGEREF _Toc76032438 \h </w:instrText>
        </w:r>
        <w:r w:rsidR="00C543BD">
          <w:rPr>
            <w:noProof/>
            <w:webHidden/>
          </w:rPr>
        </w:r>
        <w:r w:rsidR="00C543BD">
          <w:rPr>
            <w:noProof/>
            <w:webHidden/>
          </w:rPr>
          <w:fldChar w:fldCharType="separate"/>
        </w:r>
        <w:r w:rsidR="00C543BD">
          <w:rPr>
            <w:noProof/>
            <w:webHidden/>
          </w:rPr>
          <w:t>15</w:t>
        </w:r>
        <w:r w:rsidR="00C543BD">
          <w:rPr>
            <w:noProof/>
            <w:webHidden/>
          </w:rPr>
          <w:fldChar w:fldCharType="end"/>
        </w:r>
      </w:hyperlink>
    </w:p>
    <w:p w14:paraId="26FB5A27" w14:textId="52F19C7E"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39" w:history="1">
        <w:r w:rsidRPr="00A82703">
          <w:rPr>
            <w:rStyle w:val="Hyperlink"/>
            <w:noProof/>
          </w:rPr>
          <w:t>Tabel 1.2</w:t>
        </w:r>
        <w:r w:rsidRPr="00A82703">
          <w:rPr>
            <w:rStyle w:val="Hyperlink"/>
            <w:noProof/>
            <w:lang w:val="en-US"/>
          </w:rPr>
          <w:t xml:space="preserve"> </w:t>
        </w:r>
        <w:r w:rsidRPr="00A82703">
          <w:rPr>
            <w:rStyle w:val="Hyperlink"/>
            <w:i/>
            <w:noProof/>
          </w:rPr>
          <w:t xml:space="preserve">Data Dictionary </w:t>
        </w:r>
        <w:r w:rsidRPr="00A82703">
          <w:rPr>
            <w:rStyle w:val="Hyperlink"/>
            <w:noProof/>
          </w:rPr>
          <w:t xml:space="preserve">Tabel </w:t>
        </w:r>
        <w:r w:rsidRPr="00A82703">
          <w:rPr>
            <w:rStyle w:val="Hyperlink"/>
            <w:i/>
            <w:noProof/>
          </w:rPr>
          <w:t>discount</w:t>
        </w:r>
        <w:r>
          <w:rPr>
            <w:noProof/>
            <w:webHidden/>
          </w:rPr>
          <w:tab/>
        </w:r>
        <w:r>
          <w:rPr>
            <w:noProof/>
            <w:webHidden/>
          </w:rPr>
          <w:fldChar w:fldCharType="begin"/>
        </w:r>
        <w:r>
          <w:rPr>
            <w:noProof/>
            <w:webHidden/>
          </w:rPr>
          <w:instrText xml:space="preserve"> PAGEREF _Toc76032439 \h </w:instrText>
        </w:r>
        <w:r>
          <w:rPr>
            <w:noProof/>
            <w:webHidden/>
          </w:rPr>
        </w:r>
        <w:r>
          <w:rPr>
            <w:noProof/>
            <w:webHidden/>
          </w:rPr>
          <w:fldChar w:fldCharType="separate"/>
        </w:r>
        <w:r>
          <w:rPr>
            <w:noProof/>
            <w:webHidden/>
          </w:rPr>
          <w:t>15</w:t>
        </w:r>
        <w:r>
          <w:rPr>
            <w:noProof/>
            <w:webHidden/>
          </w:rPr>
          <w:fldChar w:fldCharType="end"/>
        </w:r>
      </w:hyperlink>
    </w:p>
    <w:p w14:paraId="13BE40DE" w14:textId="057CE3C4"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0" w:history="1">
        <w:r w:rsidRPr="00A82703">
          <w:rPr>
            <w:rStyle w:val="Hyperlink"/>
            <w:noProof/>
          </w:rPr>
          <w:t>Tabel 1.3</w:t>
        </w:r>
        <w:r w:rsidRPr="00A82703">
          <w:rPr>
            <w:rStyle w:val="Hyperlink"/>
            <w:i/>
            <w:noProof/>
          </w:rPr>
          <w:t xml:space="preserve"> Data Dictionary </w:t>
        </w:r>
        <w:r w:rsidRPr="00A82703">
          <w:rPr>
            <w:rStyle w:val="Hyperlink"/>
            <w:noProof/>
          </w:rPr>
          <w:t xml:space="preserve">Tabel </w:t>
        </w:r>
        <w:r w:rsidRPr="00A82703">
          <w:rPr>
            <w:rStyle w:val="Hyperlink"/>
            <w:i/>
            <w:noProof/>
            <w:lang w:val="en-US"/>
          </w:rPr>
          <w:t>invoice</w:t>
        </w:r>
        <w:r>
          <w:rPr>
            <w:noProof/>
            <w:webHidden/>
          </w:rPr>
          <w:tab/>
        </w:r>
        <w:r>
          <w:rPr>
            <w:noProof/>
            <w:webHidden/>
          </w:rPr>
          <w:fldChar w:fldCharType="begin"/>
        </w:r>
        <w:r>
          <w:rPr>
            <w:noProof/>
            <w:webHidden/>
          </w:rPr>
          <w:instrText xml:space="preserve"> PAGEREF _Toc76032440 \h </w:instrText>
        </w:r>
        <w:r>
          <w:rPr>
            <w:noProof/>
            <w:webHidden/>
          </w:rPr>
        </w:r>
        <w:r>
          <w:rPr>
            <w:noProof/>
            <w:webHidden/>
          </w:rPr>
          <w:fldChar w:fldCharType="separate"/>
        </w:r>
        <w:r>
          <w:rPr>
            <w:noProof/>
            <w:webHidden/>
          </w:rPr>
          <w:t>16</w:t>
        </w:r>
        <w:r>
          <w:rPr>
            <w:noProof/>
            <w:webHidden/>
          </w:rPr>
          <w:fldChar w:fldCharType="end"/>
        </w:r>
      </w:hyperlink>
    </w:p>
    <w:p w14:paraId="04CB4F0E" w14:textId="21AB7A05"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1" w:history="1">
        <w:r w:rsidRPr="00A82703">
          <w:rPr>
            <w:rStyle w:val="Hyperlink"/>
            <w:noProof/>
          </w:rPr>
          <w:t>Tabel 1.4</w:t>
        </w:r>
        <w:r w:rsidRPr="00A82703">
          <w:rPr>
            <w:rStyle w:val="Hyperlink"/>
            <w:i/>
            <w:noProof/>
          </w:rPr>
          <w:t xml:space="preserve"> Data Dictionary</w:t>
        </w:r>
        <w:r w:rsidRPr="00A82703">
          <w:rPr>
            <w:rStyle w:val="Hyperlink"/>
            <w:noProof/>
          </w:rPr>
          <w:t xml:space="preserve"> Tabel </w:t>
        </w:r>
        <w:r w:rsidRPr="00A82703">
          <w:rPr>
            <w:rStyle w:val="Hyperlink"/>
            <w:i/>
            <w:noProof/>
          </w:rPr>
          <w:t>invoice_book</w:t>
        </w:r>
        <w:r>
          <w:rPr>
            <w:noProof/>
            <w:webHidden/>
          </w:rPr>
          <w:tab/>
        </w:r>
        <w:r>
          <w:rPr>
            <w:noProof/>
            <w:webHidden/>
          </w:rPr>
          <w:fldChar w:fldCharType="begin"/>
        </w:r>
        <w:r>
          <w:rPr>
            <w:noProof/>
            <w:webHidden/>
          </w:rPr>
          <w:instrText xml:space="preserve"> PAGEREF _Toc76032441 \h </w:instrText>
        </w:r>
        <w:r>
          <w:rPr>
            <w:noProof/>
            <w:webHidden/>
          </w:rPr>
        </w:r>
        <w:r>
          <w:rPr>
            <w:noProof/>
            <w:webHidden/>
          </w:rPr>
          <w:fldChar w:fldCharType="separate"/>
        </w:r>
        <w:r>
          <w:rPr>
            <w:noProof/>
            <w:webHidden/>
          </w:rPr>
          <w:t>18</w:t>
        </w:r>
        <w:r>
          <w:rPr>
            <w:noProof/>
            <w:webHidden/>
          </w:rPr>
          <w:fldChar w:fldCharType="end"/>
        </w:r>
      </w:hyperlink>
    </w:p>
    <w:p w14:paraId="06A48DBA" w14:textId="29D0F52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2" w:history="1">
        <w:r w:rsidRPr="00A82703">
          <w:rPr>
            <w:rStyle w:val="Hyperlink"/>
            <w:noProof/>
          </w:rPr>
          <w:t>Tabel 1.5</w:t>
        </w:r>
        <w:r w:rsidRPr="00A82703">
          <w:rPr>
            <w:rStyle w:val="Hyperlink"/>
            <w:i/>
            <w:noProof/>
          </w:rPr>
          <w:t xml:space="preserve"> Data Dictionary</w:t>
        </w:r>
        <w:r w:rsidRPr="00A82703">
          <w:rPr>
            <w:rStyle w:val="Hyperlink"/>
            <w:noProof/>
          </w:rPr>
          <w:t xml:space="preserve"> Tabel proforma</w:t>
        </w:r>
        <w:r>
          <w:rPr>
            <w:noProof/>
            <w:webHidden/>
          </w:rPr>
          <w:tab/>
        </w:r>
        <w:r>
          <w:rPr>
            <w:noProof/>
            <w:webHidden/>
          </w:rPr>
          <w:fldChar w:fldCharType="begin"/>
        </w:r>
        <w:r>
          <w:rPr>
            <w:noProof/>
            <w:webHidden/>
          </w:rPr>
          <w:instrText xml:space="preserve"> PAGEREF _Toc76032442 \h </w:instrText>
        </w:r>
        <w:r>
          <w:rPr>
            <w:noProof/>
            <w:webHidden/>
          </w:rPr>
        </w:r>
        <w:r>
          <w:rPr>
            <w:noProof/>
            <w:webHidden/>
          </w:rPr>
          <w:fldChar w:fldCharType="separate"/>
        </w:r>
        <w:r>
          <w:rPr>
            <w:noProof/>
            <w:webHidden/>
          </w:rPr>
          <w:t>19</w:t>
        </w:r>
        <w:r>
          <w:rPr>
            <w:noProof/>
            <w:webHidden/>
          </w:rPr>
          <w:fldChar w:fldCharType="end"/>
        </w:r>
      </w:hyperlink>
    </w:p>
    <w:p w14:paraId="71DDD08A" w14:textId="0D879B7A"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3" w:history="1">
        <w:r w:rsidRPr="00A82703">
          <w:rPr>
            <w:rStyle w:val="Hyperlink"/>
            <w:noProof/>
          </w:rPr>
          <w:t>Tabel 1.6</w:t>
        </w:r>
        <w:r w:rsidRPr="00A82703">
          <w:rPr>
            <w:rStyle w:val="Hyperlink"/>
            <w:noProof/>
            <w:lang w:val="en-US"/>
          </w:rPr>
          <w:t xml:space="preserve"> </w:t>
        </w:r>
        <w:r w:rsidRPr="00A82703">
          <w:rPr>
            <w:rStyle w:val="Hyperlink"/>
            <w:i/>
            <w:noProof/>
          </w:rPr>
          <w:t>Data Dictionary</w:t>
        </w:r>
        <w:r w:rsidRPr="00A82703">
          <w:rPr>
            <w:rStyle w:val="Hyperlink"/>
            <w:noProof/>
          </w:rPr>
          <w:t xml:space="preserve"> Tabel proforma_</w:t>
        </w:r>
        <w:r w:rsidRPr="00A82703">
          <w:rPr>
            <w:rStyle w:val="Hyperlink"/>
            <w:i/>
            <w:noProof/>
          </w:rPr>
          <w:t>book</w:t>
        </w:r>
        <w:r>
          <w:rPr>
            <w:noProof/>
            <w:webHidden/>
          </w:rPr>
          <w:tab/>
        </w:r>
        <w:r>
          <w:rPr>
            <w:noProof/>
            <w:webHidden/>
          </w:rPr>
          <w:fldChar w:fldCharType="begin"/>
        </w:r>
        <w:r>
          <w:rPr>
            <w:noProof/>
            <w:webHidden/>
          </w:rPr>
          <w:instrText xml:space="preserve"> PAGEREF _Toc76032443 \h </w:instrText>
        </w:r>
        <w:r>
          <w:rPr>
            <w:noProof/>
            <w:webHidden/>
          </w:rPr>
        </w:r>
        <w:r>
          <w:rPr>
            <w:noProof/>
            <w:webHidden/>
          </w:rPr>
          <w:fldChar w:fldCharType="separate"/>
        </w:r>
        <w:r>
          <w:rPr>
            <w:noProof/>
            <w:webHidden/>
          </w:rPr>
          <w:t>19</w:t>
        </w:r>
        <w:r>
          <w:rPr>
            <w:noProof/>
            <w:webHidden/>
          </w:rPr>
          <w:fldChar w:fldCharType="end"/>
        </w:r>
      </w:hyperlink>
    </w:p>
    <w:p w14:paraId="65963245" w14:textId="785F99A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4" w:history="1">
        <w:r w:rsidRPr="00A82703">
          <w:rPr>
            <w:rStyle w:val="Hyperlink"/>
            <w:noProof/>
          </w:rPr>
          <w:t>Tabel 1.7</w:t>
        </w:r>
        <w:r w:rsidRPr="00A82703">
          <w:rPr>
            <w:rStyle w:val="Hyperlink"/>
            <w:noProof/>
            <w:lang w:val="en-US"/>
          </w:rPr>
          <w:t xml:space="preserve"> </w:t>
        </w:r>
        <w:r w:rsidRPr="00A82703">
          <w:rPr>
            <w:rStyle w:val="Hyperlink"/>
            <w:i/>
            <w:noProof/>
          </w:rPr>
          <w:t>Data Dictionary</w:t>
        </w:r>
        <w:r w:rsidRPr="00A82703">
          <w:rPr>
            <w:rStyle w:val="Hyperlink"/>
            <w:noProof/>
          </w:rPr>
          <w:t xml:space="preserve"> Tabel </w:t>
        </w:r>
        <w:r w:rsidRPr="00A82703">
          <w:rPr>
            <w:rStyle w:val="Hyperlink"/>
            <w:i/>
            <w:noProof/>
          </w:rPr>
          <w:t>royalty</w:t>
        </w:r>
        <w:r>
          <w:rPr>
            <w:noProof/>
            <w:webHidden/>
          </w:rPr>
          <w:tab/>
        </w:r>
        <w:r>
          <w:rPr>
            <w:noProof/>
            <w:webHidden/>
          </w:rPr>
          <w:fldChar w:fldCharType="begin"/>
        </w:r>
        <w:r>
          <w:rPr>
            <w:noProof/>
            <w:webHidden/>
          </w:rPr>
          <w:instrText xml:space="preserve"> PAGEREF _Toc76032444 \h </w:instrText>
        </w:r>
        <w:r>
          <w:rPr>
            <w:noProof/>
            <w:webHidden/>
          </w:rPr>
        </w:r>
        <w:r>
          <w:rPr>
            <w:noProof/>
            <w:webHidden/>
          </w:rPr>
          <w:fldChar w:fldCharType="separate"/>
        </w:r>
        <w:r>
          <w:rPr>
            <w:noProof/>
            <w:webHidden/>
          </w:rPr>
          <w:t>20</w:t>
        </w:r>
        <w:r>
          <w:rPr>
            <w:noProof/>
            <w:webHidden/>
          </w:rPr>
          <w:fldChar w:fldCharType="end"/>
        </w:r>
      </w:hyperlink>
    </w:p>
    <w:p w14:paraId="4E136FE3" w14:textId="0AFD3C77"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5" w:history="1">
        <w:r w:rsidRPr="00A82703">
          <w:rPr>
            <w:rStyle w:val="Hyperlink"/>
            <w:noProof/>
          </w:rPr>
          <w:t>Tabel 1.8</w:t>
        </w:r>
        <w:r w:rsidRPr="00A82703">
          <w:rPr>
            <w:rStyle w:val="Hyperlink"/>
            <w:noProof/>
            <w:lang w:val="en-US"/>
          </w:rPr>
          <w:t xml:space="preserve"> </w:t>
        </w:r>
        <w:r w:rsidRPr="00A82703">
          <w:rPr>
            <w:rStyle w:val="Hyperlink"/>
            <w:i/>
            <w:noProof/>
            <w:lang w:val="en-US"/>
          </w:rPr>
          <w:t>Framework</w:t>
        </w:r>
        <w:r w:rsidRPr="00A82703">
          <w:rPr>
            <w:rStyle w:val="Hyperlink"/>
            <w:noProof/>
            <w:lang w:val="en-US"/>
          </w:rPr>
          <w:t xml:space="preserve"> dan </w:t>
        </w:r>
        <w:r w:rsidRPr="00A82703">
          <w:rPr>
            <w:rStyle w:val="Hyperlink"/>
            <w:i/>
            <w:noProof/>
            <w:lang w:val="en-US"/>
          </w:rPr>
          <w:t>Library</w:t>
        </w:r>
        <w:r w:rsidRPr="00A82703">
          <w:rPr>
            <w:rStyle w:val="Hyperlink"/>
            <w:noProof/>
            <w:lang w:val="en-US"/>
          </w:rPr>
          <w:t xml:space="preserve"> yang digunakan dalam pengembangan SIGAP.</w:t>
        </w:r>
        <w:r>
          <w:rPr>
            <w:noProof/>
            <w:webHidden/>
          </w:rPr>
          <w:tab/>
        </w:r>
        <w:r>
          <w:rPr>
            <w:noProof/>
            <w:webHidden/>
          </w:rPr>
          <w:fldChar w:fldCharType="begin"/>
        </w:r>
        <w:r>
          <w:rPr>
            <w:noProof/>
            <w:webHidden/>
          </w:rPr>
          <w:instrText xml:space="preserve"> PAGEREF _Toc76032445 \h </w:instrText>
        </w:r>
        <w:r>
          <w:rPr>
            <w:noProof/>
            <w:webHidden/>
          </w:rPr>
        </w:r>
        <w:r>
          <w:rPr>
            <w:noProof/>
            <w:webHidden/>
          </w:rPr>
          <w:fldChar w:fldCharType="separate"/>
        </w:r>
        <w:r>
          <w:rPr>
            <w:noProof/>
            <w:webHidden/>
          </w:rPr>
          <w:t>31</w:t>
        </w:r>
        <w:r>
          <w:rPr>
            <w:noProof/>
            <w:webHidden/>
          </w:rPr>
          <w:fldChar w:fldCharType="end"/>
        </w:r>
      </w:hyperlink>
    </w:p>
    <w:p w14:paraId="5AB823BE" w14:textId="6645AFB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6" w:history="1">
        <w:r w:rsidRPr="00A82703">
          <w:rPr>
            <w:rStyle w:val="Hyperlink"/>
            <w:noProof/>
          </w:rPr>
          <w:t>Tabel 1.9</w:t>
        </w:r>
        <w:r w:rsidRPr="00A82703">
          <w:rPr>
            <w:rStyle w:val="Hyperlink"/>
            <w:noProof/>
            <w:lang w:val="en-US"/>
          </w:rPr>
          <w:t xml:space="preserve"> Tabel pembagian diskon per jenis </w:t>
        </w:r>
        <w:r w:rsidRPr="00A82703">
          <w:rPr>
            <w:rStyle w:val="Hyperlink"/>
            <w:i/>
            <w:noProof/>
            <w:lang w:val="en-US"/>
          </w:rPr>
          <w:t>customer</w:t>
        </w:r>
        <w:r>
          <w:rPr>
            <w:noProof/>
            <w:webHidden/>
          </w:rPr>
          <w:tab/>
        </w:r>
        <w:r>
          <w:rPr>
            <w:noProof/>
            <w:webHidden/>
          </w:rPr>
          <w:fldChar w:fldCharType="begin"/>
        </w:r>
        <w:r>
          <w:rPr>
            <w:noProof/>
            <w:webHidden/>
          </w:rPr>
          <w:instrText xml:space="preserve"> PAGEREF _Toc76032446 \h </w:instrText>
        </w:r>
        <w:r>
          <w:rPr>
            <w:noProof/>
            <w:webHidden/>
          </w:rPr>
        </w:r>
        <w:r>
          <w:rPr>
            <w:noProof/>
            <w:webHidden/>
          </w:rPr>
          <w:fldChar w:fldCharType="separate"/>
        </w:r>
        <w:r>
          <w:rPr>
            <w:noProof/>
            <w:webHidden/>
          </w:rPr>
          <w:t>32</w:t>
        </w:r>
        <w:r>
          <w:rPr>
            <w:noProof/>
            <w:webHidden/>
          </w:rPr>
          <w:fldChar w:fldCharType="end"/>
        </w:r>
      </w:hyperlink>
    </w:p>
    <w:p w14:paraId="6540066A" w14:textId="420639A6"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7" w:history="1">
        <w:r w:rsidRPr="00A82703">
          <w:rPr>
            <w:rStyle w:val="Hyperlink"/>
            <w:noProof/>
          </w:rPr>
          <w:t>Tabel 1.10</w:t>
        </w:r>
        <w:r w:rsidRPr="00A82703">
          <w:rPr>
            <w:rStyle w:val="Hyperlink"/>
            <w:noProof/>
            <w:lang w:val="en-US"/>
          </w:rPr>
          <w:t xml:space="preserve"> Fungsi pada </w:t>
        </w:r>
        <w:r w:rsidRPr="00A82703">
          <w:rPr>
            <w:rStyle w:val="Hyperlink"/>
            <w:i/>
            <w:noProof/>
            <w:lang w:val="en-US"/>
          </w:rPr>
          <w:t>controller Customer.php</w:t>
        </w:r>
        <w:r>
          <w:rPr>
            <w:noProof/>
            <w:webHidden/>
          </w:rPr>
          <w:tab/>
        </w:r>
        <w:r>
          <w:rPr>
            <w:noProof/>
            <w:webHidden/>
          </w:rPr>
          <w:fldChar w:fldCharType="begin"/>
        </w:r>
        <w:r>
          <w:rPr>
            <w:noProof/>
            <w:webHidden/>
          </w:rPr>
          <w:instrText xml:space="preserve"> PAGEREF _Toc76032447 \h </w:instrText>
        </w:r>
        <w:r>
          <w:rPr>
            <w:noProof/>
            <w:webHidden/>
          </w:rPr>
        </w:r>
        <w:r>
          <w:rPr>
            <w:noProof/>
            <w:webHidden/>
          </w:rPr>
          <w:fldChar w:fldCharType="separate"/>
        </w:r>
        <w:r>
          <w:rPr>
            <w:noProof/>
            <w:webHidden/>
          </w:rPr>
          <w:t>36</w:t>
        </w:r>
        <w:r>
          <w:rPr>
            <w:noProof/>
            <w:webHidden/>
          </w:rPr>
          <w:fldChar w:fldCharType="end"/>
        </w:r>
      </w:hyperlink>
    </w:p>
    <w:p w14:paraId="6442FAE7" w14:textId="3817511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8" w:history="1">
        <w:r w:rsidRPr="00A82703">
          <w:rPr>
            <w:rStyle w:val="Hyperlink"/>
            <w:noProof/>
          </w:rPr>
          <w:t>Tabel 1.11</w:t>
        </w:r>
        <w:r w:rsidRPr="00A82703">
          <w:rPr>
            <w:rStyle w:val="Hyperlink"/>
            <w:noProof/>
            <w:lang w:val="en-US"/>
          </w:rPr>
          <w:t xml:space="preserve"> Fungsi pada </w:t>
        </w:r>
        <w:r w:rsidRPr="00A82703">
          <w:rPr>
            <w:rStyle w:val="Hyperlink"/>
            <w:i/>
            <w:noProof/>
            <w:lang w:val="en-US"/>
          </w:rPr>
          <w:t>model Customer_model.php</w:t>
        </w:r>
        <w:r>
          <w:rPr>
            <w:noProof/>
            <w:webHidden/>
          </w:rPr>
          <w:tab/>
        </w:r>
        <w:r>
          <w:rPr>
            <w:noProof/>
            <w:webHidden/>
          </w:rPr>
          <w:fldChar w:fldCharType="begin"/>
        </w:r>
        <w:r>
          <w:rPr>
            <w:noProof/>
            <w:webHidden/>
          </w:rPr>
          <w:instrText xml:space="preserve"> PAGEREF _Toc76032448 \h </w:instrText>
        </w:r>
        <w:r>
          <w:rPr>
            <w:noProof/>
            <w:webHidden/>
          </w:rPr>
        </w:r>
        <w:r>
          <w:rPr>
            <w:noProof/>
            <w:webHidden/>
          </w:rPr>
          <w:fldChar w:fldCharType="separate"/>
        </w:r>
        <w:r>
          <w:rPr>
            <w:noProof/>
            <w:webHidden/>
          </w:rPr>
          <w:t>37</w:t>
        </w:r>
        <w:r>
          <w:rPr>
            <w:noProof/>
            <w:webHidden/>
          </w:rPr>
          <w:fldChar w:fldCharType="end"/>
        </w:r>
      </w:hyperlink>
    </w:p>
    <w:p w14:paraId="78A06D6B" w14:textId="50BAF65B"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49" w:history="1">
        <w:r w:rsidRPr="00A82703">
          <w:rPr>
            <w:rStyle w:val="Hyperlink"/>
            <w:noProof/>
          </w:rPr>
          <w:t>Tabel 1.12</w:t>
        </w:r>
        <w:r w:rsidRPr="00A82703">
          <w:rPr>
            <w:rStyle w:val="Hyperlink"/>
            <w:noProof/>
            <w:lang w:val="en-US"/>
          </w:rPr>
          <w:t xml:space="preserve"> Fungsi pada </w:t>
        </w:r>
        <w:r w:rsidRPr="00A82703">
          <w:rPr>
            <w:rStyle w:val="Hyperlink"/>
            <w:i/>
            <w:noProof/>
            <w:lang w:val="en-US"/>
          </w:rPr>
          <w:t>controller Invoice.php</w:t>
        </w:r>
        <w:r>
          <w:rPr>
            <w:noProof/>
            <w:webHidden/>
          </w:rPr>
          <w:tab/>
        </w:r>
        <w:r>
          <w:rPr>
            <w:noProof/>
            <w:webHidden/>
          </w:rPr>
          <w:fldChar w:fldCharType="begin"/>
        </w:r>
        <w:r>
          <w:rPr>
            <w:noProof/>
            <w:webHidden/>
          </w:rPr>
          <w:instrText xml:space="preserve"> PAGEREF _Toc76032449 \h </w:instrText>
        </w:r>
        <w:r>
          <w:rPr>
            <w:noProof/>
            <w:webHidden/>
          </w:rPr>
        </w:r>
        <w:r>
          <w:rPr>
            <w:noProof/>
            <w:webHidden/>
          </w:rPr>
          <w:fldChar w:fldCharType="separate"/>
        </w:r>
        <w:r>
          <w:rPr>
            <w:noProof/>
            <w:webHidden/>
          </w:rPr>
          <w:t>39</w:t>
        </w:r>
        <w:r>
          <w:rPr>
            <w:noProof/>
            <w:webHidden/>
          </w:rPr>
          <w:fldChar w:fldCharType="end"/>
        </w:r>
      </w:hyperlink>
    </w:p>
    <w:p w14:paraId="3D92AB97" w14:textId="4350285A"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0" w:history="1">
        <w:r w:rsidRPr="00A82703">
          <w:rPr>
            <w:rStyle w:val="Hyperlink"/>
            <w:noProof/>
          </w:rPr>
          <w:t>Tabel 1.13</w:t>
        </w:r>
        <w:r w:rsidRPr="00A82703">
          <w:rPr>
            <w:rStyle w:val="Hyperlink"/>
            <w:noProof/>
            <w:lang w:val="en-US"/>
          </w:rPr>
          <w:t xml:space="preserve"> Fungsi pada </w:t>
        </w:r>
        <w:r w:rsidRPr="00A82703">
          <w:rPr>
            <w:rStyle w:val="Hyperlink"/>
            <w:i/>
            <w:noProof/>
            <w:lang w:val="en-US"/>
          </w:rPr>
          <w:t>model Invoice_model.php</w:t>
        </w:r>
        <w:r>
          <w:rPr>
            <w:noProof/>
            <w:webHidden/>
          </w:rPr>
          <w:tab/>
        </w:r>
        <w:r>
          <w:rPr>
            <w:noProof/>
            <w:webHidden/>
          </w:rPr>
          <w:fldChar w:fldCharType="begin"/>
        </w:r>
        <w:r>
          <w:rPr>
            <w:noProof/>
            <w:webHidden/>
          </w:rPr>
          <w:instrText xml:space="preserve"> PAGEREF _Toc76032450 \h </w:instrText>
        </w:r>
        <w:r>
          <w:rPr>
            <w:noProof/>
            <w:webHidden/>
          </w:rPr>
        </w:r>
        <w:r>
          <w:rPr>
            <w:noProof/>
            <w:webHidden/>
          </w:rPr>
          <w:fldChar w:fldCharType="separate"/>
        </w:r>
        <w:r>
          <w:rPr>
            <w:noProof/>
            <w:webHidden/>
          </w:rPr>
          <w:t>40</w:t>
        </w:r>
        <w:r>
          <w:rPr>
            <w:noProof/>
            <w:webHidden/>
          </w:rPr>
          <w:fldChar w:fldCharType="end"/>
        </w:r>
      </w:hyperlink>
    </w:p>
    <w:p w14:paraId="3ECD944D" w14:textId="0960A618"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1" w:history="1">
        <w:r w:rsidRPr="00A82703">
          <w:rPr>
            <w:rStyle w:val="Hyperlink"/>
            <w:noProof/>
          </w:rPr>
          <w:t>Tabel 1.14</w:t>
        </w:r>
        <w:r w:rsidRPr="00A82703">
          <w:rPr>
            <w:rStyle w:val="Hyperlink"/>
            <w:noProof/>
            <w:lang w:val="en-US"/>
          </w:rPr>
          <w:t xml:space="preserve"> Fungsi pada </w:t>
        </w:r>
        <w:r w:rsidRPr="00A82703">
          <w:rPr>
            <w:rStyle w:val="Hyperlink"/>
            <w:i/>
            <w:noProof/>
            <w:lang w:val="en-US"/>
          </w:rPr>
          <w:t>controller Proforma.php</w:t>
        </w:r>
        <w:r>
          <w:rPr>
            <w:noProof/>
            <w:webHidden/>
          </w:rPr>
          <w:tab/>
        </w:r>
        <w:r>
          <w:rPr>
            <w:noProof/>
            <w:webHidden/>
          </w:rPr>
          <w:fldChar w:fldCharType="begin"/>
        </w:r>
        <w:r>
          <w:rPr>
            <w:noProof/>
            <w:webHidden/>
          </w:rPr>
          <w:instrText xml:space="preserve"> PAGEREF _Toc76032451 \h </w:instrText>
        </w:r>
        <w:r>
          <w:rPr>
            <w:noProof/>
            <w:webHidden/>
          </w:rPr>
        </w:r>
        <w:r>
          <w:rPr>
            <w:noProof/>
            <w:webHidden/>
          </w:rPr>
          <w:fldChar w:fldCharType="separate"/>
        </w:r>
        <w:r>
          <w:rPr>
            <w:noProof/>
            <w:webHidden/>
          </w:rPr>
          <w:t>43</w:t>
        </w:r>
        <w:r>
          <w:rPr>
            <w:noProof/>
            <w:webHidden/>
          </w:rPr>
          <w:fldChar w:fldCharType="end"/>
        </w:r>
      </w:hyperlink>
    </w:p>
    <w:p w14:paraId="6FBF1CA5" w14:textId="18B14FD4"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2" w:history="1">
        <w:r w:rsidRPr="00A82703">
          <w:rPr>
            <w:rStyle w:val="Hyperlink"/>
            <w:noProof/>
          </w:rPr>
          <w:t>Tabel 1.15</w:t>
        </w:r>
        <w:r w:rsidRPr="00A82703">
          <w:rPr>
            <w:rStyle w:val="Hyperlink"/>
            <w:noProof/>
            <w:lang w:val="en-US"/>
          </w:rPr>
          <w:t xml:space="preserve"> Fungsi pada </w:t>
        </w:r>
        <w:r w:rsidRPr="00A82703">
          <w:rPr>
            <w:rStyle w:val="Hyperlink"/>
            <w:i/>
            <w:noProof/>
            <w:lang w:val="en-US"/>
          </w:rPr>
          <w:t>model Proforma_model.php</w:t>
        </w:r>
        <w:r>
          <w:rPr>
            <w:noProof/>
            <w:webHidden/>
          </w:rPr>
          <w:tab/>
        </w:r>
        <w:r>
          <w:rPr>
            <w:noProof/>
            <w:webHidden/>
          </w:rPr>
          <w:fldChar w:fldCharType="begin"/>
        </w:r>
        <w:r>
          <w:rPr>
            <w:noProof/>
            <w:webHidden/>
          </w:rPr>
          <w:instrText xml:space="preserve"> PAGEREF _Toc76032452 \h </w:instrText>
        </w:r>
        <w:r>
          <w:rPr>
            <w:noProof/>
            <w:webHidden/>
          </w:rPr>
        </w:r>
        <w:r>
          <w:rPr>
            <w:noProof/>
            <w:webHidden/>
          </w:rPr>
          <w:fldChar w:fldCharType="separate"/>
        </w:r>
        <w:r>
          <w:rPr>
            <w:noProof/>
            <w:webHidden/>
          </w:rPr>
          <w:t>44</w:t>
        </w:r>
        <w:r>
          <w:rPr>
            <w:noProof/>
            <w:webHidden/>
          </w:rPr>
          <w:fldChar w:fldCharType="end"/>
        </w:r>
      </w:hyperlink>
    </w:p>
    <w:p w14:paraId="11BADB82" w14:textId="2099F4BB"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3" w:history="1">
        <w:r w:rsidRPr="00A82703">
          <w:rPr>
            <w:rStyle w:val="Hyperlink"/>
            <w:noProof/>
          </w:rPr>
          <w:t>Tabel 1.16</w:t>
        </w:r>
        <w:r w:rsidRPr="00A82703">
          <w:rPr>
            <w:rStyle w:val="Hyperlink"/>
            <w:noProof/>
            <w:lang w:val="en-US"/>
          </w:rPr>
          <w:t xml:space="preserve"> Fungsi pada </w:t>
        </w:r>
        <w:r w:rsidRPr="00A82703">
          <w:rPr>
            <w:rStyle w:val="Hyperlink"/>
            <w:i/>
            <w:noProof/>
            <w:lang w:val="en-US"/>
          </w:rPr>
          <w:t>controller Earning.php</w:t>
        </w:r>
        <w:r>
          <w:rPr>
            <w:noProof/>
            <w:webHidden/>
          </w:rPr>
          <w:tab/>
        </w:r>
        <w:r>
          <w:rPr>
            <w:noProof/>
            <w:webHidden/>
          </w:rPr>
          <w:fldChar w:fldCharType="begin"/>
        </w:r>
        <w:r>
          <w:rPr>
            <w:noProof/>
            <w:webHidden/>
          </w:rPr>
          <w:instrText xml:space="preserve"> PAGEREF _Toc76032453 \h </w:instrText>
        </w:r>
        <w:r>
          <w:rPr>
            <w:noProof/>
            <w:webHidden/>
          </w:rPr>
        </w:r>
        <w:r>
          <w:rPr>
            <w:noProof/>
            <w:webHidden/>
          </w:rPr>
          <w:fldChar w:fldCharType="separate"/>
        </w:r>
        <w:r>
          <w:rPr>
            <w:noProof/>
            <w:webHidden/>
          </w:rPr>
          <w:t>47</w:t>
        </w:r>
        <w:r>
          <w:rPr>
            <w:noProof/>
            <w:webHidden/>
          </w:rPr>
          <w:fldChar w:fldCharType="end"/>
        </w:r>
      </w:hyperlink>
    </w:p>
    <w:p w14:paraId="4883BD8D" w14:textId="0BC57F50"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4" w:history="1">
        <w:r w:rsidRPr="00A82703">
          <w:rPr>
            <w:rStyle w:val="Hyperlink"/>
            <w:noProof/>
          </w:rPr>
          <w:t>Tabel 1.17</w:t>
        </w:r>
        <w:r w:rsidRPr="00A82703">
          <w:rPr>
            <w:rStyle w:val="Hyperlink"/>
            <w:noProof/>
            <w:lang w:val="en-US"/>
          </w:rPr>
          <w:t xml:space="preserve"> Fungsi pada </w:t>
        </w:r>
        <w:r w:rsidRPr="00A82703">
          <w:rPr>
            <w:rStyle w:val="Hyperlink"/>
            <w:i/>
            <w:noProof/>
            <w:lang w:val="en-US"/>
          </w:rPr>
          <w:t>model Earning_model.php</w:t>
        </w:r>
        <w:r>
          <w:rPr>
            <w:noProof/>
            <w:webHidden/>
          </w:rPr>
          <w:tab/>
        </w:r>
        <w:r>
          <w:rPr>
            <w:noProof/>
            <w:webHidden/>
          </w:rPr>
          <w:fldChar w:fldCharType="begin"/>
        </w:r>
        <w:r>
          <w:rPr>
            <w:noProof/>
            <w:webHidden/>
          </w:rPr>
          <w:instrText xml:space="preserve"> PAGEREF _Toc76032454 \h </w:instrText>
        </w:r>
        <w:r>
          <w:rPr>
            <w:noProof/>
            <w:webHidden/>
          </w:rPr>
        </w:r>
        <w:r>
          <w:rPr>
            <w:noProof/>
            <w:webHidden/>
          </w:rPr>
          <w:fldChar w:fldCharType="separate"/>
        </w:r>
        <w:r>
          <w:rPr>
            <w:noProof/>
            <w:webHidden/>
          </w:rPr>
          <w:t>48</w:t>
        </w:r>
        <w:r>
          <w:rPr>
            <w:noProof/>
            <w:webHidden/>
          </w:rPr>
          <w:fldChar w:fldCharType="end"/>
        </w:r>
      </w:hyperlink>
    </w:p>
    <w:p w14:paraId="010BB453" w14:textId="7281693B"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5" w:history="1">
        <w:r w:rsidRPr="00A82703">
          <w:rPr>
            <w:rStyle w:val="Hyperlink"/>
            <w:noProof/>
          </w:rPr>
          <w:t>Tabel 1.18</w:t>
        </w:r>
        <w:r w:rsidRPr="00A82703">
          <w:rPr>
            <w:rStyle w:val="Hyperlink"/>
            <w:noProof/>
            <w:lang w:val="en-US"/>
          </w:rPr>
          <w:t xml:space="preserve"> Fungsi pada </w:t>
        </w:r>
        <w:r w:rsidRPr="00A82703">
          <w:rPr>
            <w:rStyle w:val="Hyperlink"/>
            <w:i/>
            <w:noProof/>
            <w:lang w:val="en-US"/>
          </w:rPr>
          <w:t>controller Royalty.php</w:t>
        </w:r>
        <w:r>
          <w:rPr>
            <w:noProof/>
            <w:webHidden/>
          </w:rPr>
          <w:tab/>
        </w:r>
        <w:r>
          <w:rPr>
            <w:noProof/>
            <w:webHidden/>
          </w:rPr>
          <w:fldChar w:fldCharType="begin"/>
        </w:r>
        <w:r>
          <w:rPr>
            <w:noProof/>
            <w:webHidden/>
          </w:rPr>
          <w:instrText xml:space="preserve"> PAGEREF _Toc76032455 \h </w:instrText>
        </w:r>
        <w:r>
          <w:rPr>
            <w:noProof/>
            <w:webHidden/>
          </w:rPr>
        </w:r>
        <w:r>
          <w:rPr>
            <w:noProof/>
            <w:webHidden/>
          </w:rPr>
          <w:fldChar w:fldCharType="separate"/>
        </w:r>
        <w:r>
          <w:rPr>
            <w:noProof/>
            <w:webHidden/>
          </w:rPr>
          <w:t>52</w:t>
        </w:r>
        <w:r>
          <w:rPr>
            <w:noProof/>
            <w:webHidden/>
          </w:rPr>
          <w:fldChar w:fldCharType="end"/>
        </w:r>
      </w:hyperlink>
    </w:p>
    <w:p w14:paraId="39118F6C" w14:textId="2507EE5D"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6" w:history="1">
        <w:r w:rsidRPr="00A82703">
          <w:rPr>
            <w:rStyle w:val="Hyperlink"/>
            <w:noProof/>
          </w:rPr>
          <w:t>Tabel 1.19</w:t>
        </w:r>
        <w:r w:rsidRPr="00A82703">
          <w:rPr>
            <w:rStyle w:val="Hyperlink"/>
            <w:noProof/>
            <w:lang w:val="en-US"/>
          </w:rPr>
          <w:t xml:space="preserve"> Fungsi pada </w:t>
        </w:r>
        <w:r w:rsidRPr="00A82703">
          <w:rPr>
            <w:rStyle w:val="Hyperlink"/>
            <w:i/>
            <w:noProof/>
            <w:lang w:val="en-US"/>
          </w:rPr>
          <w:t>model Royalty_model.php</w:t>
        </w:r>
        <w:r>
          <w:rPr>
            <w:noProof/>
            <w:webHidden/>
          </w:rPr>
          <w:tab/>
        </w:r>
        <w:r>
          <w:rPr>
            <w:noProof/>
            <w:webHidden/>
          </w:rPr>
          <w:fldChar w:fldCharType="begin"/>
        </w:r>
        <w:r>
          <w:rPr>
            <w:noProof/>
            <w:webHidden/>
          </w:rPr>
          <w:instrText xml:space="preserve"> PAGEREF _Toc76032456 \h </w:instrText>
        </w:r>
        <w:r>
          <w:rPr>
            <w:noProof/>
            <w:webHidden/>
          </w:rPr>
        </w:r>
        <w:r>
          <w:rPr>
            <w:noProof/>
            <w:webHidden/>
          </w:rPr>
          <w:fldChar w:fldCharType="separate"/>
        </w:r>
        <w:r>
          <w:rPr>
            <w:noProof/>
            <w:webHidden/>
          </w:rPr>
          <w:t>53</w:t>
        </w:r>
        <w:r>
          <w:rPr>
            <w:noProof/>
            <w:webHidden/>
          </w:rPr>
          <w:fldChar w:fldCharType="end"/>
        </w:r>
      </w:hyperlink>
    </w:p>
    <w:p w14:paraId="71B7EFB5" w14:textId="09364EE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7" w:history="1">
        <w:r w:rsidRPr="00A82703">
          <w:rPr>
            <w:rStyle w:val="Hyperlink"/>
            <w:noProof/>
          </w:rPr>
          <w:t>Tabel 3.1</w:t>
        </w:r>
        <w:r w:rsidRPr="00A82703">
          <w:rPr>
            <w:rStyle w:val="Hyperlink"/>
            <w:i/>
            <w:noProof/>
          </w:rPr>
          <w:t xml:space="preserve"> Test Case </w:t>
        </w:r>
        <w:r w:rsidRPr="00A82703">
          <w:rPr>
            <w:rStyle w:val="Hyperlink"/>
            <w:noProof/>
          </w:rPr>
          <w:t xml:space="preserve">Halaman </w:t>
        </w:r>
        <w:r w:rsidRPr="00A82703">
          <w:rPr>
            <w:rStyle w:val="Hyperlink"/>
            <w:i/>
            <w:noProof/>
          </w:rPr>
          <w:t xml:space="preserve">Index </w:t>
        </w:r>
        <w:r w:rsidRPr="00A82703">
          <w:rPr>
            <w:rStyle w:val="Hyperlink"/>
            <w:noProof/>
          </w:rPr>
          <w:t>Proforma</w:t>
        </w:r>
        <w:r>
          <w:rPr>
            <w:noProof/>
            <w:webHidden/>
          </w:rPr>
          <w:tab/>
        </w:r>
        <w:r>
          <w:rPr>
            <w:noProof/>
            <w:webHidden/>
          </w:rPr>
          <w:fldChar w:fldCharType="begin"/>
        </w:r>
        <w:r>
          <w:rPr>
            <w:noProof/>
            <w:webHidden/>
          </w:rPr>
          <w:instrText xml:space="preserve"> PAGEREF _Toc76032457 \h </w:instrText>
        </w:r>
        <w:r>
          <w:rPr>
            <w:noProof/>
            <w:webHidden/>
          </w:rPr>
        </w:r>
        <w:r>
          <w:rPr>
            <w:noProof/>
            <w:webHidden/>
          </w:rPr>
          <w:fldChar w:fldCharType="separate"/>
        </w:r>
        <w:r>
          <w:rPr>
            <w:noProof/>
            <w:webHidden/>
          </w:rPr>
          <w:t>59</w:t>
        </w:r>
        <w:r>
          <w:rPr>
            <w:noProof/>
            <w:webHidden/>
          </w:rPr>
          <w:fldChar w:fldCharType="end"/>
        </w:r>
      </w:hyperlink>
    </w:p>
    <w:p w14:paraId="3873F761" w14:textId="1BA5998D"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8" w:history="1">
        <w:r w:rsidRPr="00A82703">
          <w:rPr>
            <w:rStyle w:val="Hyperlink"/>
            <w:noProof/>
          </w:rPr>
          <w:t>Tabel 3.2</w:t>
        </w:r>
        <w:r w:rsidRPr="00A82703">
          <w:rPr>
            <w:rStyle w:val="Hyperlink"/>
            <w:i/>
            <w:noProof/>
          </w:rPr>
          <w:t xml:space="preserve"> Test Case </w:t>
        </w:r>
        <w:r w:rsidRPr="00A82703">
          <w:rPr>
            <w:rStyle w:val="Hyperlink"/>
            <w:noProof/>
          </w:rPr>
          <w:t>Halaman Tambah</w:t>
        </w:r>
        <w:r w:rsidRPr="00A82703">
          <w:rPr>
            <w:rStyle w:val="Hyperlink"/>
            <w:i/>
            <w:noProof/>
          </w:rPr>
          <w:t xml:space="preserve"> </w:t>
        </w:r>
        <w:r w:rsidRPr="00A82703">
          <w:rPr>
            <w:rStyle w:val="Hyperlink"/>
            <w:noProof/>
          </w:rPr>
          <w:t>Proforma</w:t>
        </w:r>
        <w:r>
          <w:rPr>
            <w:noProof/>
            <w:webHidden/>
          </w:rPr>
          <w:tab/>
        </w:r>
        <w:r>
          <w:rPr>
            <w:noProof/>
            <w:webHidden/>
          </w:rPr>
          <w:fldChar w:fldCharType="begin"/>
        </w:r>
        <w:r>
          <w:rPr>
            <w:noProof/>
            <w:webHidden/>
          </w:rPr>
          <w:instrText xml:space="preserve"> PAGEREF _Toc76032458 \h </w:instrText>
        </w:r>
        <w:r>
          <w:rPr>
            <w:noProof/>
            <w:webHidden/>
          </w:rPr>
        </w:r>
        <w:r>
          <w:rPr>
            <w:noProof/>
            <w:webHidden/>
          </w:rPr>
          <w:fldChar w:fldCharType="separate"/>
        </w:r>
        <w:r>
          <w:rPr>
            <w:noProof/>
            <w:webHidden/>
          </w:rPr>
          <w:t>61</w:t>
        </w:r>
        <w:r>
          <w:rPr>
            <w:noProof/>
            <w:webHidden/>
          </w:rPr>
          <w:fldChar w:fldCharType="end"/>
        </w:r>
      </w:hyperlink>
    </w:p>
    <w:p w14:paraId="53E60B32" w14:textId="55B80207"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59" w:history="1">
        <w:r w:rsidRPr="00A82703">
          <w:rPr>
            <w:rStyle w:val="Hyperlink"/>
            <w:noProof/>
          </w:rPr>
          <w:t>Tabel 3.3</w:t>
        </w:r>
        <w:r w:rsidRPr="00A82703">
          <w:rPr>
            <w:rStyle w:val="Hyperlink"/>
            <w:i/>
            <w:noProof/>
          </w:rPr>
          <w:t xml:space="preserve"> Test Case </w:t>
        </w:r>
        <w:r w:rsidRPr="00A82703">
          <w:rPr>
            <w:rStyle w:val="Hyperlink"/>
            <w:noProof/>
          </w:rPr>
          <w:t>Halaman Detail</w:t>
        </w:r>
        <w:r w:rsidRPr="00A82703">
          <w:rPr>
            <w:rStyle w:val="Hyperlink"/>
            <w:i/>
            <w:noProof/>
          </w:rPr>
          <w:t xml:space="preserve"> </w:t>
        </w:r>
        <w:r w:rsidRPr="00A82703">
          <w:rPr>
            <w:rStyle w:val="Hyperlink"/>
            <w:noProof/>
          </w:rPr>
          <w:t>Proforma</w:t>
        </w:r>
        <w:r>
          <w:rPr>
            <w:noProof/>
            <w:webHidden/>
          </w:rPr>
          <w:tab/>
        </w:r>
        <w:r>
          <w:rPr>
            <w:noProof/>
            <w:webHidden/>
          </w:rPr>
          <w:fldChar w:fldCharType="begin"/>
        </w:r>
        <w:r>
          <w:rPr>
            <w:noProof/>
            <w:webHidden/>
          </w:rPr>
          <w:instrText xml:space="preserve"> PAGEREF _Toc76032459 \h </w:instrText>
        </w:r>
        <w:r>
          <w:rPr>
            <w:noProof/>
            <w:webHidden/>
          </w:rPr>
        </w:r>
        <w:r>
          <w:rPr>
            <w:noProof/>
            <w:webHidden/>
          </w:rPr>
          <w:fldChar w:fldCharType="separate"/>
        </w:r>
        <w:r>
          <w:rPr>
            <w:noProof/>
            <w:webHidden/>
          </w:rPr>
          <w:t>62</w:t>
        </w:r>
        <w:r>
          <w:rPr>
            <w:noProof/>
            <w:webHidden/>
          </w:rPr>
          <w:fldChar w:fldCharType="end"/>
        </w:r>
      </w:hyperlink>
    </w:p>
    <w:p w14:paraId="3B485787" w14:textId="13C77B9B"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0" w:history="1">
        <w:r w:rsidRPr="00A82703">
          <w:rPr>
            <w:rStyle w:val="Hyperlink"/>
            <w:noProof/>
          </w:rPr>
          <w:t>Tabel 3.4</w:t>
        </w:r>
        <w:r w:rsidRPr="00A82703">
          <w:rPr>
            <w:rStyle w:val="Hyperlink"/>
            <w:noProof/>
            <w:lang w:val="en-US"/>
          </w:rPr>
          <w:t xml:space="preserve"> </w:t>
        </w:r>
        <w:r w:rsidRPr="00A82703">
          <w:rPr>
            <w:rStyle w:val="Hyperlink"/>
            <w:i/>
            <w:noProof/>
          </w:rPr>
          <w:t xml:space="preserve">Test Case </w:t>
        </w:r>
        <w:r w:rsidRPr="00A82703">
          <w:rPr>
            <w:rStyle w:val="Hyperlink"/>
            <w:noProof/>
          </w:rPr>
          <w:t xml:space="preserve">Halaman </w:t>
        </w:r>
        <w:r w:rsidRPr="00A82703">
          <w:rPr>
            <w:rStyle w:val="Hyperlink"/>
            <w:i/>
            <w:noProof/>
          </w:rPr>
          <w:t>Dashboard</w:t>
        </w:r>
        <w:r w:rsidRPr="00A82703">
          <w:rPr>
            <w:rStyle w:val="Hyperlink"/>
            <w:noProof/>
          </w:rPr>
          <w:t xml:space="preserve"> </w:t>
        </w:r>
        <w:r w:rsidRPr="00A82703">
          <w:rPr>
            <w:rStyle w:val="Hyperlink"/>
            <w:noProof/>
            <w:lang w:val="en-ID"/>
          </w:rPr>
          <w:t xml:space="preserve"> </w:t>
        </w:r>
        <w:r w:rsidRPr="00A82703">
          <w:rPr>
            <w:rStyle w:val="Hyperlink"/>
            <w:noProof/>
          </w:rPr>
          <w:t>Faktur</w:t>
        </w:r>
        <w:r>
          <w:rPr>
            <w:noProof/>
            <w:webHidden/>
          </w:rPr>
          <w:tab/>
        </w:r>
        <w:r>
          <w:rPr>
            <w:noProof/>
            <w:webHidden/>
          </w:rPr>
          <w:fldChar w:fldCharType="begin"/>
        </w:r>
        <w:r>
          <w:rPr>
            <w:noProof/>
            <w:webHidden/>
          </w:rPr>
          <w:instrText xml:space="preserve"> PAGEREF _Toc76032460 \h </w:instrText>
        </w:r>
        <w:r>
          <w:rPr>
            <w:noProof/>
            <w:webHidden/>
          </w:rPr>
        </w:r>
        <w:r>
          <w:rPr>
            <w:noProof/>
            <w:webHidden/>
          </w:rPr>
          <w:fldChar w:fldCharType="separate"/>
        </w:r>
        <w:r>
          <w:rPr>
            <w:noProof/>
            <w:webHidden/>
          </w:rPr>
          <w:t>63</w:t>
        </w:r>
        <w:r>
          <w:rPr>
            <w:noProof/>
            <w:webHidden/>
          </w:rPr>
          <w:fldChar w:fldCharType="end"/>
        </w:r>
      </w:hyperlink>
    </w:p>
    <w:p w14:paraId="6152B221" w14:textId="7914572A"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1" w:history="1">
        <w:r w:rsidRPr="00A82703">
          <w:rPr>
            <w:rStyle w:val="Hyperlink"/>
            <w:noProof/>
          </w:rPr>
          <w:t>Tabel 3.5</w:t>
        </w:r>
        <w:r w:rsidRPr="00A82703">
          <w:rPr>
            <w:rStyle w:val="Hyperlink"/>
            <w:i/>
            <w:noProof/>
          </w:rPr>
          <w:t xml:space="preserve"> Test Case </w:t>
        </w:r>
        <w:r w:rsidRPr="00A82703">
          <w:rPr>
            <w:rStyle w:val="Hyperlink"/>
            <w:noProof/>
          </w:rPr>
          <w:t>Halaman Tambah Faktur</w:t>
        </w:r>
        <w:r>
          <w:rPr>
            <w:noProof/>
            <w:webHidden/>
          </w:rPr>
          <w:tab/>
        </w:r>
        <w:r>
          <w:rPr>
            <w:noProof/>
            <w:webHidden/>
          </w:rPr>
          <w:fldChar w:fldCharType="begin"/>
        </w:r>
        <w:r>
          <w:rPr>
            <w:noProof/>
            <w:webHidden/>
          </w:rPr>
          <w:instrText xml:space="preserve"> PAGEREF _Toc76032461 \h </w:instrText>
        </w:r>
        <w:r>
          <w:rPr>
            <w:noProof/>
            <w:webHidden/>
          </w:rPr>
        </w:r>
        <w:r>
          <w:rPr>
            <w:noProof/>
            <w:webHidden/>
          </w:rPr>
          <w:fldChar w:fldCharType="separate"/>
        </w:r>
        <w:r>
          <w:rPr>
            <w:noProof/>
            <w:webHidden/>
          </w:rPr>
          <w:t>66</w:t>
        </w:r>
        <w:r>
          <w:rPr>
            <w:noProof/>
            <w:webHidden/>
          </w:rPr>
          <w:fldChar w:fldCharType="end"/>
        </w:r>
      </w:hyperlink>
    </w:p>
    <w:p w14:paraId="3C887EE5" w14:textId="6DD1049A"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2" w:history="1">
        <w:r w:rsidRPr="00A82703">
          <w:rPr>
            <w:rStyle w:val="Hyperlink"/>
            <w:noProof/>
          </w:rPr>
          <w:t>Tabel 3.6</w:t>
        </w:r>
        <w:r w:rsidRPr="00A82703">
          <w:rPr>
            <w:rStyle w:val="Hyperlink"/>
            <w:i/>
            <w:noProof/>
          </w:rPr>
          <w:t xml:space="preserve"> Test Case </w:t>
        </w:r>
        <w:r w:rsidRPr="00A82703">
          <w:rPr>
            <w:rStyle w:val="Hyperlink"/>
            <w:noProof/>
          </w:rPr>
          <w:t>Halaman Edit Faktur</w:t>
        </w:r>
        <w:r>
          <w:rPr>
            <w:noProof/>
            <w:webHidden/>
          </w:rPr>
          <w:tab/>
        </w:r>
        <w:r>
          <w:rPr>
            <w:noProof/>
            <w:webHidden/>
          </w:rPr>
          <w:fldChar w:fldCharType="begin"/>
        </w:r>
        <w:r>
          <w:rPr>
            <w:noProof/>
            <w:webHidden/>
          </w:rPr>
          <w:instrText xml:space="preserve"> PAGEREF _Toc76032462 \h </w:instrText>
        </w:r>
        <w:r>
          <w:rPr>
            <w:noProof/>
            <w:webHidden/>
          </w:rPr>
        </w:r>
        <w:r>
          <w:rPr>
            <w:noProof/>
            <w:webHidden/>
          </w:rPr>
          <w:fldChar w:fldCharType="separate"/>
        </w:r>
        <w:r>
          <w:rPr>
            <w:noProof/>
            <w:webHidden/>
          </w:rPr>
          <w:t>67</w:t>
        </w:r>
        <w:r>
          <w:rPr>
            <w:noProof/>
            <w:webHidden/>
          </w:rPr>
          <w:fldChar w:fldCharType="end"/>
        </w:r>
      </w:hyperlink>
    </w:p>
    <w:p w14:paraId="5B78E80A" w14:textId="1053D9EC"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3" w:history="1">
        <w:r w:rsidRPr="00A82703">
          <w:rPr>
            <w:rStyle w:val="Hyperlink"/>
            <w:noProof/>
          </w:rPr>
          <w:t>Tabel 3.7</w:t>
        </w:r>
        <w:r w:rsidRPr="00A82703">
          <w:rPr>
            <w:rStyle w:val="Hyperlink"/>
            <w:i/>
            <w:noProof/>
          </w:rPr>
          <w:t xml:space="preserve"> Test Case </w:t>
        </w:r>
        <w:r w:rsidRPr="00A82703">
          <w:rPr>
            <w:rStyle w:val="Hyperlink"/>
            <w:noProof/>
          </w:rPr>
          <w:t>Halaman Detail Faktur</w:t>
        </w:r>
        <w:r>
          <w:rPr>
            <w:noProof/>
            <w:webHidden/>
          </w:rPr>
          <w:tab/>
        </w:r>
        <w:r>
          <w:rPr>
            <w:noProof/>
            <w:webHidden/>
          </w:rPr>
          <w:fldChar w:fldCharType="begin"/>
        </w:r>
        <w:r>
          <w:rPr>
            <w:noProof/>
            <w:webHidden/>
          </w:rPr>
          <w:instrText xml:space="preserve"> PAGEREF _Toc76032463 \h </w:instrText>
        </w:r>
        <w:r>
          <w:rPr>
            <w:noProof/>
            <w:webHidden/>
          </w:rPr>
        </w:r>
        <w:r>
          <w:rPr>
            <w:noProof/>
            <w:webHidden/>
          </w:rPr>
          <w:fldChar w:fldCharType="separate"/>
        </w:r>
        <w:r>
          <w:rPr>
            <w:noProof/>
            <w:webHidden/>
          </w:rPr>
          <w:t>69</w:t>
        </w:r>
        <w:r>
          <w:rPr>
            <w:noProof/>
            <w:webHidden/>
          </w:rPr>
          <w:fldChar w:fldCharType="end"/>
        </w:r>
      </w:hyperlink>
    </w:p>
    <w:p w14:paraId="486AA119" w14:textId="646E4210"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4" w:history="1">
        <w:r w:rsidRPr="00A82703">
          <w:rPr>
            <w:rStyle w:val="Hyperlink"/>
            <w:noProof/>
          </w:rPr>
          <w:t>Tabel 3.8</w:t>
        </w:r>
        <w:r w:rsidRPr="00A82703">
          <w:rPr>
            <w:rStyle w:val="Hyperlink"/>
            <w:noProof/>
            <w:lang w:val="en-US"/>
          </w:rPr>
          <w:t xml:space="preserve"> </w:t>
        </w:r>
        <w:r w:rsidRPr="00A82703">
          <w:rPr>
            <w:rStyle w:val="Hyperlink"/>
            <w:i/>
            <w:noProof/>
          </w:rPr>
          <w:t xml:space="preserve">Test Case </w:t>
        </w:r>
        <w:r w:rsidRPr="00A82703">
          <w:rPr>
            <w:rStyle w:val="Hyperlink"/>
            <w:noProof/>
          </w:rPr>
          <w:t xml:space="preserve">Halaman </w:t>
        </w:r>
        <w:r w:rsidRPr="00A82703">
          <w:rPr>
            <w:rStyle w:val="Hyperlink"/>
            <w:i/>
            <w:noProof/>
          </w:rPr>
          <w:t>Showroom</w:t>
        </w:r>
        <w:r>
          <w:rPr>
            <w:noProof/>
            <w:webHidden/>
          </w:rPr>
          <w:tab/>
        </w:r>
        <w:r>
          <w:rPr>
            <w:noProof/>
            <w:webHidden/>
          </w:rPr>
          <w:fldChar w:fldCharType="begin"/>
        </w:r>
        <w:r>
          <w:rPr>
            <w:noProof/>
            <w:webHidden/>
          </w:rPr>
          <w:instrText xml:space="preserve"> PAGEREF _Toc76032464 \h </w:instrText>
        </w:r>
        <w:r>
          <w:rPr>
            <w:noProof/>
            <w:webHidden/>
          </w:rPr>
        </w:r>
        <w:r>
          <w:rPr>
            <w:noProof/>
            <w:webHidden/>
          </w:rPr>
          <w:fldChar w:fldCharType="separate"/>
        </w:r>
        <w:r>
          <w:rPr>
            <w:noProof/>
            <w:webHidden/>
          </w:rPr>
          <w:t>71</w:t>
        </w:r>
        <w:r>
          <w:rPr>
            <w:noProof/>
            <w:webHidden/>
          </w:rPr>
          <w:fldChar w:fldCharType="end"/>
        </w:r>
      </w:hyperlink>
    </w:p>
    <w:p w14:paraId="3DB31147" w14:textId="3E120D1B"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5" w:history="1">
        <w:r w:rsidRPr="00A82703">
          <w:rPr>
            <w:rStyle w:val="Hyperlink"/>
            <w:noProof/>
          </w:rPr>
          <w:t>Tabel 3.9</w:t>
        </w:r>
        <w:r w:rsidRPr="00A82703">
          <w:rPr>
            <w:rStyle w:val="Hyperlink"/>
            <w:i/>
            <w:noProof/>
          </w:rPr>
          <w:t xml:space="preserve"> Test Case </w:t>
        </w:r>
        <w:r w:rsidRPr="00A82703">
          <w:rPr>
            <w:rStyle w:val="Hyperlink"/>
            <w:noProof/>
          </w:rPr>
          <w:t xml:space="preserve">Halaman Pendapatan </w:t>
        </w:r>
        <w:r w:rsidRPr="00A82703">
          <w:rPr>
            <w:rStyle w:val="Hyperlink"/>
            <w:i/>
            <w:noProof/>
          </w:rPr>
          <w:t xml:space="preserve">Tab </w:t>
        </w:r>
        <w:r w:rsidRPr="00A82703">
          <w:rPr>
            <w:rStyle w:val="Hyperlink"/>
            <w:noProof/>
          </w:rPr>
          <w:t>Pendapatan Faktur</w:t>
        </w:r>
        <w:r>
          <w:rPr>
            <w:noProof/>
            <w:webHidden/>
          </w:rPr>
          <w:tab/>
        </w:r>
        <w:r>
          <w:rPr>
            <w:noProof/>
            <w:webHidden/>
          </w:rPr>
          <w:fldChar w:fldCharType="begin"/>
        </w:r>
        <w:r>
          <w:rPr>
            <w:noProof/>
            <w:webHidden/>
          </w:rPr>
          <w:instrText xml:space="preserve"> PAGEREF _Toc76032465 \h </w:instrText>
        </w:r>
        <w:r>
          <w:rPr>
            <w:noProof/>
            <w:webHidden/>
          </w:rPr>
        </w:r>
        <w:r>
          <w:rPr>
            <w:noProof/>
            <w:webHidden/>
          </w:rPr>
          <w:fldChar w:fldCharType="separate"/>
        </w:r>
        <w:r>
          <w:rPr>
            <w:noProof/>
            <w:webHidden/>
          </w:rPr>
          <w:t>73</w:t>
        </w:r>
        <w:r>
          <w:rPr>
            <w:noProof/>
            <w:webHidden/>
          </w:rPr>
          <w:fldChar w:fldCharType="end"/>
        </w:r>
      </w:hyperlink>
    </w:p>
    <w:p w14:paraId="19AA986D" w14:textId="3CE954F0"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6" w:history="1">
        <w:r w:rsidRPr="00A82703">
          <w:rPr>
            <w:rStyle w:val="Hyperlink"/>
            <w:noProof/>
          </w:rPr>
          <w:t>Tabel 3.10</w:t>
        </w:r>
        <w:r w:rsidRPr="00A82703">
          <w:rPr>
            <w:rStyle w:val="Hyperlink"/>
            <w:i/>
            <w:noProof/>
          </w:rPr>
          <w:t xml:space="preserve"> Test Case </w:t>
        </w:r>
        <w:r w:rsidRPr="00A82703">
          <w:rPr>
            <w:rStyle w:val="Hyperlink"/>
            <w:noProof/>
          </w:rPr>
          <w:t xml:space="preserve">Halaman Pendapatan </w:t>
        </w:r>
        <w:r w:rsidRPr="00A82703">
          <w:rPr>
            <w:rStyle w:val="Hyperlink"/>
            <w:i/>
            <w:noProof/>
          </w:rPr>
          <w:t xml:space="preserve">Tab </w:t>
        </w:r>
        <w:r w:rsidRPr="00A82703">
          <w:rPr>
            <w:rStyle w:val="Hyperlink"/>
            <w:noProof/>
          </w:rPr>
          <w:t>Detail Pendapatan</w:t>
        </w:r>
        <w:r>
          <w:rPr>
            <w:noProof/>
            <w:webHidden/>
          </w:rPr>
          <w:tab/>
        </w:r>
        <w:r>
          <w:rPr>
            <w:noProof/>
            <w:webHidden/>
          </w:rPr>
          <w:fldChar w:fldCharType="begin"/>
        </w:r>
        <w:r>
          <w:rPr>
            <w:noProof/>
            <w:webHidden/>
          </w:rPr>
          <w:instrText xml:space="preserve"> PAGEREF _Toc76032466 \h </w:instrText>
        </w:r>
        <w:r>
          <w:rPr>
            <w:noProof/>
            <w:webHidden/>
          </w:rPr>
        </w:r>
        <w:r>
          <w:rPr>
            <w:noProof/>
            <w:webHidden/>
          </w:rPr>
          <w:fldChar w:fldCharType="separate"/>
        </w:r>
        <w:r>
          <w:rPr>
            <w:noProof/>
            <w:webHidden/>
          </w:rPr>
          <w:t>74</w:t>
        </w:r>
        <w:r>
          <w:rPr>
            <w:noProof/>
            <w:webHidden/>
          </w:rPr>
          <w:fldChar w:fldCharType="end"/>
        </w:r>
      </w:hyperlink>
    </w:p>
    <w:p w14:paraId="40A659F3" w14:textId="43309AB1"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7" w:history="1">
        <w:r w:rsidRPr="00A82703">
          <w:rPr>
            <w:rStyle w:val="Hyperlink"/>
            <w:noProof/>
          </w:rPr>
          <w:t>Tabel 3.11</w:t>
        </w:r>
        <w:r w:rsidRPr="00A82703">
          <w:rPr>
            <w:rStyle w:val="Hyperlink"/>
            <w:i/>
            <w:noProof/>
          </w:rPr>
          <w:t xml:space="preserve"> Test Case </w:t>
        </w:r>
        <w:r w:rsidRPr="00A82703">
          <w:rPr>
            <w:rStyle w:val="Hyperlink"/>
            <w:noProof/>
          </w:rPr>
          <w:t xml:space="preserve">Halaman Royalti </w:t>
        </w:r>
        <w:r w:rsidRPr="00A82703">
          <w:rPr>
            <w:rStyle w:val="Hyperlink"/>
            <w:i/>
            <w:noProof/>
          </w:rPr>
          <w:t xml:space="preserve">Tab </w:t>
        </w:r>
        <w:r w:rsidRPr="00A82703">
          <w:rPr>
            <w:rStyle w:val="Hyperlink"/>
            <w:noProof/>
          </w:rPr>
          <w:t>Tagihan Royalti</w:t>
        </w:r>
        <w:r>
          <w:rPr>
            <w:noProof/>
            <w:webHidden/>
          </w:rPr>
          <w:tab/>
        </w:r>
        <w:r>
          <w:rPr>
            <w:noProof/>
            <w:webHidden/>
          </w:rPr>
          <w:fldChar w:fldCharType="begin"/>
        </w:r>
        <w:r>
          <w:rPr>
            <w:noProof/>
            <w:webHidden/>
          </w:rPr>
          <w:instrText xml:space="preserve"> PAGEREF _Toc76032467 \h </w:instrText>
        </w:r>
        <w:r>
          <w:rPr>
            <w:noProof/>
            <w:webHidden/>
          </w:rPr>
        </w:r>
        <w:r>
          <w:rPr>
            <w:noProof/>
            <w:webHidden/>
          </w:rPr>
          <w:fldChar w:fldCharType="separate"/>
        </w:r>
        <w:r>
          <w:rPr>
            <w:noProof/>
            <w:webHidden/>
          </w:rPr>
          <w:t>76</w:t>
        </w:r>
        <w:r>
          <w:rPr>
            <w:noProof/>
            <w:webHidden/>
          </w:rPr>
          <w:fldChar w:fldCharType="end"/>
        </w:r>
      </w:hyperlink>
    </w:p>
    <w:p w14:paraId="48D59CA3" w14:textId="0D49E1D3"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8" w:history="1">
        <w:r w:rsidRPr="00A82703">
          <w:rPr>
            <w:rStyle w:val="Hyperlink"/>
            <w:noProof/>
          </w:rPr>
          <w:t>Tabel 3.12</w:t>
        </w:r>
        <w:r w:rsidRPr="00A82703">
          <w:rPr>
            <w:rStyle w:val="Hyperlink"/>
            <w:noProof/>
            <w:lang w:val="en-US"/>
          </w:rPr>
          <w:t xml:space="preserve"> </w:t>
        </w:r>
        <w:r w:rsidRPr="00A82703">
          <w:rPr>
            <w:rStyle w:val="Hyperlink"/>
            <w:i/>
            <w:noProof/>
          </w:rPr>
          <w:t xml:space="preserve">Test Case </w:t>
        </w:r>
        <w:r w:rsidRPr="00A82703">
          <w:rPr>
            <w:rStyle w:val="Hyperlink"/>
            <w:noProof/>
          </w:rPr>
          <w:t>Halaman Pengajuan dan Pembayaran Royalti Penulis</w:t>
        </w:r>
        <w:r>
          <w:rPr>
            <w:noProof/>
            <w:webHidden/>
          </w:rPr>
          <w:tab/>
        </w:r>
        <w:r>
          <w:rPr>
            <w:noProof/>
            <w:webHidden/>
          </w:rPr>
          <w:fldChar w:fldCharType="begin"/>
        </w:r>
        <w:r>
          <w:rPr>
            <w:noProof/>
            <w:webHidden/>
          </w:rPr>
          <w:instrText xml:space="preserve"> PAGEREF _Toc76032468 \h </w:instrText>
        </w:r>
        <w:r>
          <w:rPr>
            <w:noProof/>
            <w:webHidden/>
          </w:rPr>
        </w:r>
        <w:r>
          <w:rPr>
            <w:noProof/>
            <w:webHidden/>
          </w:rPr>
          <w:fldChar w:fldCharType="separate"/>
        </w:r>
        <w:r>
          <w:rPr>
            <w:noProof/>
            <w:webHidden/>
          </w:rPr>
          <w:t>77</w:t>
        </w:r>
        <w:r>
          <w:rPr>
            <w:noProof/>
            <w:webHidden/>
          </w:rPr>
          <w:fldChar w:fldCharType="end"/>
        </w:r>
      </w:hyperlink>
    </w:p>
    <w:p w14:paraId="45E6FF7E" w14:textId="0D5F243E"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69" w:history="1">
        <w:r w:rsidRPr="00A82703">
          <w:rPr>
            <w:rStyle w:val="Hyperlink"/>
            <w:noProof/>
          </w:rPr>
          <w:t>Tabel 3.13</w:t>
        </w:r>
        <w:r w:rsidRPr="00A82703">
          <w:rPr>
            <w:rStyle w:val="Hyperlink"/>
            <w:i/>
            <w:noProof/>
          </w:rPr>
          <w:t xml:space="preserve"> Test Case </w:t>
        </w:r>
        <w:r w:rsidRPr="00A82703">
          <w:rPr>
            <w:rStyle w:val="Hyperlink"/>
            <w:noProof/>
          </w:rPr>
          <w:t xml:space="preserve">Halaman Royalti </w:t>
        </w:r>
        <w:r w:rsidRPr="00A82703">
          <w:rPr>
            <w:rStyle w:val="Hyperlink"/>
            <w:i/>
            <w:noProof/>
          </w:rPr>
          <w:t xml:space="preserve">Tab </w:t>
        </w:r>
        <w:r w:rsidRPr="00A82703">
          <w:rPr>
            <w:rStyle w:val="Hyperlink"/>
            <w:noProof/>
          </w:rPr>
          <w:t>Riwayat Royalti</w:t>
        </w:r>
        <w:r>
          <w:rPr>
            <w:noProof/>
            <w:webHidden/>
          </w:rPr>
          <w:tab/>
        </w:r>
        <w:r>
          <w:rPr>
            <w:noProof/>
            <w:webHidden/>
          </w:rPr>
          <w:fldChar w:fldCharType="begin"/>
        </w:r>
        <w:r>
          <w:rPr>
            <w:noProof/>
            <w:webHidden/>
          </w:rPr>
          <w:instrText xml:space="preserve"> PAGEREF _Toc76032469 \h </w:instrText>
        </w:r>
        <w:r>
          <w:rPr>
            <w:noProof/>
            <w:webHidden/>
          </w:rPr>
        </w:r>
        <w:r>
          <w:rPr>
            <w:noProof/>
            <w:webHidden/>
          </w:rPr>
          <w:fldChar w:fldCharType="separate"/>
        </w:r>
        <w:r>
          <w:rPr>
            <w:noProof/>
            <w:webHidden/>
          </w:rPr>
          <w:t>79</w:t>
        </w:r>
        <w:r>
          <w:rPr>
            <w:noProof/>
            <w:webHidden/>
          </w:rPr>
          <w:fldChar w:fldCharType="end"/>
        </w:r>
      </w:hyperlink>
    </w:p>
    <w:p w14:paraId="49E45C4A" w14:textId="48C4FC37"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70" w:history="1">
        <w:r w:rsidRPr="00A82703">
          <w:rPr>
            <w:rStyle w:val="Hyperlink"/>
            <w:noProof/>
          </w:rPr>
          <w:t>Tabel 3.14</w:t>
        </w:r>
        <w:r w:rsidRPr="00A82703">
          <w:rPr>
            <w:rStyle w:val="Hyperlink"/>
            <w:noProof/>
            <w:lang w:val="en-US"/>
          </w:rPr>
          <w:t xml:space="preserve"> </w:t>
        </w:r>
        <w:r w:rsidRPr="00A82703">
          <w:rPr>
            <w:rStyle w:val="Hyperlink"/>
            <w:i/>
            <w:noProof/>
          </w:rPr>
          <w:t xml:space="preserve">Test Case </w:t>
        </w:r>
        <w:r w:rsidRPr="00A82703">
          <w:rPr>
            <w:rStyle w:val="Hyperlink"/>
            <w:noProof/>
          </w:rPr>
          <w:t>Halaman Detail Penerimaan Royalti Penulis</w:t>
        </w:r>
        <w:r>
          <w:rPr>
            <w:noProof/>
            <w:webHidden/>
          </w:rPr>
          <w:tab/>
        </w:r>
        <w:r>
          <w:rPr>
            <w:noProof/>
            <w:webHidden/>
          </w:rPr>
          <w:fldChar w:fldCharType="begin"/>
        </w:r>
        <w:r>
          <w:rPr>
            <w:noProof/>
            <w:webHidden/>
          </w:rPr>
          <w:instrText xml:space="preserve"> PAGEREF _Toc76032470 \h </w:instrText>
        </w:r>
        <w:r>
          <w:rPr>
            <w:noProof/>
            <w:webHidden/>
          </w:rPr>
        </w:r>
        <w:r>
          <w:rPr>
            <w:noProof/>
            <w:webHidden/>
          </w:rPr>
          <w:fldChar w:fldCharType="separate"/>
        </w:r>
        <w:r>
          <w:rPr>
            <w:noProof/>
            <w:webHidden/>
          </w:rPr>
          <w:t>80</w:t>
        </w:r>
        <w:r>
          <w:rPr>
            <w:noProof/>
            <w:webHidden/>
          </w:rPr>
          <w:fldChar w:fldCharType="end"/>
        </w:r>
      </w:hyperlink>
    </w:p>
    <w:p w14:paraId="58B562B7" w14:textId="0EFEA7CF"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71" w:history="1">
        <w:r w:rsidRPr="00A82703">
          <w:rPr>
            <w:rStyle w:val="Hyperlink"/>
            <w:noProof/>
          </w:rPr>
          <w:t>Tabel 3.15</w:t>
        </w:r>
        <w:r w:rsidRPr="00A82703">
          <w:rPr>
            <w:rStyle w:val="Hyperlink"/>
            <w:i/>
            <w:noProof/>
          </w:rPr>
          <w:t xml:space="preserve"> Test Case </w:t>
        </w:r>
        <w:r w:rsidRPr="00A82703">
          <w:rPr>
            <w:rStyle w:val="Hyperlink"/>
            <w:noProof/>
          </w:rPr>
          <w:t xml:space="preserve">Halaman </w:t>
        </w:r>
        <w:r w:rsidRPr="00A82703">
          <w:rPr>
            <w:rStyle w:val="Hyperlink"/>
            <w:i/>
            <w:noProof/>
          </w:rPr>
          <w:t>Customer</w:t>
        </w:r>
        <w:r>
          <w:rPr>
            <w:noProof/>
            <w:webHidden/>
          </w:rPr>
          <w:tab/>
        </w:r>
        <w:r>
          <w:rPr>
            <w:noProof/>
            <w:webHidden/>
          </w:rPr>
          <w:fldChar w:fldCharType="begin"/>
        </w:r>
        <w:r>
          <w:rPr>
            <w:noProof/>
            <w:webHidden/>
          </w:rPr>
          <w:instrText xml:space="preserve"> PAGEREF _Toc76032471 \h </w:instrText>
        </w:r>
        <w:r>
          <w:rPr>
            <w:noProof/>
            <w:webHidden/>
          </w:rPr>
        </w:r>
        <w:r>
          <w:rPr>
            <w:noProof/>
            <w:webHidden/>
          </w:rPr>
          <w:fldChar w:fldCharType="separate"/>
        </w:r>
        <w:r>
          <w:rPr>
            <w:noProof/>
            <w:webHidden/>
          </w:rPr>
          <w:t>81</w:t>
        </w:r>
        <w:r>
          <w:rPr>
            <w:noProof/>
            <w:webHidden/>
          </w:rPr>
          <w:fldChar w:fldCharType="end"/>
        </w:r>
      </w:hyperlink>
    </w:p>
    <w:p w14:paraId="4198EC88" w14:textId="5F29BCD6"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72" w:history="1">
        <w:r w:rsidRPr="00A82703">
          <w:rPr>
            <w:rStyle w:val="Hyperlink"/>
            <w:noProof/>
          </w:rPr>
          <w:t>Tabel 3.16</w:t>
        </w:r>
        <w:r w:rsidRPr="00A82703">
          <w:rPr>
            <w:rStyle w:val="Hyperlink"/>
            <w:noProof/>
            <w:lang w:val="en-US"/>
          </w:rPr>
          <w:t xml:space="preserve"> S</w:t>
        </w:r>
        <w:r w:rsidRPr="00A82703">
          <w:rPr>
            <w:rStyle w:val="Hyperlink"/>
            <w:noProof/>
          </w:rPr>
          <w:t>kor Nilai Pengujian menggunakan Metode SUS</w:t>
        </w:r>
        <w:r>
          <w:rPr>
            <w:noProof/>
            <w:webHidden/>
          </w:rPr>
          <w:tab/>
        </w:r>
        <w:r>
          <w:rPr>
            <w:noProof/>
            <w:webHidden/>
          </w:rPr>
          <w:fldChar w:fldCharType="begin"/>
        </w:r>
        <w:r>
          <w:rPr>
            <w:noProof/>
            <w:webHidden/>
          </w:rPr>
          <w:instrText xml:space="preserve"> PAGEREF _Toc76032472 \h </w:instrText>
        </w:r>
        <w:r>
          <w:rPr>
            <w:noProof/>
            <w:webHidden/>
          </w:rPr>
        </w:r>
        <w:r>
          <w:rPr>
            <w:noProof/>
            <w:webHidden/>
          </w:rPr>
          <w:fldChar w:fldCharType="separate"/>
        </w:r>
        <w:r>
          <w:rPr>
            <w:noProof/>
            <w:webHidden/>
          </w:rPr>
          <w:t>85</w:t>
        </w:r>
        <w:r>
          <w:rPr>
            <w:noProof/>
            <w:webHidden/>
          </w:rPr>
          <w:fldChar w:fldCharType="end"/>
        </w:r>
      </w:hyperlink>
    </w:p>
    <w:p w14:paraId="22B70662" w14:textId="18B1D477"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73" w:history="1">
        <w:r w:rsidRPr="00A82703">
          <w:rPr>
            <w:rStyle w:val="Hyperlink"/>
            <w:noProof/>
          </w:rPr>
          <w:t>Tabel 3.17</w:t>
        </w:r>
        <w:r w:rsidRPr="00A82703">
          <w:rPr>
            <w:rStyle w:val="Hyperlink"/>
            <w:noProof/>
            <w:lang w:val="en-US"/>
          </w:rPr>
          <w:t xml:space="preserve"> </w:t>
        </w:r>
        <w:r w:rsidRPr="00A82703">
          <w:rPr>
            <w:rStyle w:val="Hyperlink"/>
            <w:noProof/>
            <w:lang w:val="en-ID"/>
          </w:rPr>
          <w:t>Analisis Skor Nilai Pengujian menggunakan Metode SUS</w:t>
        </w:r>
        <w:r>
          <w:rPr>
            <w:noProof/>
            <w:webHidden/>
          </w:rPr>
          <w:tab/>
        </w:r>
        <w:r>
          <w:rPr>
            <w:noProof/>
            <w:webHidden/>
          </w:rPr>
          <w:fldChar w:fldCharType="begin"/>
        </w:r>
        <w:r>
          <w:rPr>
            <w:noProof/>
            <w:webHidden/>
          </w:rPr>
          <w:instrText xml:space="preserve"> PAGEREF _Toc76032473 \h </w:instrText>
        </w:r>
        <w:r>
          <w:rPr>
            <w:noProof/>
            <w:webHidden/>
          </w:rPr>
        </w:r>
        <w:r>
          <w:rPr>
            <w:noProof/>
            <w:webHidden/>
          </w:rPr>
          <w:fldChar w:fldCharType="separate"/>
        </w:r>
        <w:r>
          <w:rPr>
            <w:noProof/>
            <w:webHidden/>
          </w:rPr>
          <w:t>87</w:t>
        </w:r>
        <w:r>
          <w:rPr>
            <w:noProof/>
            <w:webHidden/>
          </w:rPr>
          <w:fldChar w:fldCharType="end"/>
        </w:r>
      </w:hyperlink>
    </w:p>
    <w:p w14:paraId="627CA36F" w14:textId="60615F6F" w:rsidR="00C543BD" w:rsidRDefault="00C543BD">
      <w:pPr>
        <w:pStyle w:val="TableofFigures"/>
        <w:tabs>
          <w:tab w:val="right" w:pos="9678"/>
        </w:tabs>
        <w:rPr>
          <w:rFonts w:asciiTheme="minorHAnsi" w:eastAsiaTheme="minorEastAsia" w:hAnsiTheme="minorHAnsi" w:cstheme="minorBidi"/>
          <w:noProof/>
          <w:sz w:val="22"/>
          <w:szCs w:val="22"/>
          <w:lang w:val="en-US"/>
        </w:rPr>
      </w:pPr>
      <w:hyperlink w:anchor="_Toc76032474" w:history="1">
        <w:r w:rsidRPr="00A82703">
          <w:rPr>
            <w:rStyle w:val="Hyperlink"/>
            <w:noProof/>
          </w:rPr>
          <w:t>Tabel 3.18</w:t>
        </w:r>
        <w:r w:rsidRPr="00A82703">
          <w:rPr>
            <w:rStyle w:val="Hyperlink"/>
            <w:noProof/>
            <w:lang w:val="en-ID"/>
          </w:rPr>
          <w:t xml:space="preserve"> Interpretasi SUS </w:t>
        </w:r>
        <w:r w:rsidRPr="00A82703">
          <w:rPr>
            <w:rStyle w:val="Hyperlink"/>
            <w:i/>
            <w:noProof/>
            <w:lang w:val="en-ID"/>
          </w:rPr>
          <w:t>Score</w:t>
        </w:r>
        <w:r>
          <w:rPr>
            <w:noProof/>
            <w:webHidden/>
          </w:rPr>
          <w:tab/>
        </w:r>
        <w:r>
          <w:rPr>
            <w:noProof/>
            <w:webHidden/>
          </w:rPr>
          <w:fldChar w:fldCharType="begin"/>
        </w:r>
        <w:r>
          <w:rPr>
            <w:noProof/>
            <w:webHidden/>
          </w:rPr>
          <w:instrText xml:space="preserve"> PAGEREF _Toc76032474 \h </w:instrText>
        </w:r>
        <w:r>
          <w:rPr>
            <w:noProof/>
            <w:webHidden/>
          </w:rPr>
        </w:r>
        <w:r>
          <w:rPr>
            <w:noProof/>
            <w:webHidden/>
          </w:rPr>
          <w:fldChar w:fldCharType="separate"/>
        </w:r>
        <w:r>
          <w:rPr>
            <w:noProof/>
            <w:webHidden/>
          </w:rPr>
          <w:t>87</w:t>
        </w:r>
        <w:r>
          <w:rPr>
            <w:noProof/>
            <w:webHidden/>
          </w:rPr>
          <w:fldChar w:fldCharType="end"/>
        </w:r>
      </w:hyperlink>
    </w:p>
    <w:p w14:paraId="068A0A6C" w14:textId="6296BE40" w:rsidR="008860F5" w:rsidRDefault="00F42283" w:rsidP="008860F5">
      <w:pPr>
        <w:pStyle w:val="TableofFigures"/>
        <w:tabs>
          <w:tab w:val="right" w:leader="dot" w:pos="9678"/>
        </w:tabs>
        <w:ind w:firstLine="0"/>
        <w:rPr>
          <w:lang w:val="en-ID"/>
        </w:rPr>
      </w:pPr>
      <w:r>
        <w:rPr>
          <w:lang w:val="en-ID"/>
        </w:rPr>
        <w:fldChar w:fldCharType="end"/>
      </w:r>
    </w:p>
    <w:p w14:paraId="6EC699F9" w14:textId="72DFEF37" w:rsidR="00262D3D" w:rsidRDefault="00262D3D" w:rsidP="00F05523">
      <w:pPr>
        <w:ind w:firstLine="0"/>
        <w:rPr>
          <w:b/>
          <w:lang w:val="en-ID"/>
        </w:rPr>
      </w:pPr>
      <w:r>
        <w:rPr>
          <w:lang w:val="en-ID"/>
        </w:rPr>
        <w:br w:type="page"/>
      </w:r>
    </w:p>
    <w:p w14:paraId="33DDCFF2" w14:textId="6E2A8FEC" w:rsidR="00AA227D" w:rsidRDefault="00425617" w:rsidP="00847D3F">
      <w:pPr>
        <w:pStyle w:val="NonBab0"/>
      </w:pPr>
      <w:bookmarkStart w:id="4" w:name="_1y753a1m5p8" w:colFirst="0" w:colLast="0"/>
      <w:bookmarkStart w:id="5" w:name="_Toc76032387"/>
      <w:bookmarkEnd w:id="4"/>
      <w:r>
        <w:lastRenderedPageBreak/>
        <w:t>CATATAN REVISI DOKUMEN</w:t>
      </w:r>
      <w:bookmarkEnd w:id="5"/>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pPr>
              <w:pBdr>
                <w:top w:val="nil"/>
                <w:left w:val="nil"/>
                <w:bottom w:val="nil"/>
                <w:right w:val="nil"/>
                <w:between w:val="nil"/>
              </w:pBdr>
              <w:spacing w:line="276" w:lineRule="auto"/>
              <w:jc w:val="center"/>
              <w:rPr>
                <w:color w:val="000000"/>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847D3F">
      <w:pPr>
        <w:pStyle w:val="NonBab0"/>
      </w:pPr>
      <w:bookmarkStart w:id="6" w:name="_Toc76032388"/>
      <w:r>
        <w:lastRenderedPageBreak/>
        <w:t>INTISARI</w:t>
      </w:r>
      <w:bookmarkEnd w:id="6"/>
    </w:p>
    <w:p w14:paraId="1B38B269" w14:textId="77777777" w:rsidR="00AA227D" w:rsidRDefault="00AA227D">
      <w:pPr>
        <w:keepNext/>
      </w:pPr>
    </w:p>
    <w:p w14:paraId="69212648" w14:textId="244B4BE7"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testing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0EAD3BA9" w14:textId="77777777" w:rsidR="00AA227D" w:rsidRDefault="00AA227D">
      <w:pPr>
        <w:keepNext/>
        <w:rPr>
          <w:color w:val="5B9BD5"/>
        </w:rPr>
      </w:pPr>
    </w:p>
    <w:p w14:paraId="26D67C17" w14:textId="77777777" w:rsidR="00AA227D" w:rsidRDefault="00AA227D">
      <w:pPr>
        <w:keepNext/>
        <w:rPr>
          <w:color w:val="5B9BD5"/>
        </w:rPr>
      </w:pPr>
    </w:p>
    <w:p w14:paraId="0D6352F4" w14:textId="77777777" w:rsidR="00AA227D" w:rsidRDefault="00AA227D">
      <w:pPr>
        <w:keepNext/>
        <w:rPr>
          <w:color w:val="5B9BD5"/>
        </w:rPr>
      </w:pPr>
    </w:p>
    <w:p w14:paraId="367210E4" w14:textId="77777777" w:rsidR="00AA227D" w:rsidRDefault="00AA227D">
      <w:pPr>
        <w:keepNext/>
        <w:rPr>
          <w:color w:val="5B9BD5"/>
        </w:rPr>
      </w:pPr>
    </w:p>
    <w:p w14:paraId="50FEC1C9" w14:textId="77777777" w:rsidR="00AA227D" w:rsidRDefault="00AA227D">
      <w:pPr>
        <w:keepNext/>
        <w:rPr>
          <w:color w:val="5B9BD5"/>
        </w:rPr>
      </w:pPr>
    </w:p>
    <w:p w14:paraId="585D1662" w14:textId="77777777" w:rsidR="00AA227D" w:rsidRDefault="00425617" w:rsidP="00847D3F">
      <w:pPr>
        <w:pStyle w:val="Heading1"/>
      </w:pPr>
      <w:bookmarkStart w:id="7" w:name="_sknt25xxhu6o" w:colFirst="0" w:colLast="0"/>
      <w:bookmarkEnd w:id="7"/>
      <w:r>
        <w:br w:type="page"/>
      </w:r>
    </w:p>
    <w:p w14:paraId="063089B1" w14:textId="7AB411D7" w:rsidR="00AA227D" w:rsidRDefault="00425617" w:rsidP="00847D3F">
      <w:pPr>
        <w:pStyle w:val="NonBab0"/>
        <w:rPr>
          <w:lang w:val="en-US"/>
        </w:rPr>
      </w:pPr>
      <w:bookmarkStart w:id="8" w:name="_Toc76032389"/>
      <w:r>
        <w:lastRenderedPageBreak/>
        <w:t>RINGKASAN EKSEKUTIF</w:t>
      </w:r>
      <w:bookmarkEnd w:id="8"/>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39EA9606" w14:textId="12CFEBC6" w:rsidR="00AA227D" w:rsidRDefault="00425617" w:rsidP="004F06EF">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p>
    <w:p w14:paraId="778A2BCF" w14:textId="77777777" w:rsidR="00AA227D" w:rsidRDefault="00425617" w:rsidP="00847D3F">
      <w:pPr>
        <w:pStyle w:val="Heading1"/>
      </w:pPr>
      <w:r>
        <w:br w:type="page"/>
      </w:r>
    </w:p>
    <w:p w14:paraId="0ABF96EB" w14:textId="29786850" w:rsidR="00AA227D" w:rsidRPr="00517F18" w:rsidRDefault="00425617" w:rsidP="00847D3F">
      <w:pPr>
        <w:pStyle w:val="NonBab0"/>
      </w:pPr>
      <w:bookmarkStart w:id="9" w:name="_Toc76032390"/>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77777777"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capstone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847D3F">
      <w:pPr>
        <w:pStyle w:val="Heading1"/>
        <w:numPr>
          <w:ilvl w:val="0"/>
          <w:numId w:val="45"/>
        </w:numPr>
      </w:pPr>
      <w:bookmarkStart w:id="10" w:name="_Toc76032391"/>
      <w:r w:rsidRPr="00083ABA">
        <w:t>PROSES</w:t>
      </w:r>
      <w:r>
        <w:t xml:space="preserve"> DESAIN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4612C8A7" w:rsidR="004F06EF" w:rsidRPr="00016155" w:rsidRDefault="00425617" w:rsidP="004F06EF">
      <w:pPr>
        <w:rPr>
          <w:lang w:val="en-US"/>
        </w:rPr>
      </w:pPr>
      <w:r>
        <w:t xml:space="preserve">Sebagai gambaran hubungan fungsi sistem dengan pengguna, dapat dijelaskan oleh </w:t>
      </w:r>
      <w:r>
        <w:rPr>
          <w:i/>
        </w:rPr>
        <w:t>use case diagram</w:t>
      </w:r>
      <w:r>
        <w:t xml:space="preserve"> </w:t>
      </w:r>
      <w:r w:rsidR="00016155">
        <w:rPr>
          <w:lang w:val="en-US"/>
        </w:rPr>
        <w:t>pada</w:t>
      </w:r>
      <w:r w:rsidR="001B0EC6">
        <w:rPr>
          <w:lang w:val="en-US"/>
        </w:rPr>
        <w:t xml:space="preserve"> </w:t>
      </w:r>
      <w:r w:rsidR="001B0EC6">
        <w:rPr>
          <w:lang w:val="en-US"/>
        </w:rPr>
        <w:fldChar w:fldCharType="begin"/>
      </w:r>
      <w:r w:rsidR="001B0EC6">
        <w:rPr>
          <w:lang w:val="en-US"/>
        </w:rPr>
        <w:instrText xml:space="preserve"> REF _Ref76027128 \h </w:instrText>
      </w:r>
      <w:r w:rsidR="001B0EC6">
        <w:rPr>
          <w:lang w:val="en-US"/>
        </w:rPr>
      </w:r>
      <w:r w:rsidR="001B0EC6">
        <w:rPr>
          <w:lang w:val="en-US"/>
        </w:rPr>
        <w:fldChar w:fldCharType="separate"/>
      </w:r>
      <w:r w:rsidR="00C543BD">
        <w:t xml:space="preserve">Gambar </w:t>
      </w:r>
      <w:r w:rsidR="00C543BD">
        <w:rPr>
          <w:noProof/>
        </w:rPr>
        <w:t>1</w:t>
      </w:r>
      <w:r w:rsidR="00C543BD">
        <w:t>.</w:t>
      </w:r>
      <w:r w:rsidR="00C543BD">
        <w:rPr>
          <w:noProof/>
        </w:rPr>
        <w:t>1</w:t>
      </w:r>
      <w:r w:rsidR="001B0EC6">
        <w:rPr>
          <w:lang w:val="en-US"/>
        </w:rPr>
        <w:fldChar w:fldCharType="end"/>
      </w:r>
      <w:r w:rsidR="00016155">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77777777" w:rsidR="00847D3F" w:rsidRDefault="00425617" w:rsidP="00847D3F">
      <w:pPr>
        <w:keepNext/>
        <w:ind w:firstLine="0"/>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7DA802DF" w:rsidR="00AA227D" w:rsidRPr="00516E50" w:rsidRDefault="001B69F9" w:rsidP="00E7481C">
      <w:pPr>
        <w:pStyle w:val="Caption"/>
        <w:rPr>
          <w:lang w:val="en-ID"/>
        </w:rPr>
      </w:pPr>
      <w:bookmarkStart w:id="11" w:name="_Ref76027128"/>
      <w:bookmarkStart w:id="12" w:name="_Toc76028405"/>
      <w:bookmarkStart w:id="13" w:name="_Toc76029046"/>
      <w:bookmarkStart w:id="14" w:name="_Toc76032626"/>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w:t>
      </w:r>
      <w:r w:rsidR="006B4831">
        <w:fldChar w:fldCharType="end"/>
      </w:r>
      <w:bookmarkEnd w:id="11"/>
      <w:r w:rsidR="00616473">
        <w:rPr>
          <w:lang w:val="en-US"/>
        </w:rPr>
        <w:t xml:space="preserve"> </w:t>
      </w:r>
      <w:r w:rsidR="00516E50" w:rsidRPr="00516E50">
        <w:rPr>
          <w:i/>
          <w:iCs w:val="0"/>
        </w:rPr>
        <w:t>Use case diagram</w:t>
      </w:r>
      <w:r w:rsidR="00516E50" w:rsidRPr="00517F18">
        <w:t xml:space="preserve"> Sistem Royalti SIGAP</w:t>
      </w:r>
      <w:bookmarkEnd w:id="12"/>
      <w:bookmarkEnd w:id="13"/>
      <w:bookmarkEnd w:id="14"/>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5" w:name="_Toc76032392"/>
      <w:r w:rsidRPr="008C56DE">
        <w:t>Proses Desain Back-En</w:t>
      </w:r>
      <w:r w:rsidR="00B36D08" w:rsidRPr="008C56DE">
        <w:t>d</w:t>
      </w:r>
      <w:bookmarkEnd w:id="15"/>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7265C2A2"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4E1438">
        <w:rPr>
          <w:lang w:val="en-US"/>
        </w:rPr>
        <w:fldChar w:fldCharType="begin"/>
      </w:r>
      <w:r w:rsidR="004E1438">
        <w:rPr>
          <w:lang w:val="en-US"/>
        </w:rPr>
        <w:instrText xml:space="preserve"> REF _Ref76032539 \h </w:instrText>
      </w:r>
      <w:r w:rsidR="004E1438">
        <w:rPr>
          <w:lang w:val="en-US"/>
        </w:rPr>
      </w:r>
      <w:r w:rsidR="004E1438">
        <w:rPr>
          <w:lang w:val="en-US"/>
        </w:rPr>
        <w:fldChar w:fldCharType="separate"/>
      </w:r>
      <w:r w:rsidR="004E1438">
        <w:t xml:space="preserve">Gambar </w:t>
      </w:r>
      <w:r w:rsidR="004E1438">
        <w:rPr>
          <w:noProof/>
        </w:rPr>
        <w:t>1</w:t>
      </w:r>
      <w:r w:rsidR="004E1438">
        <w:t>.</w:t>
      </w:r>
      <w:r w:rsidR="004E1438">
        <w:rPr>
          <w:noProof/>
        </w:rPr>
        <w:t>2</w:t>
      </w:r>
      <w:r w:rsidR="004E1438">
        <w:rPr>
          <w:lang w:val="en-US"/>
        </w:rPr>
        <w:fldChar w:fldCharType="end"/>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11CC0DDE" w:rsidR="00425617" w:rsidRPr="00516E50" w:rsidRDefault="00406674" w:rsidP="00406674">
      <w:pPr>
        <w:pStyle w:val="Caption"/>
        <w:rPr>
          <w:lang w:val="en-ID"/>
        </w:rPr>
      </w:pPr>
      <w:bookmarkStart w:id="16" w:name="_Toc76028406"/>
      <w:bookmarkStart w:id="17" w:name="_Toc76029047"/>
      <w:bookmarkStart w:id="18" w:name="_Ref76032539"/>
      <w:bookmarkStart w:id="19" w:name="_Toc76032627"/>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2</w:t>
      </w:r>
      <w:r w:rsidR="006B4831">
        <w:fldChar w:fldCharType="end"/>
      </w:r>
      <w:bookmarkEnd w:id="18"/>
      <w:r w:rsidR="00516E50">
        <w:rPr>
          <w:lang w:val="en-ID"/>
        </w:rPr>
        <w:t xml:space="preserve"> </w:t>
      </w:r>
      <w:r w:rsidR="00516E50">
        <w:rPr>
          <w:lang w:val="en-US"/>
        </w:rPr>
        <w:t xml:space="preserve">ERD </w:t>
      </w:r>
      <w:proofErr w:type="spellStart"/>
      <w:r w:rsidR="00516E50">
        <w:rPr>
          <w:lang w:val="en-US"/>
        </w:rPr>
        <w:t>pengembangan</w:t>
      </w:r>
      <w:proofErr w:type="spellEnd"/>
      <w:r w:rsidR="00516E50">
        <w:rPr>
          <w:lang w:val="en-US"/>
        </w:rPr>
        <w:t xml:space="preserve"> SIGAP</w:t>
      </w:r>
      <w:bookmarkEnd w:id="16"/>
      <w:bookmarkEnd w:id="17"/>
      <w:bookmarkEnd w:id="19"/>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3E66AA78"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C543BD">
        <w:t xml:space="preserve">Tabel </w:t>
      </w:r>
      <w:r w:rsidR="00C543BD">
        <w:rPr>
          <w:noProof/>
        </w:rPr>
        <w:t>1</w:t>
      </w:r>
      <w:r w:rsidR="00C543BD">
        <w:t>.</w:t>
      </w:r>
      <w:r w:rsidR="00C543BD">
        <w:rPr>
          <w:noProof/>
        </w:rPr>
        <w:t>1</w:t>
      </w:r>
      <w:r w:rsidR="00617516">
        <w:rPr>
          <w:lang w:val="en-US"/>
        </w:rPr>
        <w:fldChar w:fldCharType="end"/>
      </w:r>
      <w:r>
        <w:t>.</w:t>
      </w:r>
    </w:p>
    <w:p w14:paraId="0E6CF17B" w14:textId="77777777" w:rsidR="00576DB4" w:rsidRDefault="00576DB4">
      <w:pPr>
        <w:ind w:firstLine="0"/>
      </w:pPr>
      <w:r>
        <w:br w:type="page"/>
      </w:r>
    </w:p>
    <w:p w14:paraId="1AEA9FF6" w14:textId="4F571E04" w:rsidR="00AE0321" w:rsidRDefault="00B917C8" w:rsidP="00AE0321">
      <w:pPr>
        <w:pStyle w:val="Caption"/>
        <w:keepNext/>
      </w:pPr>
      <w:bookmarkStart w:id="20" w:name="_Ref76021064"/>
      <w:r>
        <w:lastRenderedPageBreak/>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w:t>
      </w:r>
      <w:r w:rsidR="00E1731E">
        <w:fldChar w:fldCharType="end"/>
      </w:r>
      <w:bookmarkEnd w:id="20"/>
      <w:r w:rsidR="00AE0321" w:rsidRPr="00AE0321">
        <w:rPr>
          <w:i/>
        </w:rPr>
        <w:t xml:space="preserve"> </w:t>
      </w:r>
      <w:r w:rsidR="00AE0321">
        <w:rPr>
          <w:i/>
        </w:rPr>
        <w:t>Data Dictionary</w:t>
      </w:r>
      <w:r w:rsidR="00AE0321">
        <w:t xml:space="preserve"> Tabel </w:t>
      </w:r>
      <w:r w:rsidR="00AE0321">
        <w:rPr>
          <w:i/>
        </w:rPr>
        <w:t>customer</w:t>
      </w:r>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3BCE95A9"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C543BD">
        <w:t xml:space="preserve">Tabel </w:t>
      </w:r>
      <w:r w:rsidR="00C543BD">
        <w:rPr>
          <w:noProof/>
        </w:rPr>
        <w:t>1</w:t>
      </w:r>
      <w:r w:rsidR="00C543BD">
        <w:t>.</w:t>
      </w:r>
      <w:r w:rsidR="00C543BD">
        <w:rPr>
          <w:noProof/>
        </w:rPr>
        <w:t>2</w:t>
      </w:r>
      <w:r w:rsidR="00072510">
        <w:rPr>
          <w:lang w:val="en-US"/>
        </w:rPr>
        <w:fldChar w:fldCharType="end"/>
      </w:r>
      <w:r>
        <w:t>.</w:t>
      </w:r>
    </w:p>
    <w:p w14:paraId="6788C934" w14:textId="77777777" w:rsidR="00AA227D" w:rsidRDefault="00AA227D">
      <w:pPr>
        <w:keepNext/>
        <w:ind w:left="720"/>
        <w:jc w:val="center"/>
      </w:pPr>
    </w:p>
    <w:p w14:paraId="481D0499" w14:textId="16C10B53" w:rsidR="00AE0321" w:rsidRPr="00AE0321" w:rsidRDefault="000C0251" w:rsidP="00AE0321">
      <w:pPr>
        <w:pStyle w:val="Caption"/>
        <w:keepNext/>
        <w:rPr>
          <w:lang w:val="en-US"/>
        </w:rPr>
      </w:pPr>
      <w:bookmarkStart w:id="21" w:name="_Ref76021033"/>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2</w:t>
      </w:r>
      <w:r w:rsidR="00E1731E">
        <w:fldChar w:fldCharType="end"/>
      </w:r>
      <w:bookmarkEnd w:id="21"/>
      <w:r w:rsidR="00AE0321">
        <w:rPr>
          <w:lang w:val="en-US"/>
        </w:rPr>
        <w:t xml:space="preserve"> </w:t>
      </w:r>
      <w:r w:rsidR="00AE0321">
        <w:rPr>
          <w:i/>
        </w:rPr>
        <w:t xml:space="preserve">Data Dictionary </w:t>
      </w:r>
      <w:r w:rsidR="00AE0321">
        <w:t xml:space="preserve">Tabel </w:t>
      </w:r>
      <w:r w:rsidR="00AE0321">
        <w:rPr>
          <w:i/>
        </w:rPr>
        <w:t>discount</w:t>
      </w:r>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75CFCB7D"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C543BD">
        <w:t xml:space="preserve">Tabel </w:t>
      </w:r>
      <w:r w:rsidR="00C543BD">
        <w:rPr>
          <w:noProof/>
        </w:rPr>
        <w:t>1</w:t>
      </w:r>
      <w:r w:rsidR="00C543BD">
        <w:t>.</w:t>
      </w:r>
      <w:r w:rsidR="00C543BD">
        <w:rPr>
          <w:noProof/>
        </w:rPr>
        <w:t>3</w:t>
      </w:r>
      <w:r w:rsidR="00617516">
        <w:rPr>
          <w:lang w:val="en-US"/>
        </w:rPr>
        <w:fldChar w:fldCharType="end"/>
      </w:r>
      <w:r>
        <w:t>.</w:t>
      </w:r>
    </w:p>
    <w:p w14:paraId="647F9A01" w14:textId="77777777" w:rsidR="00AA227D" w:rsidRDefault="00AA227D">
      <w:pPr>
        <w:keepNext/>
        <w:ind w:left="720"/>
        <w:jc w:val="center"/>
      </w:pPr>
    </w:p>
    <w:p w14:paraId="7F160E90" w14:textId="5271EC45" w:rsidR="00AE0321" w:rsidRPr="00072510" w:rsidRDefault="000C0251" w:rsidP="00AE0321">
      <w:pPr>
        <w:pStyle w:val="Caption"/>
        <w:keepNext/>
        <w:rPr>
          <w:lang w:val="en-US"/>
        </w:rPr>
      </w:pPr>
      <w:bookmarkStart w:id="22" w:name="_Ref76021087"/>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3</w:t>
      </w:r>
      <w:r w:rsidR="00E1731E">
        <w:fldChar w:fldCharType="end"/>
      </w:r>
      <w:bookmarkEnd w:id="22"/>
      <w:r w:rsidR="00AE0321" w:rsidRPr="00AE0321">
        <w:rPr>
          <w:i/>
        </w:rPr>
        <w:t xml:space="preserve"> </w:t>
      </w:r>
      <w:r w:rsidR="00AE0321">
        <w:rPr>
          <w:i/>
        </w:rPr>
        <w:t xml:space="preserve">Data Dictionary </w:t>
      </w:r>
      <w:r w:rsidR="00AE0321">
        <w:t xml:space="preserve">Tabel </w:t>
      </w:r>
      <w:r w:rsidR="00072510">
        <w:rPr>
          <w:i/>
          <w:lang w:val="en-US"/>
        </w:rPr>
        <w:t>invoice</w:t>
      </w:r>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lastRenderedPageBreak/>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09913EF2"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C543BD">
        <w:t xml:space="preserve">Tabel </w:t>
      </w:r>
      <w:r w:rsidR="00C543BD">
        <w:rPr>
          <w:noProof/>
        </w:rPr>
        <w:t>1</w:t>
      </w:r>
      <w:r w:rsidR="00C543BD">
        <w:t>.</w:t>
      </w:r>
      <w:r w:rsidR="00C543BD">
        <w:rPr>
          <w:noProof/>
        </w:rPr>
        <w:t>4</w:t>
      </w:r>
      <w:r w:rsidR="00617516">
        <w:rPr>
          <w:lang w:val="en-US"/>
        </w:rPr>
        <w:fldChar w:fldCharType="end"/>
      </w:r>
      <w:r>
        <w:t>.</w:t>
      </w:r>
    </w:p>
    <w:p w14:paraId="551BDC0C" w14:textId="77777777" w:rsidR="00AA227D" w:rsidRDefault="00AA227D">
      <w:pPr>
        <w:keepNext/>
        <w:ind w:left="720"/>
        <w:jc w:val="center"/>
      </w:pPr>
    </w:p>
    <w:p w14:paraId="1D31CDFE" w14:textId="360BB99A" w:rsidR="00AE0321" w:rsidRDefault="000C0251" w:rsidP="00AE0321">
      <w:pPr>
        <w:pStyle w:val="Caption"/>
        <w:keepNext/>
      </w:pPr>
      <w:bookmarkStart w:id="23" w:name="_Ref76021397"/>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4</w:t>
      </w:r>
      <w:r w:rsidR="00E1731E">
        <w:fldChar w:fldCharType="end"/>
      </w:r>
      <w:bookmarkEnd w:id="23"/>
      <w:r w:rsidR="00AE0321" w:rsidRPr="00AE0321">
        <w:rPr>
          <w:i/>
        </w:rPr>
        <w:t xml:space="preserve"> </w:t>
      </w:r>
      <w:r w:rsidR="00AE0321">
        <w:rPr>
          <w:i/>
        </w:rPr>
        <w:t>Data Dictionary</w:t>
      </w:r>
      <w:r w:rsidR="00AE0321">
        <w:t xml:space="preserve"> Tabel </w:t>
      </w:r>
      <w:r w:rsidR="00AE0321">
        <w:rPr>
          <w:i/>
        </w:rPr>
        <w:t>invoice_book</w:t>
      </w:r>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pPr>
        <w:keepNext/>
        <w:numPr>
          <w:ilvl w:val="0"/>
          <w:numId w:val="22"/>
        </w:numPr>
      </w:pPr>
      <w:r>
        <w:t>Tabel proforma</w:t>
      </w:r>
    </w:p>
    <w:p w14:paraId="79F88374" w14:textId="2FC8436F"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C543BD">
        <w:t xml:space="preserve">Tabel </w:t>
      </w:r>
      <w:r w:rsidR="00C543BD">
        <w:rPr>
          <w:noProof/>
        </w:rPr>
        <w:t>1</w:t>
      </w:r>
      <w:r w:rsidR="00C543BD">
        <w:t>.</w:t>
      </w:r>
      <w:r w:rsidR="00C543BD">
        <w:rPr>
          <w:noProof/>
        </w:rPr>
        <w:t>5</w:t>
      </w:r>
      <w:r w:rsidR="00617516">
        <w:rPr>
          <w:lang w:val="en-US"/>
        </w:rPr>
        <w:fldChar w:fldCharType="end"/>
      </w:r>
      <w:r>
        <w:t>.</w:t>
      </w:r>
    </w:p>
    <w:p w14:paraId="723A8EA4" w14:textId="77777777" w:rsidR="00AA227D" w:rsidRDefault="00AA227D">
      <w:pPr>
        <w:keepNext/>
        <w:ind w:left="720"/>
        <w:jc w:val="center"/>
      </w:pPr>
    </w:p>
    <w:p w14:paraId="20386F37" w14:textId="1BCFE983" w:rsidR="00AE0321" w:rsidRDefault="000C0251" w:rsidP="00AE0321">
      <w:pPr>
        <w:pStyle w:val="Caption"/>
        <w:keepNext/>
      </w:pPr>
      <w:bookmarkStart w:id="24" w:name="_Ref76021414"/>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5</w:t>
      </w:r>
      <w:r w:rsidR="00E1731E">
        <w:fldChar w:fldCharType="end"/>
      </w:r>
      <w:bookmarkEnd w:id="24"/>
      <w:r w:rsidR="00AE0321" w:rsidRPr="00AE0321">
        <w:rPr>
          <w:i/>
        </w:rPr>
        <w:t xml:space="preserve"> </w:t>
      </w:r>
      <w:r w:rsidR="00AE0321">
        <w:rPr>
          <w:i/>
        </w:rPr>
        <w:t>Data Dictionary</w:t>
      </w:r>
      <w:r w:rsidR="00AE0321">
        <w:t xml:space="preserve"> Tabel proforma</w:t>
      </w:r>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Default="00425617" w:rsidP="00617516">
            <w:pPr>
              <w:pStyle w:val="TableBody"/>
              <w:spacing w:line="360" w:lineRule="auto"/>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77777777" w:rsidR="00AA227D" w:rsidRDefault="00425617" w:rsidP="00617516">
            <w:pPr>
              <w:pStyle w:val="TableBody"/>
              <w:spacing w:line="360" w:lineRule="auto"/>
            </w:pPr>
            <w:r w:rsidRPr="006D4197">
              <w:rPr>
                <w:i/>
                <w:iCs/>
              </w:rPr>
              <w:t>Unique id</w:t>
            </w:r>
            <w:r>
              <w:t xml:space="preserve"> untuk setiap customer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 xml:space="preserve">Tabel </w:t>
      </w:r>
      <w:r w:rsidRPr="00621EDE">
        <w:t>proforma</w:t>
      </w:r>
      <w:r>
        <w:t>_</w:t>
      </w:r>
      <w:r>
        <w:rPr>
          <w:i/>
        </w:rPr>
        <w:t>book</w:t>
      </w:r>
    </w:p>
    <w:p w14:paraId="7A508964" w14:textId="4D25013A"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C543BD">
        <w:t xml:space="preserve">Tabel </w:t>
      </w:r>
      <w:r w:rsidR="00C543BD">
        <w:rPr>
          <w:noProof/>
        </w:rPr>
        <w:t>1</w:t>
      </w:r>
      <w:r w:rsidR="00C543BD">
        <w:t>.</w:t>
      </w:r>
      <w:r w:rsidR="00C543BD">
        <w:rPr>
          <w:noProof/>
        </w:rPr>
        <w:t>6</w:t>
      </w:r>
      <w:r w:rsidR="002179E7">
        <w:rPr>
          <w:lang w:val="en-US"/>
        </w:rPr>
        <w:fldChar w:fldCharType="end"/>
      </w:r>
      <w:r>
        <w:t>.</w:t>
      </w:r>
    </w:p>
    <w:p w14:paraId="50A71511" w14:textId="77777777" w:rsidR="00AA227D" w:rsidRDefault="00AA227D">
      <w:pPr>
        <w:keepNext/>
        <w:ind w:left="720"/>
        <w:jc w:val="center"/>
      </w:pPr>
    </w:p>
    <w:p w14:paraId="4CEF34BE" w14:textId="75EE5FFD" w:rsidR="00AE0321" w:rsidRPr="00AE0321" w:rsidRDefault="002456FB" w:rsidP="00AE0321">
      <w:pPr>
        <w:pStyle w:val="Caption"/>
        <w:keepNext/>
        <w:rPr>
          <w:lang w:val="en-US"/>
        </w:rPr>
      </w:pPr>
      <w:bookmarkStart w:id="25" w:name="_Ref76021495"/>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6</w:t>
      </w:r>
      <w:r w:rsidR="00E1731E">
        <w:fldChar w:fldCharType="end"/>
      </w:r>
      <w:bookmarkEnd w:id="25"/>
      <w:r w:rsidR="00AE0321">
        <w:rPr>
          <w:lang w:val="en-US"/>
        </w:rPr>
        <w:t xml:space="preserve"> </w:t>
      </w:r>
      <w:r w:rsidR="00AE0321">
        <w:rPr>
          <w:i/>
        </w:rPr>
        <w:t>Data Dictionary</w:t>
      </w:r>
      <w:r w:rsidR="00AE0321">
        <w:t xml:space="preserve"> Tabel proforma_</w:t>
      </w:r>
      <w:r w:rsidR="00AE0321">
        <w:rPr>
          <w:i/>
        </w:rPr>
        <w:t>book</w:t>
      </w:r>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78C11FBD"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proofErr w:type="spellStart"/>
      <w:r w:rsidR="002179E7">
        <w:rPr>
          <w:lang w:val="en-US"/>
        </w:rPr>
        <w:t>saat</w:t>
      </w:r>
      <w:proofErr w:type="spellEnd"/>
      <w:r w:rsidR="002179E7">
        <w:rPr>
          <w:lang w:val="en-US"/>
        </w:rPr>
        <w:t xml:space="preserve"> </w:t>
      </w:r>
      <w:proofErr w:type="spellStart"/>
      <w:r w:rsidR="002179E7">
        <w:rPr>
          <w:lang w:val="en-US"/>
        </w:rPr>
        <w:t>ini</w:t>
      </w:r>
      <w:proofErr w:type="spellEnd"/>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C543BD">
        <w:t xml:space="preserve">Tabel </w:t>
      </w:r>
      <w:r w:rsidR="00C543BD">
        <w:rPr>
          <w:noProof/>
        </w:rPr>
        <w:t>1</w:t>
      </w:r>
      <w:r w:rsidR="00C543BD">
        <w:t>.</w:t>
      </w:r>
      <w:r w:rsidR="00C543BD">
        <w:rPr>
          <w:noProof/>
        </w:rPr>
        <w:t>7</w:t>
      </w:r>
      <w:r w:rsidR="002179E7">
        <w:rPr>
          <w:lang w:val="en-US"/>
        </w:rPr>
        <w:fldChar w:fldCharType="end"/>
      </w:r>
      <w:r>
        <w:t>.</w:t>
      </w:r>
    </w:p>
    <w:p w14:paraId="0D41199A" w14:textId="77777777" w:rsidR="00AA227D" w:rsidRDefault="00AA227D">
      <w:pPr>
        <w:keepNext/>
        <w:ind w:left="720"/>
        <w:jc w:val="center"/>
      </w:pPr>
    </w:p>
    <w:p w14:paraId="64ABFA83" w14:textId="494A63A0" w:rsidR="00621EDE" w:rsidRPr="00621EDE" w:rsidRDefault="00AD0B1E" w:rsidP="00621EDE">
      <w:pPr>
        <w:pStyle w:val="Caption"/>
        <w:keepNext/>
        <w:rPr>
          <w:lang w:val="en-US"/>
        </w:rPr>
      </w:pPr>
      <w:bookmarkStart w:id="26" w:name="_Ref76021526"/>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7</w:t>
      </w:r>
      <w:r w:rsidR="00E1731E">
        <w:fldChar w:fldCharType="end"/>
      </w:r>
      <w:bookmarkEnd w:id="26"/>
      <w:r w:rsidR="00621EDE">
        <w:rPr>
          <w:lang w:val="en-US"/>
        </w:rPr>
        <w:t xml:space="preserve"> </w:t>
      </w:r>
      <w:r w:rsidR="00621EDE">
        <w:rPr>
          <w:i/>
        </w:rPr>
        <w:t>Data Dictionary</w:t>
      </w:r>
      <w:r w:rsidR="00621EDE">
        <w:t xml:space="preserve"> Tabel </w:t>
      </w:r>
      <w:r w:rsidR="00621EDE">
        <w:rPr>
          <w:i/>
        </w:rPr>
        <w:t>royalty</w:t>
      </w:r>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27" w:name="_Toc76032393"/>
      <w:r>
        <w:t xml:space="preserve">Proses Desain </w:t>
      </w:r>
      <w:r>
        <w:rPr>
          <w:i/>
        </w:rPr>
        <w:t>Front</w:t>
      </w:r>
      <w:r>
        <w:t>-</w:t>
      </w:r>
      <w:r>
        <w:rPr>
          <w:i/>
        </w:rPr>
        <w:t>End</w:t>
      </w:r>
      <w:bookmarkEnd w:id="27"/>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28" w:name="_Toc75881055"/>
      <w:bookmarkStart w:id="29" w:name="_Toc75881236"/>
      <w:bookmarkStart w:id="30" w:name="_Toc75881283"/>
      <w:bookmarkStart w:id="31" w:name="_Toc75886450"/>
      <w:bookmarkStart w:id="32" w:name="_Toc75886877"/>
      <w:bookmarkEnd w:id="28"/>
      <w:bookmarkEnd w:id="29"/>
      <w:bookmarkEnd w:id="30"/>
      <w:bookmarkEnd w:id="31"/>
      <w:bookmarkEnd w:id="32"/>
    </w:p>
    <w:p w14:paraId="4B1B3AFC" w14:textId="77777777" w:rsidR="000C0251" w:rsidRPr="000C0251" w:rsidRDefault="000C0251" w:rsidP="000C0251">
      <w:pPr>
        <w:pStyle w:val="ListParagraph"/>
        <w:keepNext/>
        <w:numPr>
          <w:ilvl w:val="0"/>
          <w:numId w:val="38"/>
        </w:numPr>
        <w:contextualSpacing w:val="0"/>
        <w:outlineLvl w:val="2"/>
        <w:rPr>
          <w:b/>
          <w:vanish/>
        </w:rPr>
      </w:pPr>
      <w:bookmarkStart w:id="33" w:name="_Toc75956816"/>
      <w:bookmarkStart w:id="34" w:name="_Toc75958155"/>
      <w:bookmarkStart w:id="35" w:name="_Toc75958223"/>
      <w:bookmarkStart w:id="36" w:name="_Toc76020235"/>
      <w:bookmarkStart w:id="37" w:name="_Toc76026987"/>
      <w:bookmarkStart w:id="38" w:name="_Toc76027143"/>
      <w:bookmarkStart w:id="39" w:name="_Toc76028361"/>
      <w:bookmarkStart w:id="40" w:name="_Toc76028531"/>
      <w:bookmarkStart w:id="41" w:name="_Toc76028586"/>
      <w:bookmarkStart w:id="42" w:name="_Toc76028653"/>
      <w:bookmarkStart w:id="43" w:name="_Toc76028708"/>
      <w:bookmarkStart w:id="44" w:name="_Toc76028763"/>
      <w:bookmarkStart w:id="45" w:name="_Toc76028818"/>
      <w:bookmarkStart w:id="46" w:name="_Toc76028873"/>
      <w:bookmarkStart w:id="47" w:name="_Toc76028965"/>
      <w:bookmarkStart w:id="48" w:name="_Toc76032394"/>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p>
    <w:p w14:paraId="581079DC" w14:textId="77777777" w:rsidR="000C0251" w:rsidRPr="000C0251" w:rsidRDefault="000C0251" w:rsidP="000C0251">
      <w:pPr>
        <w:pStyle w:val="ListParagraph"/>
        <w:keepNext/>
        <w:numPr>
          <w:ilvl w:val="1"/>
          <w:numId w:val="38"/>
        </w:numPr>
        <w:contextualSpacing w:val="0"/>
        <w:outlineLvl w:val="2"/>
        <w:rPr>
          <w:b/>
          <w:vanish/>
        </w:rPr>
      </w:pPr>
      <w:bookmarkStart w:id="49" w:name="_Toc75956817"/>
      <w:bookmarkStart w:id="50" w:name="_Toc75958156"/>
      <w:bookmarkStart w:id="51" w:name="_Toc75958224"/>
      <w:bookmarkStart w:id="52" w:name="_Toc76020236"/>
      <w:bookmarkStart w:id="53" w:name="_Toc76026988"/>
      <w:bookmarkStart w:id="54" w:name="_Toc76027144"/>
      <w:bookmarkStart w:id="55" w:name="_Toc76028362"/>
      <w:bookmarkStart w:id="56" w:name="_Toc76028532"/>
      <w:bookmarkStart w:id="57" w:name="_Toc76028587"/>
      <w:bookmarkStart w:id="58" w:name="_Toc76028654"/>
      <w:bookmarkStart w:id="59" w:name="_Toc76028709"/>
      <w:bookmarkStart w:id="60" w:name="_Toc76028764"/>
      <w:bookmarkStart w:id="61" w:name="_Toc76028819"/>
      <w:bookmarkStart w:id="62" w:name="_Toc76028874"/>
      <w:bookmarkStart w:id="63" w:name="_Toc76028966"/>
      <w:bookmarkStart w:id="64" w:name="_Toc76032395"/>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F12E1C0" w14:textId="77777777" w:rsidR="000C0251" w:rsidRPr="000C0251" w:rsidRDefault="000C0251" w:rsidP="000C0251">
      <w:pPr>
        <w:pStyle w:val="ListParagraph"/>
        <w:keepNext/>
        <w:numPr>
          <w:ilvl w:val="1"/>
          <w:numId w:val="38"/>
        </w:numPr>
        <w:contextualSpacing w:val="0"/>
        <w:outlineLvl w:val="2"/>
        <w:rPr>
          <w:b/>
          <w:vanish/>
        </w:rPr>
      </w:pPr>
      <w:bookmarkStart w:id="65" w:name="_Toc75956818"/>
      <w:bookmarkStart w:id="66" w:name="_Toc75958157"/>
      <w:bookmarkStart w:id="67" w:name="_Toc75958225"/>
      <w:bookmarkStart w:id="68" w:name="_Toc76020237"/>
      <w:bookmarkStart w:id="69" w:name="_Toc76026989"/>
      <w:bookmarkStart w:id="70" w:name="_Toc76027145"/>
      <w:bookmarkStart w:id="71" w:name="_Toc76028363"/>
      <w:bookmarkStart w:id="72" w:name="_Toc76028533"/>
      <w:bookmarkStart w:id="73" w:name="_Toc76028588"/>
      <w:bookmarkStart w:id="74" w:name="_Toc76028655"/>
      <w:bookmarkStart w:id="75" w:name="_Toc76028710"/>
      <w:bookmarkStart w:id="76" w:name="_Toc76028765"/>
      <w:bookmarkStart w:id="77" w:name="_Toc76028820"/>
      <w:bookmarkStart w:id="78" w:name="_Toc76028875"/>
      <w:bookmarkStart w:id="79" w:name="_Toc76028967"/>
      <w:bookmarkStart w:id="80" w:name="_Toc76032396"/>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33E18D24" w14:textId="0B1FD3F4" w:rsidR="00AA227D" w:rsidRDefault="00425617" w:rsidP="000C0251">
      <w:pPr>
        <w:pStyle w:val="Heading3"/>
      </w:pPr>
      <w:bookmarkStart w:id="81" w:name="_Toc76032397"/>
      <w:r w:rsidRPr="000C0251">
        <w:t>Struktur</w:t>
      </w:r>
      <w:r>
        <w:t xml:space="preserve"> Sistem Informasi</w:t>
      </w:r>
      <w:bookmarkEnd w:id="81"/>
      <w:r>
        <w:tab/>
      </w:r>
      <w:r>
        <w:tab/>
      </w:r>
    </w:p>
    <w:p w14:paraId="6EF05BBE" w14:textId="481BDB6D"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C543BD">
        <w:t xml:space="preserve">Gambar </w:t>
      </w:r>
      <w:r w:rsidR="00C543BD">
        <w:rPr>
          <w:noProof/>
        </w:rPr>
        <w:t>1</w:t>
      </w:r>
      <w:r w:rsidR="00C543BD">
        <w:t>.</w:t>
      </w:r>
      <w:r w:rsidR="00C543BD">
        <w:rPr>
          <w:noProof/>
        </w:rPr>
        <w:t>3</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4504B06C" w:rsidR="007547F7" w:rsidRPr="00516E50" w:rsidRDefault="0050275D" w:rsidP="00666B11">
      <w:pPr>
        <w:pStyle w:val="Caption"/>
        <w:rPr>
          <w:lang w:val="en-ID"/>
        </w:rPr>
      </w:pPr>
      <w:bookmarkStart w:id="82" w:name="_Ref76021585"/>
      <w:bookmarkStart w:id="83" w:name="_Toc76028407"/>
      <w:bookmarkStart w:id="84" w:name="_Toc76029048"/>
      <w:bookmarkStart w:id="85" w:name="_Toc76032628"/>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3</w:t>
      </w:r>
      <w:r w:rsidR="006B4831">
        <w:fldChar w:fldCharType="end"/>
      </w:r>
      <w:bookmarkEnd w:id="82"/>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83"/>
      <w:bookmarkEnd w:id="84"/>
      <w:bookmarkEnd w:id="85"/>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77777777" w:rsidR="00AA227D" w:rsidRDefault="00425617">
      <w:pPr>
        <w:keepNext/>
        <w:ind w:left="1440"/>
      </w:pPr>
      <w:r w:rsidRPr="00B36D08">
        <w:t>Merupakan halaman yang memuat informasi keseluruhan proforma yang sudah dibuat. Melalui halaman ini, pengguna dapat menuju ke halaman tambah proforma, edit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77777777" w:rsidR="00AA227D" w:rsidRDefault="00425617" w:rsidP="00B36D08">
      <w:pPr>
        <w:keepNext/>
        <w:ind w:left="2160" w:firstLine="630"/>
      </w:pPr>
      <w:r>
        <w:t xml:space="preserve">Pengguna </w:t>
      </w:r>
      <w:r w:rsidRPr="00B36D08">
        <w:t>dapat melakukan perubahan data terhadap suatu informasi proforma tertentu jika terdapat kesalahan melalui halaman ini. Untuk menuju ke halaman ini, akan disediakan tombol edit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86" w:name="_Toc76032398"/>
      <w:r>
        <w:t xml:space="preserve">Proses Desain </w:t>
      </w:r>
      <w:r w:rsidRPr="00383708">
        <w:t xml:space="preserve">User </w:t>
      </w:r>
      <w:r w:rsidR="00383708" w:rsidRPr="00383708">
        <w:t>Experienc</w:t>
      </w:r>
      <w:r w:rsidR="008C56DE" w:rsidRPr="00576DB4">
        <w:rPr>
          <w:lang w:val="en-US"/>
        </w:rPr>
        <w:t>e</w:t>
      </w:r>
      <w:bookmarkEnd w:id="86"/>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87" w:name="_Toc75881058"/>
      <w:bookmarkStart w:id="88" w:name="_Toc75881239"/>
      <w:bookmarkStart w:id="89" w:name="_Toc75881286"/>
      <w:bookmarkStart w:id="90" w:name="_Toc75886453"/>
      <w:bookmarkStart w:id="91" w:name="_Toc75886880"/>
      <w:bookmarkStart w:id="92" w:name="_Toc75956821"/>
      <w:bookmarkStart w:id="93" w:name="_Toc75958160"/>
      <w:bookmarkStart w:id="94" w:name="_Toc75958228"/>
      <w:bookmarkStart w:id="95" w:name="_Toc76020240"/>
      <w:bookmarkStart w:id="96" w:name="_Toc76026992"/>
      <w:bookmarkStart w:id="97" w:name="_Toc76027148"/>
      <w:bookmarkStart w:id="98" w:name="_Toc76028366"/>
      <w:bookmarkStart w:id="99" w:name="_Toc76028536"/>
      <w:bookmarkStart w:id="100" w:name="_Toc76028591"/>
      <w:bookmarkStart w:id="101" w:name="_Toc76028658"/>
      <w:bookmarkStart w:id="102" w:name="_Toc76028713"/>
      <w:bookmarkStart w:id="103" w:name="_Toc76028768"/>
      <w:bookmarkStart w:id="104" w:name="_Toc76028823"/>
      <w:bookmarkStart w:id="105" w:name="_Toc76028878"/>
      <w:bookmarkStart w:id="106" w:name="_Toc76028970"/>
      <w:bookmarkStart w:id="107" w:name="_Toc76032399"/>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p>
    <w:p w14:paraId="4D823DC9" w14:textId="71B3E66C" w:rsidR="00AA227D" w:rsidRDefault="00425617" w:rsidP="000C0251">
      <w:pPr>
        <w:pStyle w:val="Heading3"/>
      </w:pPr>
      <w:bookmarkStart w:id="108" w:name="_Toc76032400"/>
      <w:r>
        <w:t>Halaman Faktur</w:t>
      </w:r>
      <w:bookmarkEnd w:id="108"/>
    </w:p>
    <w:p w14:paraId="188937BE" w14:textId="348D808F"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C543BD">
        <w:t xml:space="preserve">Gambar </w:t>
      </w:r>
      <w:r w:rsidR="00C543BD">
        <w:rPr>
          <w:noProof/>
        </w:rPr>
        <w:t>1</w:t>
      </w:r>
      <w:r w:rsidR="00C543BD">
        <w:t>.</w:t>
      </w:r>
      <w:r w:rsidR="00C543BD">
        <w:rPr>
          <w:noProof/>
        </w:rPr>
        <w:t>4</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3480C9DA" w14:textId="2B712355" w:rsidR="00B36D08" w:rsidRPr="00516E50" w:rsidRDefault="0050275D" w:rsidP="00D11371">
      <w:pPr>
        <w:pStyle w:val="Caption"/>
        <w:rPr>
          <w:lang w:val="en-ID"/>
        </w:rPr>
      </w:pPr>
      <w:bookmarkStart w:id="109" w:name="_Ref76022792"/>
      <w:bookmarkStart w:id="110" w:name="_Toc76028408"/>
      <w:bookmarkStart w:id="111" w:name="_Toc76029049"/>
      <w:bookmarkStart w:id="112" w:name="_Toc76032629"/>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4</w:t>
      </w:r>
      <w:r w:rsidR="006B4831">
        <w:fldChar w:fldCharType="end"/>
      </w:r>
      <w:bookmarkEnd w:id="109"/>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10"/>
      <w:bookmarkEnd w:id="111"/>
      <w:bookmarkEnd w:id="112"/>
    </w:p>
    <w:p w14:paraId="6EAE401A" w14:textId="77777777" w:rsidR="00AA227D" w:rsidRDefault="00AA227D">
      <w:pPr>
        <w:ind w:left="1170"/>
      </w:pPr>
    </w:p>
    <w:p w14:paraId="2DDE1F0E" w14:textId="5FE90FC8"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C543BD">
        <w:t xml:space="preserve">Gambar </w:t>
      </w:r>
      <w:r w:rsidR="00C543BD">
        <w:rPr>
          <w:noProof/>
        </w:rPr>
        <w:t>1</w:t>
      </w:r>
      <w:r w:rsidR="00C543BD">
        <w:t>.</w:t>
      </w:r>
      <w:r w:rsidR="00C543BD">
        <w:rPr>
          <w:noProof/>
        </w:rPr>
        <w:t>5</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6DA73228" w:rsidR="00B36D08" w:rsidRPr="00516E50" w:rsidRDefault="00CB11A1" w:rsidP="00516E50">
      <w:pPr>
        <w:pStyle w:val="Caption"/>
        <w:ind w:firstLine="1134"/>
        <w:rPr>
          <w:lang w:val="en-ID"/>
        </w:rPr>
      </w:pPr>
      <w:bookmarkStart w:id="113" w:name="_Ref76022810"/>
      <w:bookmarkStart w:id="114" w:name="_Toc76028409"/>
      <w:bookmarkStart w:id="115" w:name="_Toc76029050"/>
      <w:bookmarkStart w:id="116" w:name="_Toc76032630"/>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5</w:t>
      </w:r>
      <w:r w:rsidR="006B4831">
        <w:fldChar w:fldCharType="end"/>
      </w:r>
      <w:bookmarkEnd w:id="113"/>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14"/>
      <w:bookmarkEnd w:id="115"/>
      <w:bookmarkEnd w:id="116"/>
    </w:p>
    <w:p w14:paraId="47991CF4" w14:textId="58A67D85"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C543BD">
        <w:t xml:space="preserve">Gambar </w:t>
      </w:r>
      <w:r w:rsidR="00C543BD">
        <w:rPr>
          <w:noProof/>
        </w:rPr>
        <w:t>1</w:t>
      </w:r>
      <w:r w:rsidR="00C543BD">
        <w:t>.</w:t>
      </w:r>
      <w:r w:rsidR="00C543BD">
        <w:rPr>
          <w:noProof/>
        </w:rPr>
        <w:t>6</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458E5391" w:rsidR="00B01468" w:rsidRPr="00516E50" w:rsidRDefault="00CB11A1" w:rsidP="00516E50">
      <w:pPr>
        <w:pStyle w:val="Caption"/>
        <w:ind w:firstLine="1134"/>
        <w:rPr>
          <w:lang w:val="en-ID"/>
        </w:rPr>
      </w:pPr>
      <w:bookmarkStart w:id="117" w:name="_Ref76022854"/>
      <w:bookmarkStart w:id="118" w:name="_Toc76028410"/>
      <w:bookmarkStart w:id="119" w:name="_Toc76029051"/>
      <w:bookmarkStart w:id="120" w:name="_Toc76032631"/>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6</w:t>
      </w:r>
      <w:r w:rsidR="006B4831">
        <w:fldChar w:fldCharType="end"/>
      </w:r>
      <w:bookmarkEnd w:id="117"/>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18"/>
      <w:bookmarkEnd w:id="119"/>
      <w:bookmarkEnd w:id="120"/>
    </w:p>
    <w:p w14:paraId="4178CCF2" w14:textId="5E2B35FE" w:rsidR="00AA227D" w:rsidRDefault="00516E50" w:rsidP="000C0251">
      <w:pPr>
        <w:pStyle w:val="Heading3"/>
      </w:pPr>
      <w:bookmarkStart w:id="121" w:name="_Toc76032401"/>
      <w:r>
        <w:rPr>
          <w:lang w:val="en-ID"/>
        </w:rPr>
        <w:lastRenderedPageBreak/>
        <w:t>H</w:t>
      </w:r>
      <w:r w:rsidR="00425617" w:rsidRPr="0058768A">
        <w:t>alaman</w:t>
      </w:r>
      <w:r w:rsidR="00425617">
        <w:t xml:space="preserve"> Royalti</w:t>
      </w:r>
      <w:bookmarkEnd w:id="121"/>
    </w:p>
    <w:p w14:paraId="525B309C" w14:textId="05DC0414"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4E1438">
        <w:t xml:space="preserve">Gambar </w:t>
      </w:r>
      <w:r w:rsidR="004E1438">
        <w:rPr>
          <w:noProof/>
        </w:rPr>
        <w:t>1</w:t>
      </w:r>
      <w:r w:rsidR="004E1438">
        <w:t>.</w:t>
      </w:r>
      <w:r w:rsidR="004E1438">
        <w:rPr>
          <w:noProof/>
        </w:rPr>
        <w:t>7</w:t>
      </w:r>
      <w:r w:rsidR="004E1438">
        <w:fldChar w:fldCharType="end"/>
      </w:r>
      <w:r w:rsidR="001B6EF4">
        <w:fldChar w:fldCharType="begin"/>
      </w:r>
      <w:r w:rsidR="001B6EF4">
        <w:instrText xml:space="preserve"> REF _Ref75977009 \h </w:instrText>
      </w:r>
      <w:r w:rsidR="001B6EF4">
        <w:fldChar w:fldCharType="separate"/>
      </w:r>
      <w:r w:rsidR="001B6EF4">
        <w:fldChar w:fldCharType="end"/>
      </w:r>
      <w:r w:rsidR="001B6EF4">
        <w:rPr>
          <w:lang w:val="en-US"/>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52ABAACC" w:rsidR="00B84AF8" w:rsidRPr="00516E50" w:rsidRDefault="00CB11A1" w:rsidP="00516E50">
      <w:pPr>
        <w:pStyle w:val="Caption"/>
        <w:ind w:firstLine="1276"/>
        <w:rPr>
          <w:lang w:val="en-ID"/>
        </w:rPr>
      </w:pPr>
      <w:bookmarkStart w:id="122" w:name="_Ref75977000"/>
      <w:bookmarkStart w:id="123" w:name="_Toc76028411"/>
      <w:bookmarkStart w:id="124" w:name="_Toc76029052"/>
      <w:bookmarkStart w:id="125" w:name="_Ref76032569"/>
      <w:bookmarkStart w:id="126" w:name="_Toc76032632"/>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7</w:t>
      </w:r>
      <w:r w:rsidR="006B4831">
        <w:fldChar w:fldCharType="end"/>
      </w:r>
      <w:bookmarkEnd w:id="125"/>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22"/>
      <w:bookmarkEnd w:id="123"/>
      <w:bookmarkEnd w:id="124"/>
      <w:bookmarkEnd w:id="126"/>
    </w:p>
    <w:p w14:paraId="4AC8EBA2" w14:textId="4A1DC680"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C543BD">
        <w:t xml:space="preserve">Gambar </w:t>
      </w:r>
      <w:r w:rsidR="00C543BD">
        <w:rPr>
          <w:noProof/>
        </w:rPr>
        <w:t>1</w:t>
      </w:r>
      <w:r w:rsidR="00C543BD">
        <w:t>.</w:t>
      </w:r>
      <w:r w:rsidR="00C543BD">
        <w:rPr>
          <w:noProof/>
        </w:rPr>
        <w:t>8</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18F027F4"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4B7AEB">
        <w:t xml:space="preserve">Gambar </w:t>
      </w:r>
      <w:r w:rsidR="004B7AEB">
        <w:rPr>
          <w:noProof/>
        </w:rPr>
        <w:t>1</w:t>
      </w:r>
      <w:r w:rsidR="004B7AEB">
        <w:t>.</w:t>
      </w:r>
      <w:r w:rsidR="004B7AEB">
        <w:rPr>
          <w:noProof/>
        </w:rPr>
        <w:t>8</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7A07DE54" w:rsidR="00085E3D" w:rsidRPr="00516E50" w:rsidRDefault="00CB11A1" w:rsidP="00516E50">
      <w:pPr>
        <w:pStyle w:val="Caption"/>
        <w:ind w:firstLine="1134"/>
        <w:rPr>
          <w:lang w:val="en-ID"/>
        </w:rPr>
      </w:pPr>
      <w:bookmarkStart w:id="127" w:name="_Ref76022935"/>
      <w:bookmarkStart w:id="128" w:name="_Toc76028412"/>
      <w:bookmarkStart w:id="129" w:name="_Toc76029053"/>
      <w:bookmarkStart w:id="130" w:name="_Toc76032633"/>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8</w:t>
      </w:r>
      <w:r w:rsidR="006B4831">
        <w:fldChar w:fldCharType="end"/>
      </w:r>
      <w:bookmarkEnd w:id="127"/>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28"/>
      <w:bookmarkEnd w:id="129"/>
      <w:bookmarkEnd w:id="130"/>
    </w:p>
    <w:p w14:paraId="2B8C9708" w14:textId="751AE1DE"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C543BD">
        <w:t xml:space="preserve">Gambar </w:t>
      </w:r>
      <w:r w:rsidR="00C543BD">
        <w:rPr>
          <w:noProof/>
        </w:rPr>
        <w:t>1</w:t>
      </w:r>
      <w:r w:rsidR="00C543BD">
        <w:t>.</w:t>
      </w:r>
      <w:r w:rsidR="00C543BD">
        <w:rPr>
          <w:noProof/>
        </w:rPr>
        <w:t>9</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17C06984" w:rsidR="00557D61" w:rsidRPr="00516E50" w:rsidRDefault="004F448C" w:rsidP="00516E50">
      <w:pPr>
        <w:pStyle w:val="Caption"/>
        <w:rPr>
          <w:lang w:val="en-ID"/>
        </w:rPr>
      </w:pPr>
      <w:bookmarkStart w:id="131" w:name="_Ref76022961"/>
      <w:bookmarkStart w:id="132" w:name="_Toc76028413"/>
      <w:bookmarkStart w:id="133" w:name="_Toc76029054"/>
      <w:bookmarkStart w:id="134" w:name="_Toc76032634"/>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9</w:t>
      </w:r>
      <w:r w:rsidR="006B4831">
        <w:fldChar w:fldCharType="end"/>
      </w:r>
      <w:bookmarkEnd w:id="131"/>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32"/>
      <w:bookmarkEnd w:id="133"/>
      <w:bookmarkEnd w:id="134"/>
    </w:p>
    <w:p w14:paraId="40729B08" w14:textId="131BB1ED" w:rsidR="00AA227D" w:rsidRDefault="00425617" w:rsidP="008C56DE">
      <w:pPr>
        <w:pStyle w:val="Heading2"/>
      </w:pPr>
      <w:bookmarkStart w:id="135" w:name="_Toc76032402"/>
      <w:r>
        <w:t>Penerapan Teknologi</w:t>
      </w:r>
      <w:bookmarkEnd w:id="135"/>
    </w:p>
    <w:p w14:paraId="2094F618" w14:textId="3D379932"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C543BD">
        <w:t xml:space="preserve">Tabel </w:t>
      </w:r>
      <w:r w:rsidR="00C543BD">
        <w:rPr>
          <w:noProof/>
        </w:rPr>
        <w:t>1</w:t>
      </w:r>
      <w:r w:rsidR="00C543BD">
        <w:t>.</w:t>
      </w:r>
      <w:r w:rsidR="00C543BD">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3A33E4C1" w:rsidR="00D72C52" w:rsidRPr="00D72C52" w:rsidRDefault="00DA63B2" w:rsidP="00D72C52">
      <w:pPr>
        <w:pStyle w:val="Caption"/>
        <w:keepNext/>
        <w:rPr>
          <w:lang w:val="en-US"/>
        </w:rPr>
      </w:pPr>
      <w:bookmarkStart w:id="136" w:name="_Ref75955191"/>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8</w:t>
      </w:r>
      <w:r w:rsidR="00E1731E">
        <w:fldChar w:fldCharType="end"/>
      </w:r>
      <w:bookmarkEnd w:id="136"/>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SIGAP.</w:t>
      </w:r>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4DF4A9DB" w:rsidR="00F25003" w:rsidRDefault="00E61976" w:rsidP="00F753CE">
            <w:pPr>
              <w:pStyle w:val="TableBody"/>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MVC.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syntax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6502B67A" w:rsidR="00F25003" w:rsidRPr="00E61976" w:rsidRDefault="00E61976" w:rsidP="00F753CE">
            <w:pPr>
              <w:pStyle w:val="TableBody"/>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B30C672" w:rsidR="00F25003" w:rsidRPr="00E61976" w:rsidRDefault="00E61976" w:rsidP="00F753CE">
            <w:pPr>
              <w:pStyle w:val="TableBody"/>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2FAB114" w:rsidR="00F25003" w:rsidRPr="00E61976" w:rsidRDefault="00E61976" w:rsidP="00F753CE">
            <w:pPr>
              <w:pStyle w:val="TableBody"/>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F753CE">
            <w:pPr>
              <w:pStyle w:val="TableBody"/>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37" w:name="_n15djfsme38e" w:colFirst="0" w:colLast="0"/>
      <w:bookmarkStart w:id="138" w:name="_Toc76032403"/>
      <w:bookmarkEnd w:id="137"/>
      <w:r>
        <w:t>Implementasi Fitur Customer dan Diskon</w:t>
      </w:r>
      <w:bookmarkEnd w:id="138"/>
    </w:p>
    <w:p w14:paraId="5F1566C5" w14:textId="09F46F3D"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C543BD">
        <w:t xml:space="preserve">Tabel </w:t>
      </w:r>
      <w:r w:rsidR="00C543BD">
        <w:rPr>
          <w:noProof/>
        </w:rPr>
        <w:t>1</w:t>
      </w:r>
      <w:r w:rsidR="00C543BD">
        <w:t>.</w:t>
      </w:r>
      <w:r w:rsidR="00C543BD">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54986750" w:rsidR="00A10FF4" w:rsidRPr="00A10FF4" w:rsidRDefault="00A10FF4" w:rsidP="00A10FF4">
      <w:pPr>
        <w:pStyle w:val="Caption"/>
        <w:keepNext/>
        <w:rPr>
          <w:lang w:val="en-US"/>
        </w:rPr>
      </w:pPr>
      <w:bookmarkStart w:id="139" w:name="_Ref75955242"/>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9</w:t>
      </w:r>
      <w:r w:rsidR="00E1731E">
        <w:fldChar w:fldCharType="end"/>
      </w:r>
      <w:bookmarkEnd w:id="139"/>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Default="00425617" w:rsidP="00557D61">
            <w:pPr>
              <w:pStyle w:val="TableBody"/>
            </w:pPr>
            <w: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Default="00425617" w:rsidP="00557D61">
            <w:pPr>
              <w:pStyle w:val="TableBody"/>
            </w:pPr>
            <w: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13F55F01" w:rsidR="00AA227D" w:rsidRDefault="00425617">
      <w:pPr>
        <w:ind w:left="540" w:firstLine="720"/>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C543BD">
        <w:t xml:space="preserve">Gambar </w:t>
      </w:r>
      <w:r w:rsidR="00C543BD">
        <w:rPr>
          <w:noProof/>
        </w:rPr>
        <w:t>1</w:t>
      </w:r>
      <w:r w:rsidR="00C543BD">
        <w:t>.</w:t>
      </w:r>
      <w:r w:rsidR="00C543BD">
        <w:rPr>
          <w:noProof/>
        </w:rPr>
        <w:t>10</w:t>
      </w:r>
      <w:r w:rsidR="001F5EC0">
        <w:fldChar w:fldCharType="end"/>
      </w:r>
      <w:r>
        <w:t xml:space="preserve"> adalah tampilan fitur untuk mengubah nilai diskon untuk tiap jenis </w:t>
      </w:r>
      <w:r>
        <w:rPr>
          <w:i/>
        </w:rPr>
        <w:t>customer</w:t>
      </w:r>
      <w: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7640350C" w14:textId="446FD6A9" w:rsidR="00516E50" w:rsidRPr="001F5EC0" w:rsidRDefault="001F5EC0" w:rsidP="001F5EC0">
      <w:pPr>
        <w:pStyle w:val="Caption"/>
        <w:rPr>
          <w:lang w:val="en-US"/>
        </w:rPr>
      </w:pPr>
      <w:bookmarkStart w:id="140" w:name="_Ref75984077"/>
      <w:bookmarkStart w:id="141" w:name="_Toc76028414"/>
      <w:bookmarkStart w:id="142" w:name="_Toc76029055"/>
      <w:bookmarkStart w:id="143" w:name="_Toc76032635"/>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10</w:t>
      </w:r>
      <w:r w:rsidR="006B4831">
        <w:fldChar w:fldCharType="end"/>
      </w:r>
      <w:bookmarkEnd w:id="140"/>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41"/>
      <w:bookmarkEnd w:id="142"/>
      <w:bookmarkEnd w:id="143"/>
    </w:p>
    <w:p w14:paraId="4E19662E" w14:textId="3F4BEB7B" w:rsidR="00AA227D" w:rsidRPr="0072247A" w:rsidRDefault="00425617">
      <w:pPr>
        <w:ind w:left="540" w:firstLine="720"/>
        <w:rPr>
          <w:lang w:val="en-US"/>
        </w:rPr>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w:t>
      </w:r>
      <w:proofErr w:type="spellStart"/>
      <w:r w:rsidR="0072247A">
        <w:rPr>
          <w:lang w:val="en-US"/>
        </w:rPr>
        <w:t>ini</w:t>
      </w:r>
      <w:proofErr w:type="spellEnd"/>
      <w:r w:rsidR="0072247A">
        <w:rPr>
          <w:lang w:val="en-US"/>
        </w:rPr>
        <w:t xml:space="preserve">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C543BD">
        <w:t xml:space="preserve">Gambar </w:t>
      </w:r>
      <w:r w:rsidR="00C543BD">
        <w:rPr>
          <w:noProof/>
        </w:rPr>
        <w:t>1</w:t>
      </w:r>
      <w:r w:rsidR="00C543BD">
        <w:t>.</w:t>
      </w:r>
      <w:r w:rsidR="00C543BD">
        <w:rPr>
          <w:noProof/>
        </w:rPr>
        <w:t>11</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1FEF16CD" w:rsidR="00700CB8" w:rsidRPr="00516E50" w:rsidRDefault="00516E50" w:rsidP="00516E50">
      <w:pPr>
        <w:pStyle w:val="Caption"/>
        <w:rPr>
          <w:lang w:val="en-ID"/>
        </w:rPr>
      </w:pPr>
      <w:bookmarkStart w:id="144" w:name="_Ref76023513"/>
      <w:bookmarkStart w:id="145" w:name="_Toc76028415"/>
      <w:bookmarkStart w:id="146" w:name="_Toc76029056"/>
      <w:bookmarkStart w:id="147" w:name="_Toc76032636"/>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11</w:t>
      </w:r>
      <w:r w:rsidR="006B4831">
        <w:fldChar w:fldCharType="end"/>
      </w:r>
      <w:bookmarkEnd w:id="144"/>
      <w:r>
        <w:rPr>
          <w:lang w:val="en-ID"/>
        </w:rPr>
        <w:t xml:space="preserve"> </w:t>
      </w:r>
      <w:proofErr w:type="spellStart"/>
      <w:r>
        <w:rPr>
          <w:lang w:val="en-US"/>
        </w:rPr>
        <w:t>Halaman</w:t>
      </w:r>
      <w:proofErr w:type="spellEnd"/>
      <w:r>
        <w:rPr>
          <w:lang w:val="en-US"/>
        </w:rPr>
        <w:t xml:space="preserve"> “</w:t>
      </w:r>
      <w:r w:rsidRPr="00700CB8">
        <w:rPr>
          <w:i/>
          <w:iCs w:val="0"/>
          <w:lang w:val="en-US"/>
        </w:rPr>
        <w:t>Customer</w:t>
      </w:r>
      <w:r>
        <w:rPr>
          <w:lang w:val="en-US"/>
        </w:rPr>
        <w:t>”</w:t>
      </w:r>
      <w:bookmarkEnd w:id="145"/>
      <w:bookmarkEnd w:id="146"/>
      <w:bookmarkEnd w:id="147"/>
    </w:p>
    <w:p w14:paraId="0C25AA5F" w14:textId="6A298696"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C543BD">
        <w:t xml:space="preserve">Gambar </w:t>
      </w:r>
      <w:r w:rsidR="00C543BD">
        <w:rPr>
          <w:noProof/>
        </w:rPr>
        <w:t>1</w:t>
      </w:r>
      <w:r w:rsidR="00C543BD">
        <w:t>.</w:t>
      </w:r>
      <w:r w:rsidR="00C543BD">
        <w:rPr>
          <w:noProof/>
        </w:rPr>
        <w:t>12</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22FDA5B" w14:textId="479EF706" w:rsidR="007E3E87" w:rsidRPr="00516E50" w:rsidRDefault="007E3E87" w:rsidP="007E3E87">
      <w:pPr>
        <w:pStyle w:val="Caption"/>
        <w:rPr>
          <w:lang w:val="en-ID"/>
        </w:rPr>
      </w:pPr>
      <w:bookmarkStart w:id="148" w:name="_Ref76023554"/>
      <w:bookmarkStart w:id="149" w:name="_Toc76028416"/>
      <w:bookmarkStart w:id="150" w:name="_Toc76029057"/>
      <w:bookmarkStart w:id="151" w:name="_Toc76032637"/>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12</w:t>
      </w:r>
      <w:r w:rsidR="006B4831">
        <w:fldChar w:fldCharType="end"/>
      </w:r>
      <w:bookmarkEnd w:id="148"/>
      <w:r>
        <w:rPr>
          <w:lang w:val="en-ID"/>
        </w:rPr>
        <w:t xml:space="preserve"> </w:t>
      </w:r>
      <w:r w:rsidR="0072247A">
        <w:rPr>
          <w:i/>
          <w:iCs w:val="0"/>
          <w:lang w:val="en-US"/>
        </w:rPr>
        <w:t>M</w:t>
      </w:r>
      <w:r>
        <w:rPr>
          <w:i/>
          <w:iCs w:val="0"/>
          <w:lang w:val="en-US"/>
        </w:rPr>
        <w:t>odal edit c</w:t>
      </w:r>
      <w:r w:rsidRPr="00700CB8">
        <w:rPr>
          <w:i/>
          <w:iCs w:val="0"/>
          <w:lang w:val="en-US"/>
        </w:rPr>
        <w:t>ustomer</w:t>
      </w:r>
      <w:bookmarkEnd w:id="149"/>
      <w:bookmarkEnd w:id="150"/>
      <w:bookmarkEnd w:id="151"/>
    </w:p>
    <w:p w14:paraId="22DA5974" w14:textId="057747D8"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C543BD">
        <w:t xml:space="preserve">Gambar </w:t>
      </w:r>
      <w:r w:rsidR="00C543BD">
        <w:rPr>
          <w:noProof/>
        </w:rPr>
        <w:t>1</w:t>
      </w:r>
      <w:r w:rsidR="00C543BD">
        <w:t>.</w:t>
      </w:r>
      <w:r w:rsidR="00C543BD">
        <w:rPr>
          <w:noProof/>
        </w:rPr>
        <w:t>13</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609CC355" w:rsidR="00B43C9D" w:rsidRDefault="00C2799E" w:rsidP="009A013A">
      <w:pPr>
        <w:pStyle w:val="Caption"/>
        <w:ind w:left="720"/>
        <w:rPr>
          <w:lang w:val="en-US"/>
        </w:rPr>
      </w:pPr>
      <w:bookmarkStart w:id="152" w:name="_Ref76023581"/>
      <w:bookmarkStart w:id="153" w:name="_Toc76028417"/>
      <w:bookmarkStart w:id="154" w:name="_Toc76029058"/>
      <w:bookmarkStart w:id="155" w:name="_Toc76032638"/>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13</w:t>
      </w:r>
      <w:r w:rsidR="006B4831">
        <w:fldChar w:fldCharType="end"/>
      </w:r>
      <w:bookmarkEnd w:id="152"/>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53"/>
      <w:bookmarkEnd w:id="154"/>
      <w:bookmarkEnd w:id="155"/>
      <w:proofErr w:type="spellEnd"/>
    </w:p>
    <w:p w14:paraId="4492871F" w14:textId="20A01CF1" w:rsidR="00D30B09" w:rsidRDefault="006C5CE7" w:rsidP="009A013A">
      <w:pPr>
        <w:ind w:left="540"/>
        <w:rPr>
          <w:lang w:val="en-US"/>
        </w:rPr>
      </w:pPr>
      <w:proofErr w:type="spellStart"/>
      <w:r>
        <w:rPr>
          <w:lang w:val="en-US"/>
        </w:rPr>
        <w:t>Fitur</w:t>
      </w:r>
      <w:proofErr w:type="spellEnd"/>
      <w:r>
        <w:rPr>
          <w:lang w:val="en-US"/>
        </w:rPr>
        <w:t xml:space="preserve">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C543BD">
        <w:t xml:space="preserve">Tabel </w:t>
      </w:r>
      <w:r w:rsidR="00C543BD">
        <w:rPr>
          <w:noProof/>
        </w:rPr>
        <w:t>1</w:t>
      </w:r>
      <w:r w:rsidR="00C543BD">
        <w:t>.</w:t>
      </w:r>
      <w:r w:rsidR="00C543BD">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C543BD">
        <w:t xml:space="preserve">Tabel </w:t>
      </w:r>
      <w:r w:rsidR="00C543BD">
        <w:rPr>
          <w:noProof/>
        </w:rPr>
        <w:t>1</w:t>
      </w:r>
      <w:r w:rsidR="00C543BD">
        <w:t>.</w:t>
      </w:r>
      <w:r w:rsidR="00C543BD">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37D7FEF0" w:rsidR="006727AF" w:rsidRPr="00A977B5" w:rsidRDefault="004F2B97" w:rsidP="006727AF">
      <w:pPr>
        <w:pStyle w:val="Caption"/>
        <w:keepNext/>
        <w:rPr>
          <w:lang w:val="en-US"/>
        </w:rPr>
      </w:pPr>
      <w:bookmarkStart w:id="156" w:name="_Ref76017929"/>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10</w:t>
      </w:r>
      <w:r w:rsidR="00E1731E">
        <w:fldChar w:fldCharType="end"/>
      </w:r>
      <w:bookmarkEnd w:id="156"/>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proofErr w:type="spellEnd"/>
    </w:p>
    <w:tbl>
      <w:tblPr>
        <w:tblStyle w:val="TableGrid"/>
        <w:tblW w:w="9180" w:type="dxa"/>
        <w:tblInd w:w="535" w:type="dxa"/>
        <w:tblLook w:val="04A0" w:firstRow="1" w:lastRow="0" w:firstColumn="1" w:lastColumn="0" w:noHBand="0" w:noVBand="1"/>
        <w:tblPrChange w:id="157" w:author="Andrew Mulya" w:date="2021-06-26T23:20:00Z">
          <w:tblPr>
            <w:tblW w:w="0" w:type="auto"/>
            <w:tblLook w:val="04A0" w:firstRow="1" w:lastRow="0" w:firstColumn="1" w:lastColumn="0" w:noHBand="0" w:noVBand="1"/>
          </w:tblPr>
        </w:tblPrChange>
      </w:tblPr>
      <w:tblGrid>
        <w:gridCol w:w="625"/>
        <w:gridCol w:w="2345"/>
        <w:gridCol w:w="6210"/>
        <w:tblGridChange w:id="158">
          <w:tblGrid>
            <w:gridCol w:w="625"/>
            <w:gridCol w:w="5827"/>
            <w:gridCol w:w="3226"/>
          </w:tblGrid>
        </w:tblGridChange>
      </w:tblGrid>
      <w:tr w:rsidR="006C5CE7" w:rsidRPr="006727AF" w14:paraId="743FCF9E" w14:textId="77777777" w:rsidTr="00A977B5">
        <w:tc>
          <w:tcPr>
            <w:tcW w:w="625" w:type="dxa"/>
            <w:tcPrChange w:id="159" w:author="Andrew Mulya" w:date="2021-06-26T23:20:00Z">
              <w:tcPr>
                <w:tcW w:w="625" w:type="dxa"/>
              </w:tcPr>
            </w:tcPrChange>
          </w:tcPr>
          <w:p w14:paraId="1BDC6876" w14:textId="04FE2FE2" w:rsidR="006C5CE7" w:rsidRPr="006727AF" w:rsidRDefault="006C5CE7">
            <w:pPr>
              <w:pStyle w:val="TableHead"/>
              <w:pPrChange w:id="160" w:author="Andrew Mulya" w:date="2021-06-26T23:36:00Z">
                <w:pPr/>
              </w:pPrChange>
            </w:pPr>
            <w:r w:rsidRPr="006727AF">
              <w:t>No.</w:t>
            </w:r>
          </w:p>
        </w:tc>
        <w:tc>
          <w:tcPr>
            <w:tcW w:w="2345" w:type="dxa"/>
            <w:tcPrChange w:id="161" w:author="Andrew Mulya" w:date="2021-06-26T23:20:00Z">
              <w:tcPr>
                <w:tcW w:w="5827" w:type="dxa"/>
              </w:tcPr>
            </w:tcPrChange>
          </w:tcPr>
          <w:p w14:paraId="71A02518" w14:textId="14C6DF5F" w:rsidR="006C5CE7" w:rsidRPr="006727AF" w:rsidRDefault="006C5CE7">
            <w:pPr>
              <w:pStyle w:val="TableHead"/>
              <w:pPrChange w:id="162" w:author="Andrew Mulya" w:date="2021-06-26T23:36:00Z">
                <w:pPr/>
              </w:pPrChange>
            </w:pPr>
            <w:r w:rsidRPr="006727AF">
              <w:t>Nama Fungsi</w:t>
            </w:r>
          </w:p>
        </w:tc>
        <w:tc>
          <w:tcPr>
            <w:tcW w:w="6210" w:type="dxa"/>
            <w:tcPrChange w:id="163" w:author="Andrew Mulya" w:date="2021-06-26T23:20:00Z">
              <w:tcPr>
                <w:tcW w:w="3226" w:type="dxa"/>
              </w:tcPr>
            </w:tcPrChange>
          </w:tcPr>
          <w:p w14:paraId="27BC0CB2" w14:textId="16811EAB" w:rsidR="006C5CE7" w:rsidRPr="006727AF" w:rsidRDefault="006C5CE7">
            <w:pPr>
              <w:pStyle w:val="TableHead"/>
              <w:pPrChange w:id="164" w:author="Andrew Mulya" w:date="2021-06-26T23:36:00Z">
                <w:pPr/>
              </w:pPrChange>
            </w:pPr>
            <w:r w:rsidRPr="006727AF">
              <w:t>Keterangan</w:t>
            </w:r>
          </w:p>
        </w:tc>
      </w:tr>
      <w:tr w:rsidR="006C5CE7" w14:paraId="3B76F3CF" w14:textId="77777777" w:rsidTr="00A977B5">
        <w:tc>
          <w:tcPr>
            <w:tcW w:w="625" w:type="dxa"/>
            <w:tcPrChange w:id="165" w:author="Andrew Mulya" w:date="2021-06-26T23:20:00Z">
              <w:tcPr>
                <w:tcW w:w="625" w:type="dxa"/>
              </w:tcPr>
            </w:tcPrChange>
          </w:tcPr>
          <w:p w14:paraId="4F0CE120" w14:textId="5882C60C" w:rsidR="006C5CE7" w:rsidRPr="00063380" w:rsidRDefault="006C5CE7">
            <w:pPr>
              <w:pStyle w:val="TableBody"/>
              <w:spacing w:line="360" w:lineRule="auto"/>
              <w:pPrChange w:id="166" w:author="Andrew Mulya" w:date="2021-06-26T23:47:00Z">
                <w:pPr>
                  <w:pStyle w:val="TableBody"/>
                  <w:ind w:firstLine="0"/>
                </w:pPr>
              </w:pPrChange>
            </w:pPr>
            <w:ins w:id="167" w:author="Andrew Mulya" w:date="2021-06-26T23:17:00Z">
              <w:r w:rsidRPr="00063380">
                <w:t>1</w:t>
              </w:r>
            </w:ins>
          </w:p>
        </w:tc>
        <w:tc>
          <w:tcPr>
            <w:tcW w:w="2345" w:type="dxa"/>
            <w:tcPrChange w:id="168" w:author="Andrew Mulya" w:date="2021-06-26T23:20:00Z">
              <w:tcPr>
                <w:tcW w:w="5827" w:type="dxa"/>
              </w:tcPr>
            </w:tcPrChange>
          </w:tcPr>
          <w:p w14:paraId="3C2564DD" w14:textId="0F37B85F" w:rsidR="006C5CE7" w:rsidRPr="00063380" w:rsidRDefault="006C5CE7">
            <w:pPr>
              <w:pStyle w:val="TableBody"/>
              <w:spacing w:line="360" w:lineRule="auto"/>
              <w:pPrChange w:id="169" w:author="Andrew Mulya" w:date="2021-06-26T23:36:00Z">
                <w:pPr>
                  <w:pStyle w:val="TableBody"/>
                  <w:ind w:firstLine="0"/>
                </w:pPr>
              </w:pPrChange>
            </w:pPr>
            <w:ins w:id="170" w:author="Andrew Mulya" w:date="2021-06-26T23:18:00Z">
              <w:r w:rsidRPr="00063380">
                <w:t>__construct()</w:t>
              </w:r>
            </w:ins>
          </w:p>
        </w:tc>
        <w:tc>
          <w:tcPr>
            <w:tcW w:w="6210" w:type="dxa"/>
            <w:tcPrChange w:id="171" w:author="Andrew Mulya" w:date="2021-06-26T23:20:00Z">
              <w:tcPr>
                <w:tcW w:w="3226" w:type="dxa"/>
              </w:tcPr>
            </w:tcPrChange>
          </w:tcPr>
          <w:p w14:paraId="019B3CC5" w14:textId="3EBBC4E9" w:rsidR="006C5CE7" w:rsidRPr="00063380" w:rsidRDefault="00326298">
            <w:pPr>
              <w:pStyle w:val="TableBody"/>
              <w:spacing w:line="360" w:lineRule="auto"/>
              <w:pPrChange w:id="172" w:author="Andrew Mulya" w:date="2021-06-26T23:36:00Z">
                <w:pPr>
                  <w:pStyle w:val="TableBody"/>
                  <w:ind w:firstLine="0"/>
                </w:pPr>
              </w:pPrChange>
            </w:pPr>
            <w:ins w:id="173" w:author="Andrew Mulya" w:date="2021-06-26T23:25:00Z">
              <w:r w:rsidRPr="00063380">
                <w:t>Memuat model</w:t>
              </w:r>
            </w:ins>
            <w:ins w:id="174" w:author="Andrew Mulya" w:date="2021-06-26T23:27:00Z">
              <w:r w:rsidRPr="00063380">
                <w:t xml:space="preserve"> dan </w:t>
              </w:r>
              <w:r w:rsidRPr="00063380">
                <w:rPr>
                  <w:rPrChange w:id="175" w:author="Andrew Mulya" w:date="2021-06-26T23:36:00Z">
                    <w:rPr>
                      <w:i/>
                      <w:iCs/>
                    </w:rPr>
                  </w:rPrChange>
                </w:rPr>
                <w:t>helper</w:t>
              </w:r>
            </w:ins>
            <w:ins w:id="176" w:author="Andrew Mulya" w:date="2021-06-26T23:25:00Z">
              <w:r w:rsidRPr="00063380">
                <w:t xml:space="preserve"> yang akan digunakan, yaitu </w:t>
              </w:r>
              <w:r w:rsidRPr="00B42C47">
                <w:rPr>
                  <w:i/>
                  <w:iCs/>
                </w:rPr>
                <w:t>customer_model</w:t>
              </w:r>
              <w:r w:rsidRPr="00063380">
                <w:t xml:space="preserve"> serta</w:t>
              </w:r>
            </w:ins>
            <w:ins w:id="177" w:author="Andrew Mulya" w:date="2021-06-26T23:26:00Z">
              <w:r w:rsidRPr="00063380">
                <w:t xml:space="preserve"> </w:t>
              </w:r>
              <w:r w:rsidRPr="00B42C47">
                <w:rPr>
                  <w:i/>
                  <w:iCs/>
                </w:rPr>
                <w:t>sales_helper</w:t>
              </w:r>
            </w:ins>
            <w:ins w:id="178" w:author="Andrew Mulya" w:date="2021-06-26T23:32:00Z">
              <w:r w:rsidRPr="00063380">
                <w:t>.</w:t>
              </w:r>
            </w:ins>
          </w:p>
        </w:tc>
      </w:tr>
      <w:tr w:rsidR="006C5CE7" w14:paraId="31FAA415" w14:textId="77777777" w:rsidTr="00A977B5">
        <w:tc>
          <w:tcPr>
            <w:tcW w:w="625" w:type="dxa"/>
            <w:tcPrChange w:id="179" w:author="Andrew Mulya" w:date="2021-06-26T23:20:00Z">
              <w:tcPr>
                <w:tcW w:w="625" w:type="dxa"/>
              </w:tcPr>
            </w:tcPrChange>
          </w:tcPr>
          <w:p w14:paraId="5D74266A" w14:textId="2BF4AEBA" w:rsidR="006C5CE7" w:rsidRPr="00063380" w:rsidRDefault="006C5CE7" w:rsidP="006727AF">
            <w:pPr>
              <w:pStyle w:val="TableBody"/>
              <w:spacing w:line="360" w:lineRule="auto"/>
            </w:pPr>
            <w:ins w:id="180" w:author="Andrew Mulya" w:date="2021-06-26T23:17:00Z">
              <w:r w:rsidRPr="00063380">
                <w:t>2</w:t>
              </w:r>
            </w:ins>
          </w:p>
        </w:tc>
        <w:tc>
          <w:tcPr>
            <w:tcW w:w="2345" w:type="dxa"/>
            <w:tcPrChange w:id="181" w:author="Andrew Mulya" w:date="2021-06-26T23:20:00Z">
              <w:tcPr>
                <w:tcW w:w="5827" w:type="dxa"/>
              </w:tcPr>
            </w:tcPrChange>
          </w:tcPr>
          <w:p w14:paraId="4BF28A1F" w14:textId="5FDBB3FE" w:rsidR="006C5CE7" w:rsidRPr="00063380" w:rsidRDefault="006C5CE7">
            <w:pPr>
              <w:pStyle w:val="TableBody"/>
              <w:spacing w:line="360" w:lineRule="auto"/>
              <w:pPrChange w:id="182" w:author="Andrew Mulya" w:date="2021-06-26T23:36:00Z">
                <w:pPr>
                  <w:pStyle w:val="TableBody"/>
                  <w:ind w:firstLine="0"/>
                </w:pPr>
              </w:pPrChange>
            </w:pPr>
            <w:ins w:id="183" w:author="Andrew Mulya" w:date="2021-06-26T23:19:00Z">
              <w:r w:rsidRPr="00063380">
                <w:t>index()</w:t>
              </w:r>
            </w:ins>
          </w:p>
        </w:tc>
        <w:tc>
          <w:tcPr>
            <w:tcW w:w="6210" w:type="dxa"/>
            <w:tcPrChange w:id="184" w:author="Andrew Mulya" w:date="2021-06-26T23:20:00Z">
              <w:tcPr>
                <w:tcW w:w="3226" w:type="dxa"/>
              </w:tcPr>
            </w:tcPrChange>
          </w:tcPr>
          <w:p w14:paraId="32A9AA65" w14:textId="58F6C8BD" w:rsidR="006C5CE7" w:rsidRPr="00063380" w:rsidRDefault="00326298">
            <w:pPr>
              <w:pStyle w:val="TableBody"/>
              <w:spacing w:line="360" w:lineRule="auto"/>
              <w:pPrChange w:id="185" w:author="Andrew Mulya" w:date="2021-06-26T23:36:00Z">
                <w:pPr>
                  <w:pStyle w:val="TableBody"/>
                  <w:ind w:firstLine="0"/>
                </w:pPr>
              </w:pPrChange>
            </w:pPr>
            <w:ins w:id="186" w:author="Andrew Mulya" w:date="2021-06-26T23:29:00Z">
              <w:r w:rsidRPr="00063380">
                <w:t xml:space="preserve">Mengarahkan pengguna ke halaman utama </w:t>
              </w:r>
              <w:r w:rsidRPr="00063380">
                <w:rPr>
                  <w:rPrChange w:id="187" w:author="Andrew Mulya" w:date="2021-06-26T23:36:00Z">
                    <w:rPr>
                      <w:i/>
                      <w:iCs/>
                    </w:rPr>
                  </w:rPrChange>
                </w:rPr>
                <w:t>customer</w:t>
              </w:r>
            </w:ins>
            <w:ins w:id="188" w:author="Andrew Mulya" w:date="2021-06-26T23:30:00Z">
              <w:r w:rsidRPr="00063380">
                <w:t xml:space="preserve">, dan mengirimkan data </w:t>
              </w:r>
              <w:r w:rsidRPr="00063380">
                <w:rPr>
                  <w:rPrChange w:id="189" w:author="Andrew Mulya" w:date="2021-06-26T23:36:00Z">
                    <w:rPr>
                      <w:i/>
                      <w:iCs/>
                    </w:rPr>
                  </w:rPrChange>
                </w:rPr>
                <w:t>customer</w:t>
              </w:r>
              <w:r w:rsidRPr="00063380">
                <w:t xml:space="preserve"> dan diskon dari </w:t>
              </w:r>
              <w:r w:rsidRPr="00063380">
                <w:rPr>
                  <w:rPrChange w:id="190" w:author="Andrew Mulya" w:date="2021-06-26T23:36:00Z">
                    <w:rPr>
                      <w:i/>
                      <w:iCs/>
                    </w:rPr>
                  </w:rPrChange>
                </w:rPr>
                <w:t xml:space="preserve">customer_model </w:t>
              </w:r>
              <w:r w:rsidRPr="00063380">
                <w:t>ke view.</w:t>
              </w:r>
            </w:ins>
            <w:ins w:id="191" w:author="Andrew Mulya" w:date="2021-06-26T23:29:00Z">
              <w:r w:rsidRPr="00063380">
                <w:t xml:space="preserve"> </w:t>
              </w:r>
            </w:ins>
          </w:p>
        </w:tc>
      </w:tr>
      <w:tr w:rsidR="006C5CE7" w14:paraId="01E99A8D" w14:textId="77777777" w:rsidTr="00A977B5">
        <w:tc>
          <w:tcPr>
            <w:tcW w:w="625" w:type="dxa"/>
            <w:tcPrChange w:id="192" w:author="Andrew Mulya" w:date="2021-06-26T23:20:00Z">
              <w:tcPr>
                <w:tcW w:w="625" w:type="dxa"/>
              </w:tcPr>
            </w:tcPrChange>
          </w:tcPr>
          <w:p w14:paraId="777586BA" w14:textId="64DFD7E1" w:rsidR="006C5CE7" w:rsidRPr="00063380" w:rsidRDefault="006C5CE7">
            <w:pPr>
              <w:pStyle w:val="TableBody"/>
              <w:spacing w:line="360" w:lineRule="auto"/>
              <w:pPrChange w:id="193" w:author="Andrew Mulya" w:date="2021-06-26T23:47:00Z">
                <w:pPr>
                  <w:pStyle w:val="TableBody"/>
                  <w:ind w:firstLine="0"/>
                </w:pPr>
              </w:pPrChange>
            </w:pPr>
            <w:ins w:id="194" w:author="Andrew Mulya" w:date="2021-06-26T23:17:00Z">
              <w:r w:rsidRPr="00063380">
                <w:t>3</w:t>
              </w:r>
            </w:ins>
          </w:p>
        </w:tc>
        <w:tc>
          <w:tcPr>
            <w:tcW w:w="2345" w:type="dxa"/>
            <w:tcPrChange w:id="195" w:author="Andrew Mulya" w:date="2021-06-26T23:20:00Z">
              <w:tcPr>
                <w:tcW w:w="5827" w:type="dxa"/>
              </w:tcPr>
            </w:tcPrChange>
          </w:tcPr>
          <w:p w14:paraId="72BE8A40" w14:textId="4C224A9C" w:rsidR="006C5CE7" w:rsidRPr="00063380" w:rsidRDefault="006C5CE7">
            <w:pPr>
              <w:pStyle w:val="TableBody"/>
              <w:spacing w:line="360" w:lineRule="auto"/>
              <w:pPrChange w:id="196" w:author="Andrew Mulya" w:date="2021-06-26T23:36:00Z">
                <w:pPr>
                  <w:pStyle w:val="TableBody"/>
                  <w:ind w:firstLine="0"/>
                </w:pPr>
              </w:pPrChange>
            </w:pPr>
            <w:ins w:id="197" w:author="Andrew Mulya" w:date="2021-06-26T23:19:00Z">
              <w:r w:rsidRPr="00063380">
                <w:t>api_customer_info()</w:t>
              </w:r>
            </w:ins>
          </w:p>
        </w:tc>
        <w:tc>
          <w:tcPr>
            <w:tcW w:w="6210" w:type="dxa"/>
            <w:tcPrChange w:id="198" w:author="Andrew Mulya" w:date="2021-06-26T23:20:00Z">
              <w:tcPr>
                <w:tcW w:w="3226" w:type="dxa"/>
              </w:tcPr>
            </w:tcPrChange>
          </w:tcPr>
          <w:p w14:paraId="12CA9CAF" w14:textId="507C3F61" w:rsidR="006C5CE7" w:rsidRPr="00063380" w:rsidRDefault="00D96918">
            <w:pPr>
              <w:pStyle w:val="TableBody"/>
              <w:spacing w:line="360" w:lineRule="auto"/>
              <w:pPrChange w:id="199" w:author="Andrew Mulya" w:date="2021-06-26T23:36:00Z">
                <w:pPr>
                  <w:pStyle w:val="TableBody"/>
                  <w:ind w:firstLine="0"/>
                </w:pPr>
              </w:pPrChange>
            </w:pPr>
            <w:ins w:id="200" w:author="Andrew Mulya" w:date="2021-06-27T00:06:00Z">
              <w:r>
                <w:t xml:space="preserve">Fungsi </w:t>
              </w:r>
            </w:ins>
            <w:ins w:id="201" w:author="Andrew Mulya" w:date="2021-06-26T23:31:00Z">
              <w:r w:rsidR="00326298" w:rsidRPr="00063380">
                <w:t xml:space="preserve">API yang digunakan untuk mengirimkan informasi seorang </w:t>
              </w:r>
              <w:r w:rsidR="00326298" w:rsidRPr="00063380">
                <w:rPr>
                  <w:rPrChange w:id="202" w:author="Andrew Mulya" w:date="2021-06-26T23:36:00Z">
                    <w:rPr>
                      <w:i/>
                      <w:iCs/>
                    </w:rPr>
                  </w:rPrChange>
                </w:rPr>
                <w:t>customer</w:t>
              </w:r>
              <w:r w:rsidR="00326298" w:rsidRPr="00063380">
                <w:t xml:space="preserve"> ketika modal </w:t>
              </w:r>
              <w:r w:rsidR="00326298" w:rsidRPr="00063380">
                <w:rPr>
                  <w:rPrChange w:id="203" w:author="Andrew Mulya" w:date="2021-06-26T23:36:00Z">
                    <w:rPr>
                      <w:i/>
                      <w:iCs/>
                    </w:rPr>
                  </w:rPrChange>
                </w:rPr>
                <w:t xml:space="preserve">edit customer </w:t>
              </w:r>
              <w:r w:rsidR="00326298" w:rsidRPr="00063380">
                <w:t>ditekan.</w:t>
              </w:r>
            </w:ins>
          </w:p>
        </w:tc>
      </w:tr>
      <w:tr w:rsidR="006C5CE7" w14:paraId="3DE6E0F2" w14:textId="77777777" w:rsidTr="00A977B5">
        <w:trPr>
          <w:ins w:id="204" w:author="Andrew Mulya" w:date="2021-06-26T23:19:00Z"/>
        </w:trPr>
        <w:tc>
          <w:tcPr>
            <w:tcW w:w="625" w:type="dxa"/>
            <w:tcPrChange w:id="205" w:author="Andrew Mulya" w:date="2021-06-26T23:20:00Z">
              <w:tcPr>
                <w:tcW w:w="625" w:type="dxa"/>
              </w:tcPr>
            </w:tcPrChange>
          </w:tcPr>
          <w:p w14:paraId="0ED88FAA" w14:textId="5D507B34" w:rsidR="006C5CE7" w:rsidRPr="00063380" w:rsidRDefault="006C5CE7">
            <w:pPr>
              <w:pStyle w:val="TableBody"/>
              <w:spacing w:line="360" w:lineRule="auto"/>
              <w:rPr>
                <w:ins w:id="206" w:author="Andrew Mulya" w:date="2021-06-26T23:19:00Z"/>
              </w:rPr>
              <w:pPrChange w:id="207" w:author="Andrew Mulya" w:date="2021-06-26T23:47:00Z">
                <w:pPr>
                  <w:pStyle w:val="TableBody"/>
                  <w:ind w:firstLine="0"/>
                </w:pPr>
              </w:pPrChange>
            </w:pPr>
            <w:ins w:id="208" w:author="Andrew Mulya" w:date="2021-06-26T23:19:00Z">
              <w:r w:rsidRPr="00063380">
                <w:t>4</w:t>
              </w:r>
            </w:ins>
          </w:p>
        </w:tc>
        <w:tc>
          <w:tcPr>
            <w:tcW w:w="2345" w:type="dxa"/>
            <w:tcPrChange w:id="209" w:author="Andrew Mulya" w:date="2021-06-26T23:20:00Z">
              <w:tcPr>
                <w:tcW w:w="5827" w:type="dxa"/>
              </w:tcPr>
            </w:tcPrChange>
          </w:tcPr>
          <w:p w14:paraId="250C3165" w14:textId="03B2C578" w:rsidR="006C5CE7" w:rsidRPr="00063380" w:rsidRDefault="006C5CE7">
            <w:pPr>
              <w:pStyle w:val="TableBody"/>
              <w:spacing w:line="360" w:lineRule="auto"/>
              <w:rPr>
                <w:ins w:id="210" w:author="Andrew Mulya" w:date="2021-06-26T23:19:00Z"/>
              </w:rPr>
              <w:pPrChange w:id="211" w:author="Andrew Mulya" w:date="2021-06-26T23:36:00Z">
                <w:pPr>
                  <w:pStyle w:val="TableBody"/>
                  <w:ind w:firstLine="0"/>
                </w:pPr>
              </w:pPrChange>
            </w:pPr>
            <w:ins w:id="212" w:author="Andrew Mulya" w:date="2021-06-26T23:20:00Z">
              <w:r w:rsidRPr="00063380">
                <w:t>add()</w:t>
              </w:r>
            </w:ins>
          </w:p>
        </w:tc>
        <w:tc>
          <w:tcPr>
            <w:tcW w:w="6210" w:type="dxa"/>
            <w:tcPrChange w:id="213" w:author="Andrew Mulya" w:date="2021-06-26T23:20:00Z">
              <w:tcPr>
                <w:tcW w:w="3226" w:type="dxa"/>
              </w:tcPr>
            </w:tcPrChange>
          </w:tcPr>
          <w:p w14:paraId="5FCFB1DA" w14:textId="1A856A7B" w:rsidR="006C5CE7" w:rsidRPr="00D51E4A" w:rsidRDefault="00326298">
            <w:pPr>
              <w:pStyle w:val="TableBody"/>
              <w:spacing w:line="360" w:lineRule="auto"/>
              <w:rPr>
                <w:ins w:id="214" w:author="Andrew Mulya" w:date="2021-06-26T23:19:00Z"/>
              </w:rPr>
              <w:pPrChange w:id="215" w:author="Andrew Mulya" w:date="2021-06-26T23:36:00Z">
                <w:pPr>
                  <w:pStyle w:val="TableBody"/>
                  <w:ind w:firstLine="0"/>
                </w:pPr>
              </w:pPrChange>
            </w:pPr>
            <w:ins w:id="216" w:author="Andrew Mulya" w:date="2021-06-26T23:33:00Z">
              <w:r w:rsidRPr="00063380">
                <w:t xml:space="preserve">Menyimpan data </w:t>
              </w:r>
            </w:ins>
            <w:ins w:id="217" w:author="Andrew Mulya" w:date="2021-06-26T23:34:00Z">
              <w:r w:rsidRPr="00063380">
                <w:rPr>
                  <w:rPrChange w:id="218" w:author="Andrew Mulya" w:date="2021-06-26T23:36:00Z">
                    <w:rPr>
                      <w:i/>
                      <w:iCs/>
                    </w:rPr>
                  </w:rPrChange>
                </w:rPr>
                <w:t xml:space="preserve">customer </w:t>
              </w:r>
              <w:r w:rsidRPr="00D51E4A">
                <w:t>baru ke dalam database</w:t>
              </w:r>
            </w:ins>
            <w:ins w:id="219" w:author="Andrew Mulya" w:date="2021-06-26T23:35:00Z">
              <w:r w:rsidRPr="00D51E4A">
                <w:t>.</w:t>
              </w:r>
            </w:ins>
          </w:p>
        </w:tc>
      </w:tr>
      <w:tr w:rsidR="006C5CE7" w14:paraId="14C1C8FE" w14:textId="77777777" w:rsidTr="00A977B5">
        <w:tc>
          <w:tcPr>
            <w:tcW w:w="625" w:type="dxa"/>
            <w:tcPrChange w:id="220" w:author="Andrew Mulya" w:date="2021-06-26T23:20:00Z">
              <w:tcPr>
                <w:tcW w:w="625" w:type="dxa"/>
              </w:tcPr>
            </w:tcPrChange>
          </w:tcPr>
          <w:p w14:paraId="79DAD6CE" w14:textId="7983B620" w:rsidR="006C5CE7" w:rsidRPr="00063380" w:rsidRDefault="006C5CE7">
            <w:pPr>
              <w:pStyle w:val="TableBody"/>
              <w:spacing w:line="360" w:lineRule="auto"/>
              <w:pPrChange w:id="221" w:author="Andrew Mulya" w:date="2021-06-26T23:47:00Z">
                <w:pPr>
                  <w:pStyle w:val="TableBody"/>
                  <w:ind w:firstLine="0"/>
                </w:pPr>
              </w:pPrChange>
            </w:pPr>
            <w:ins w:id="222" w:author="Andrew Mulya" w:date="2021-06-26T23:19:00Z">
              <w:r w:rsidRPr="00063380">
                <w:t>5</w:t>
              </w:r>
            </w:ins>
          </w:p>
        </w:tc>
        <w:tc>
          <w:tcPr>
            <w:tcW w:w="2345" w:type="dxa"/>
            <w:tcPrChange w:id="223" w:author="Andrew Mulya" w:date="2021-06-26T23:20:00Z">
              <w:tcPr>
                <w:tcW w:w="5827" w:type="dxa"/>
              </w:tcPr>
            </w:tcPrChange>
          </w:tcPr>
          <w:p w14:paraId="5B6F96E5" w14:textId="247E47E8" w:rsidR="006C5CE7" w:rsidRPr="00063380" w:rsidRDefault="006C5CE7">
            <w:pPr>
              <w:pStyle w:val="TableBody"/>
              <w:spacing w:line="360" w:lineRule="auto"/>
              <w:pPrChange w:id="224" w:author="Andrew Mulya" w:date="2021-06-26T23:36:00Z">
                <w:pPr>
                  <w:pStyle w:val="TableBody"/>
                  <w:ind w:firstLine="0"/>
                </w:pPr>
              </w:pPrChange>
            </w:pPr>
            <w:ins w:id="225" w:author="Andrew Mulya" w:date="2021-06-26T23:19:00Z">
              <w:r w:rsidRPr="00063380">
                <w:t>edit()</w:t>
              </w:r>
            </w:ins>
          </w:p>
        </w:tc>
        <w:tc>
          <w:tcPr>
            <w:tcW w:w="6210" w:type="dxa"/>
            <w:tcPrChange w:id="226" w:author="Andrew Mulya" w:date="2021-06-26T23:20:00Z">
              <w:tcPr>
                <w:tcW w:w="3226" w:type="dxa"/>
              </w:tcPr>
            </w:tcPrChange>
          </w:tcPr>
          <w:p w14:paraId="62FCBBE9" w14:textId="4D964FEF" w:rsidR="006C5CE7" w:rsidRPr="00063380" w:rsidRDefault="00326298">
            <w:pPr>
              <w:pStyle w:val="TableBody"/>
              <w:spacing w:line="360" w:lineRule="auto"/>
              <w:pPrChange w:id="227" w:author="Andrew Mulya" w:date="2021-06-26T23:36:00Z">
                <w:pPr>
                  <w:pStyle w:val="TableBody"/>
                  <w:ind w:firstLine="0"/>
                </w:pPr>
              </w:pPrChange>
            </w:pPr>
            <w:ins w:id="228" w:author="Andrew Mulya" w:date="2021-06-26T23:34:00Z">
              <w:r w:rsidRPr="00063380">
                <w:t xml:space="preserve">Menyimpan perubahan data </w:t>
              </w:r>
              <w:r w:rsidRPr="00063380">
                <w:rPr>
                  <w:rPrChange w:id="229" w:author="Andrew Mulya" w:date="2021-06-26T23:36:00Z">
                    <w:rPr>
                      <w:i/>
                      <w:iCs/>
                    </w:rPr>
                  </w:rPrChange>
                </w:rPr>
                <w:t xml:space="preserve">customer </w:t>
              </w:r>
              <w:r w:rsidRPr="00063380">
                <w:t>ke dalam database</w:t>
              </w:r>
            </w:ins>
            <w:ins w:id="230" w:author="Andrew Mulya" w:date="2021-06-26T23:35:00Z">
              <w:r w:rsidRPr="00063380">
                <w:t>.</w:t>
              </w:r>
            </w:ins>
          </w:p>
        </w:tc>
      </w:tr>
      <w:tr w:rsidR="006C5CE7" w14:paraId="3D802DD6" w14:textId="77777777" w:rsidTr="00A977B5">
        <w:tc>
          <w:tcPr>
            <w:tcW w:w="625" w:type="dxa"/>
            <w:tcPrChange w:id="231" w:author="Andrew Mulya" w:date="2021-06-26T23:20:00Z">
              <w:tcPr>
                <w:tcW w:w="625" w:type="dxa"/>
              </w:tcPr>
            </w:tcPrChange>
          </w:tcPr>
          <w:p w14:paraId="6948689A" w14:textId="00E9E5AB" w:rsidR="006C5CE7" w:rsidRPr="00063380" w:rsidRDefault="006C5CE7">
            <w:pPr>
              <w:pStyle w:val="TableBody"/>
              <w:spacing w:line="360" w:lineRule="auto"/>
              <w:pPrChange w:id="232" w:author="Andrew Mulya" w:date="2021-06-26T23:47:00Z">
                <w:pPr>
                  <w:pStyle w:val="TableBody"/>
                  <w:ind w:firstLine="0"/>
                </w:pPr>
              </w:pPrChange>
            </w:pPr>
            <w:ins w:id="233" w:author="Andrew Mulya" w:date="2021-06-26T23:20:00Z">
              <w:r w:rsidRPr="00063380">
                <w:lastRenderedPageBreak/>
                <w:t>6</w:t>
              </w:r>
            </w:ins>
          </w:p>
        </w:tc>
        <w:tc>
          <w:tcPr>
            <w:tcW w:w="2345" w:type="dxa"/>
            <w:tcPrChange w:id="234" w:author="Andrew Mulya" w:date="2021-06-26T23:20:00Z">
              <w:tcPr>
                <w:tcW w:w="5827" w:type="dxa"/>
              </w:tcPr>
            </w:tcPrChange>
          </w:tcPr>
          <w:p w14:paraId="19E1BBDB" w14:textId="1276768E" w:rsidR="006C5CE7" w:rsidRPr="00063380" w:rsidRDefault="006C5CE7">
            <w:pPr>
              <w:pStyle w:val="TableBody"/>
              <w:spacing w:line="360" w:lineRule="auto"/>
              <w:pPrChange w:id="235" w:author="Andrew Mulya" w:date="2021-06-26T23:36:00Z">
                <w:pPr>
                  <w:pStyle w:val="TableBody"/>
                  <w:ind w:firstLine="0"/>
                </w:pPr>
              </w:pPrChange>
            </w:pPr>
            <w:ins w:id="236" w:author="Andrew Mulya" w:date="2021-06-26T23:19:00Z">
              <w:r w:rsidRPr="00063380">
                <w:t>delete()</w:t>
              </w:r>
            </w:ins>
          </w:p>
        </w:tc>
        <w:tc>
          <w:tcPr>
            <w:tcW w:w="6210" w:type="dxa"/>
            <w:tcPrChange w:id="237" w:author="Andrew Mulya" w:date="2021-06-26T23:20:00Z">
              <w:tcPr>
                <w:tcW w:w="3226" w:type="dxa"/>
              </w:tcPr>
            </w:tcPrChange>
          </w:tcPr>
          <w:p w14:paraId="03F08738" w14:textId="1178425B" w:rsidR="006C5CE7" w:rsidRPr="00063380" w:rsidRDefault="00326298">
            <w:pPr>
              <w:pStyle w:val="TableBody"/>
              <w:spacing w:line="360" w:lineRule="auto"/>
              <w:pPrChange w:id="238" w:author="Andrew Mulya" w:date="2021-06-26T23:36:00Z">
                <w:pPr>
                  <w:pStyle w:val="TableBody"/>
                  <w:ind w:firstLine="0"/>
                </w:pPr>
              </w:pPrChange>
            </w:pPr>
            <w:ins w:id="239" w:author="Andrew Mulya" w:date="2021-06-26T23:35:00Z">
              <w:r w:rsidRPr="00063380">
                <w:t xml:space="preserve">Menghapus seorang </w:t>
              </w:r>
              <w:r w:rsidRPr="00063380">
                <w:rPr>
                  <w:rPrChange w:id="240" w:author="Andrew Mulya" w:date="2021-06-26T23:36:00Z">
                    <w:rPr>
                      <w:i/>
                      <w:iCs/>
                    </w:rPr>
                  </w:rPrChange>
                </w:rPr>
                <w:t xml:space="preserve">customer </w:t>
              </w:r>
              <w:r w:rsidRPr="00063380">
                <w:t>dari database.</w:t>
              </w:r>
            </w:ins>
          </w:p>
        </w:tc>
      </w:tr>
      <w:tr w:rsidR="006C5CE7" w14:paraId="258EE563" w14:textId="77777777" w:rsidTr="00A977B5">
        <w:tc>
          <w:tcPr>
            <w:tcW w:w="625" w:type="dxa"/>
            <w:tcPrChange w:id="241" w:author="Andrew Mulya" w:date="2021-06-26T23:20:00Z">
              <w:tcPr>
                <w:tcW w:w="625" w:type="dxa"/>
              </w:tcPr>
            </w:tcPrChange>
          </w:tcPr>
          <w:p w14:paraId="796B30F2" w14:textId="68F254EF" w:rsidR="006C5CE7" w:rsidRPr="00063380" w:rsidRDefault="006C5CE7">
            <w:pPr>
              <w:pStyle w:val="TableBody"/>
              <w:spacing w:line="360" w:lineRule="auto"/>
              <w:pPrChange w:id="242" w:author="Andrew Mulya" w:date="2021-06-26T23:47:00Z">
                <w:pPr>
                  <w:pStyle w:val="TableBody"/>
                  <w:ind w:firstLine="0"/>
                </w:pPr>
              </w:pPrChange>
            </w:pPr>
            <w:ins w:id="243" w:author="Andrew Mulya" w:date="2021-06-26T23:20:00Z">
              <w:r w:rsidRPr="00063380">
                <w:t>7</w:t>
              </w:r>
            </w:ins>
          </w:p>
        </w:tc>
        <w:tc>
          <w:tcPr>
            <w:tcW w:w="2345" w:type="dxa"/>
            <w:tcPrChange w:id="244" w:author="Andrew Mulya" w:date="2021-06-26T23:20:00Z">
              <w:tcPr>
                <w:tcW w:w="5827" w:type="dxa"/>
              </w:tcPr>
            </w:tcPrChange>
          </w:tcPr>
          <w:p w14:paraId="2041BBB0" w14:textId="7FEAF251" w:rsidR="006C5CE7" w:rsidRPr="00063380" w:rsidRDefault="006C5CE7">
            <w:pPr>
              <w:pStyle w:val="TableBody"/>
              <w:spacing w:line="360" w:lineRule="auto"/>
              <w:pPrChange w:id="245" w:author="Andrew Mulya" w:date="2021-06-26T23:36:00Z">
                <w:pPr>
                  <w:pStyle w:val="TableBody"/>
                  <w:ind w:firstLine="0"/>
                </w:pPr>
              </w:pPrChange>
            </w:pPr>
            <w:ins w:id="246" w:author="Andrew Mulya" w:date="2021-06-26T23:20:00Z">
              <w:r w:rsidRPr="00063380">
                <w:t>edit_discount()</w:t>
              </w:r>
            </w:ins>
          </w:p>
        </w:tc>
        <w:tc>
          <w:tcPr>
            <w:tcW w:w="6210" w:type="dxa"/>
            <w:tcPrChange w:id="247" w:author="Andrew Mulya" w:date="2021-06-26T23:20:00Z">
              <w:tcPr>
                <w:tcW w:w="3226" w:type="dxa"/>
              </w:tcPr>
            </w:tcPrChange>
          </w:tcPr>
          <w:p w14:paraId="14CA0783" w14:textId="4C4B9D04" w:rsidR="006C5CE7" w:rsidRPr="00063380" w:rsidRDefault="00326298">
            <w:pPr>
              <w:pStyle w:val="TableBody"/>
              <w:spacing w:line="360" w:lineRule="auto"/>
              <w:pPrChange w:id="248" w:author="Andrew Mulya" w:date="2021-06-26T23:36:00Z">
                <w:pPr>
                  <w:pStyle w:val="TableBody"/>
                  <w:ind w:firstLine="0"/>
                </w:pPr>
              </w:pPrChange>
            </w:pPr>
            <w:ins w:id="249" w:author="Andrew Mulya" w:date="2021-06-26T23:35:00Z">
              <w:r w:rsidRPr="00063380">
                <w:t>Men</w:t>
              </w:r>
              <w:r w:rsidR="00063380" w:rsidRPr="00063380">
                <w:t xml:space="preserve">yimpan perubahan diskon yang diperoleh dari jenis </w:t>
              </w:r>
              <w:r w:rsidR="00063380" w:rsidRPr="00063380">
                <w:rPr>
                  <w:rPrChange w:id="250" w:author="Andrew Mulya" w:date="2021-06-26T23:36:00Z">
                    <w:rPr>
                      <w:i/>
                      <w:iCs/>
                    </w:rPr>
                  </w:rPrChange>
                </w:rPr>
                <w:t>customer</w:t>
              </w:r>
              <w:r w:rsidR="00063380" w:rsidRPr="00063380">
                <w:t>.</w:t>
              </w:r>
            </w:ins>
          </w:p>
        </w:tc>
      </w:tr>
      <w:tr w:rsidR="006C5CE7" w:rsidDel="006C5CE7" w14:paraId="3F5BCEC7" w14:textId="09928439" w:rsidTr="00A977B5">
        <w:trPr>
          <w:del w:id="251" w:author="Andrew Mulya" w:date="2021-06-26T23:20:00Z"/>
        </w:trPr>
        <w:tc>
          <w:tcPr>
            <w:tcW w:w="625" w:type="dxa"/>
            <w:tcPrChange w:id="252" w:author="Andrew Mulya" w:date="2021-06-26T23:20:00Z">
              <w:tcPr>
                <w:tcW w:w="625" w:type="dxa"/>
              </w:tcPr>
            </w:tcPrChange>
          </w:tcPr>
          <w:p w14:paraId="7602D4AA" w14:textId="33478411" w:rsidR="006C5CE7" w:rsidDel="006C5CE7" w:rsidRDefault="006C5CE7" w:rsidP="006727AF">
            <w:pPr>
              <w:pStyle w:val="TableBody"/>
              <w:spacing w:line="360" w:lineRule="auto"/>
              <w:rPr>
                <w:del w:id="253" w:author="Andrew Mulya" w:date="2021-06-26T23:20:00Z"/>
              </w:rPr>
            </w:pPr>
          </w:p>
        </w:tc>
        <w:tc>
          <w:tcPr>
            <w:tcW w:w="2345" w:type="dxa"/>
            <w:tcPrChange w:id="254" w:author="Andrew Mulya" w:date="2021-06-26T23:20:00Z">
              <w:tcPr>
                <w:tcW w:w="5827" w:type="dxa"/>
              </w:tcPr>
            </w:tcPrChange>
          </w:tcPr>
          <w:p w14:paraId="65A56575" w14:textId="59A23D17" w:rsidR="006C5CE7" w:rsidDel="006C5CE7" w:rsidRDefault="006C5CE7" w:rsidP="006727AF">
            <w:pPr>
              <w:pStyle w:val="TableBody"/>
              <w:spacing w:line="360" w:lineRule="auto"/>
              <w:rPr>
                <w:del w:id="255" w:author="Andrew Mulya" w:date="2021-06-26T23:20:00Z"/>
              </w:rPr>
            </w:pPr>
          </w:p>
        </w:tc>
        <w:tc>
          <w:tcPr>
            <w:tcW w:w="6210" w:type="dxa"/>
            <w:tcPrChange w:id="256" w:author="Andrew Mulya" w:date="2021-06-26T23:20:00Z">
              <w:tcPr>
                <w:tcW w:w="3226" w:type="dxa"/>
              </w:tcPr>
            </w:tcPrChange>
          </w:tcPr>
          <w:p w14:paraId="15322255" w14:textId="400E8F0C" w:rsidR="006C5CE7" w:rsidDel="006C5CE7" w:rsidRDefault="006C5CE7" w:rsidP="006727AF">
            <w:pPr>
              <w:pStyle w:val="TableBody"/>
              <w:spacing w:line="360" w:lineRule="auto"/>
              <w:rPr>
                <w:del w:id="257" w:author="Andrew Mulya" w:date="2021-06-26T23:20:00Z"/>
              </w:rPr>
            </w:pPr>
          </w:p>
        </w:tc>
      </w:tr>
    </w:tbl>
    <w:p w14:paraId="22657FD8" w14:textId="4DFA95C9" w:rsidR="006C5CE7" w:rsidRPr="006C5CE7" w:rsidRDefault="006C5CE7">
      <w:pPr>
        <w:pStyle w:val="TableBody"/>
        <w:spacing w:line="360" w:lineRule="auto"/>
        <w:rPr>
          <w:lang w:val="en-US"/>
        </w:rPr>
        <w:pPrChange w:id="258" w:author="Andrew Mulya" w:date="2021-06-26T23:35:00Z">
          <w:pPr/>
        </w:pPrChange>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6927365E" w:rsidR="006727AF" w:rsidRPr="00A977B5" w:rsidRDefault="00A331D1" w:rsidP="006727AF">
      <w:pPr>
        <w:pStyle w:val="Caption"/>
        <w:keepNext/>
        <w:rPr>
          <w:lang w:val="en-US"/>
        </w:rPr>
      </w:pPr>
      <w:bookmarkStart w:id="259" w:name="_Ref76017945"/>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11</w:t>
      </w:r>
      <w:r w:rsidR="00E1731E">
        <w:fldChar w:fldCharType="end"/>
      </w:r>
      <w:bookmarkEnd w:id="259"/>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proofErr w:type="spellEnd"/>
    </w:p>
    <w:tbl>
      <w:tblPr>
        <w:tblStyle w:val="TableGrid"/>
        <w:tblW w:w="9180" w:type="dxa"/>
        <w:tblInd w:w="535" w:type="dxa"/>
        <w:tblLook w:val="04A0" w:firstRow="1" w:lastRow="0" w:firstColumn="1" w:lastColumn="0" w:noHBand="0" w:noVBand="1"/>
        <w:tblPrChange w:id="260" w:author="Andrew Mulya" w:date="2021-06-26T23:37:00Z">
          <w:tblPr>
            <w:tblW w:w="0" w:type="auto"/>
            <w:tblLook w:val="04A0" w:firstRow="1" w:lastRow="0" w:firstColumn="1" w:lastColumn="0" w:noHBand="0" w:noVBand="1"/>
          </w:tblPr>
        </w:tblPrChange>
      </w:tblPr>
      <w:tblGrid>
        <w:gridCol w:w="619"/>
        <w:gridCol w:w="2533"/>
        <w:gridCol w:w="6028"/>
        <w:tblGridChange w:id="261">
          <w:tblGrid>
            <w:gridCol w:w="3226"/>
            <w:gridCol w:w="3226"/>
            <w:gridCol w:w="3226"/>
          </w:tblGrid>
        </w:tblGridChange>
      </w:tblGrid>
      <w:tr w:rsidR="00063380" w14:paraId="0C1A7A10" w14:textId="77777777" w:rsidTr="00A977B5">
        <w:trPr>
          <w:ins w:id="262" w:author="Andrew Mulya" w:date="2021-06-26T23:36:00Z"/>
        </w:trPr>
        <w:tc>
          <w:tcPr>
            <w:tcW w:w="619" w:type="dxa"/>
            <w:tcPrChange w:id="263" w:author="Andrew Mulya" w:date="2021-06-26T23:37:00Z">
              <w:tcPr>
                <w:tcW w:w="3226" w:type="dxa"/>
              </w:tcPr>
            </w:tcPrChange>
          </w:tcPr>
          <w:p w14:paraId="39317304" w14:textId="52141A04" w:rsidR="00063380" w:rsidRPr="00063380" w:rsidRDefault="00063380">
            <w:pPr>
              <w:pStyle w:val="TableBody"/>
              <w:spacing w:line="360" w:lineRule="auto"/>
              <w:rPr>
                <w:ins w:id="264" w:author="Andrew Mulya" w:date="2021-06-26T23:36:00Z"/>
                <w:i/>
                <w:rPrChange w:id="265" w:author="Andrew Mulya" w:date="2021-06-26T23:37:00Z">
                  <w:rPr>
                    <w:ins w:id="266" w:author="Andrew Mulya" w:date="2021-06-26T23:36:00Z"/>
                  </w:rPr>
                </w:rPrChange>
              </w:rPr>
              <w:pPrChange w:id="267" w:author="Andrew Mulya" w:date="2021-06-26T23:37:00Z">
                <w:pPr>
                  <w:ind w:firstLine="0"/>
                </w:pPr>
              </w:pPrChange>
            </w:pPr>
            <w:ins w:id="268" w:author="Andrew Mulya" w:date="2021-06-26T23:37:00Z">
              <w:r>
                <w:t>No.</w:t>
              </w:r>
            </w:ins>
          </w:p>
        </w:tc>
        <w:tc>
          <w:tcPr>
            <w:tcW w:w="2533" w:type="dxa"/>
            <w:tcPrChange w:id="269" w:author="Andrew Mulya" w:date="2021-06-26T23:37:00Z">
              <w:tcPr>
                <w:tcW w:w="3226" w:type="dxa"/>
              </w:tcPr>
            </w:tcPrChange>
          </w:tcPr>
          <w:p w14:paraId="39163D84" w14:textId="49FB5D3C" w:rsidR="00063380" w:rsidRDefault="00063380">
            <w:pPr>
              <w:pStyle w:val="TableBody"/>
              <w:spacing w:line="360" w:lineRule="auto"/>
              <w:rPr>
                <w:ins w:id="270" w:author="Andrew Mulya" w:date="2021-06-26T23:36:00Z"/>
              </w:rPr>
              <w:pPrChange w:id="271" w:author="Andrew Mulya" w:date="2021-06-26T23:37:00Z">
                <w:pPr>
                  <w:ind w:firstLine="0"/>
                </w:pPr>
              </w:pPrChange>
            </w:pPr>
            <w:ins w:id="272" w:author="Andrew Mulya" w:date="2021-06-26T23:37:00Z">
              <w:r w:rsidRPr="00580E97">
                <w:t>Nama Fungsi</w:t>
              </w:r>
            </w:ins>
          </w:p>
        </w:tc>
        <w:tc>
          <w:tcPr>
            <w:tcW w:w="6028" w:type="dxa"/>
            <w:tcPrChange w:id="273" w:author="Andrew Mulya" w:date="2021-06-26T23:37:00Z">
              <w:tcPr>
                <w:tcW w:w="3226" w:type="dxa"/>
              </w:tcPr>
            </w:tcPrChange>
          </w:tcPr>
          <w:p w14:paraId="2542BB5C" w14:textId="4B349CBD" w:rsidR="00063380" w:rsidRDefault="00063380">
            <w:pPr>
              <w:pStyle w:val="TableBody"/>
              <w:spacing w:line="360" w:lineRule="auto"/>
              <w:rPr>
                <w:ins w:id="274" w:author="Andrew Mulya" w:date="2021-06-26T23:36:00Z"/>
              </w:rPr>
              <w:pPrChange w:id="275" w:author="Andrew Mulya" w:date="2021-06-26T23:37:00Z">
                <w:pPr>
                  <w:ind w:firstLine="0"/>
                </w:pPr>
              </w:pPrChange>
            </w:pPr>
            <w:ins w:id="276" w:author="Andrew Mulya" w:date="2021-06-26T23:37:00Z">
              <w:r w:rsidRPr="00580E97">
                <w:t>Keterangan</w:t>
              </w:r>
            </w:ins>
          </w:p>
        </w:tc>
      </w:tr>
      <w:tr w:rsidR="00063380" w14:paraId="07D4AFF5" w14:textId="77777777" w:rsidTr="00A977B5">
        <w:trPr>
          <w:ins w:id="277" w:author="Andrew Mulya" w:date="2021-06-26T23:36:00Z"/>
        </w:trPr>
        <w:tc>
          <w:tcPr>
            <w:tcW w:w="619" w:type="dxa"/>
            <w:tcPrChange w:id="278" w:author="Andrew Mulya" w:date="2021-06-26T23:37:00Z">
              <w:tcPr>
                <w:tcW w:w="3226" w:type="dxa"/>
              </w:tcPr>
            </w:tcPrChange>
          </w:tcPr>
          <w:p w14:paraId="6EC96FC8" w14:textId="3C6DE59D" w:rsidR="00063380" w:rsidRPr="00063380" w:rsidRDefault="00063380">
            <w:pPr>
              <w:pStyle w:val="TableBody"/>
              <w:spacing w:line="360" w:lineRule="auto"/>
              <w:rPr>
                <w:ins w:id="279" w:author="Andrew Mulya" w:date="2021-06-26T23:36:00Z"/>
              </w:rPr>
              <w:pPrChange w:id="280" w:author="Andrew Mulya" w:date="2021-06-26T23:47:00Z">
                <w:pPr>
                  <w:ind w:firstLine="0"/>
                </w:pPr>
              </w:pPrChange>
            </w:pPr>
            <w:ins w:id="281" w:author="Andrew Mulya" w:date="2021-06-26T23:37:00Z">
              <w:r>
                <w:t>1</w:t>
              </w:r>
            </w:ins>
          </w:p>
        </w:tc>
        <w:tc>
          <w:tcPr>
            <w:tcW w:w="2533" w:type="dxa"/>
            <w:tcPrChange w:id="282" w:author="Andrew Mulya" w:date="2021-06-26T23:37:00Z">
              <w:tcPr>
                <w:tcW w:w="3226" w:type="dxa"/>
              </w:tcPr>
            </w:tcPrChange>
          </w:tcPr>
          <w:p w14:paraId="40D23FCC" w14:textId="4EC8246D" w:rsidR="00063380" w:rsidRPr="00063380" w:rsidRDefault="00063380" w:rsidP="006727AF">
            <w:pPr>
              <w:pStyle w:val="TableBody"/>
              <w:spacing w:line="360" w:lineRule="auto"/>
              <w:rPr>
                <w:ins w:id="283" w:author="Andrew Mulya" w:date="2021-06-26T23:36:00Z"/>
              </w:rPr>
            </w:pPr>
            <w:ins w:id="284" w:author="Andrew Mulya" w:date="2021-06-26T23:40:00Z">
              <w:r>
                <w:t>v</w:t>
              </w:r>
            </w:ins>
            <w:ins w:id="285" w:author="Andrew Mulya" w:date="2021-06-26T23:39:00Z">
              <w:r>
                <w:t>alidate_modal_add()</w:t>
              </w:r>
            </w:ins>
          </w:p>
        </w:tc>
        <w:tc>
          <w:tcPr>
            <w:tcW w:w="6028" w:type="dxa"/>
            <w:tcPrChange w:id="286" w:author="Andrew Mulya" w:date="2021-06-26T23:37:00Z">
              <w:tcPr>
                <w:tcW w:w="3226" w:type="dxa"/>
              </w:tcPr>
            </w:tcPrChange>
          </w:tcPr>
          <w:p w14:paraId="5CE63D90" w14:textId="4DC4173A" w:rsidR="00063380" w:rsidRPr="00063380" w:rsidRDefault="00063380" w:rsidP="006727AF">
            <w:pPr>
              <w:pStyle w:val="TableBody"/>
              <w:spacing w:line="360" w:lineRule="auto"/>
              <w:rPr>
                <w:ins w:id="287" w:author="Andrew Mulya" w:date="2021-06-26T23:36:00Z"/>
              </w:rPr>
            </w:pPr>
            <w:ins w:id="288" w:author="Andrew Mulya" w:date="2021-06-26T23:40:00Z">
              <w:r>
                <w:t xml:space="preserve">Memvalidasi </w:t>
              </w:r>
            </w:ins>
            <w:ins w:id="289" w:author="Andrew Mulya" w:date="2021-06-26T23:41:00Z">
              <w:r>
                <w:t xml:space="preserve">data </w:t>
              </w:r>
              <w:r>
                <w:rPr>
                  <w:i/>
                  <w:iCs/>
                </w:rPr>
                <w:t>post</w:t>
              </w:r>
              <w:r>
                <w:t xml:space="preserve"> ketika akan menambahkan </w:t>
              </w:r>
              <w:r>
                <w:rPr>
                  <w:i/>
                  <w:iCs/>
                </w:rPr>
                <w:t xml:space="preserve">customer </w:t>
              </w:r>
              <w:r>
                <w:t xml:space="preserve">ke </w:t>
              </w:r>
              <w:r w:rsidRPr="00A977B5">
                <w:rPr>
                  <w:i/>
                  <w:iCs/>
                </w:rPr>
                <w:t>database</w:t>
              </w:r>
              <w:r>
                <w:t>.</w:t>
              </w:r>
            </w:ins>
            <w:ins w:id="290" w:author="Andrew Mulya" w:date="2021-06-26T23:40:00Z">
              <w:r>
                <w:t xml:space="preserve"> </w:t>
              </w:r>
            </w:ins>
          </w:p>
        </w:tc>
      </w:tr>
      <w:tr w:rsidR="00063380" w14:paraId="400ADDAD" w14:textId="77777777" w:rsidTr="00A977B5">
        <w:trPr>
          <w:ins w:id="291" w:author="Andrew Mulya" w:date="2021-06-26T23:36:00Z"/>
        </w:trPr>
        <w:tc>
          <w:tcPr>
            <w:tcW w:w="619" w:type="dxa"/>
            <w:tcPrChange w:id="292" w:author="Andrew Mulya" w:date="2021-06-26T23:37:00Z">
              <w:tcPr>
                <w:tcW w:w="3226" w:type="dxa"/>
              </w:tcPr>
            </w:tcPrChange>
          </w:tcPr>
          <w:p w14:paraId="056EFA09" w14:textId="5F0E818A" w:rsidR="00063380" w:rsidRPr="00063380" w:rsidRDefault="00063380">
            <w:pPr>
              <w:pStyle w:val="TableBody"/>
              <w:spacing w:line="360" w:lineRule="auto"/>
              <w:rPr>
                <w:ins w:id="293" w:author="Andrew Mulya" w:date="2021-06-26T23:36:00Z"/>
              </w:rPr>
              <w:pPrChange w:id="294" w:author="Andrew Mulya" w:date="2021-06-26T23:47:00Z">
                <w:pPr>
                  <w:ind w:firstLine="0"/>
                </w:pPr>
              </w:pPrChange>
            </w:pPr>
            <w:ins w:id="295" w:author="Andrew Mulya" w:date="2021-06-26T23:37:00Z">
              <w:r>
                <w:t>2</w:t>
              </w:r>
            </w:ins>
          </w:p>
        </w:tc>
        <w:tc>
          <w:tcPr>
            <w:tcW w:w="2533" w:type="dxa"/>
            <w:tcPrChange w:id="296" w:author="Andrew Mulya" w:date="2021-06-26T23:37:00Z">
              <w:tcPr>
                <w:tcW w:w="3226" w:type="dxa"/>
              </w:tcPr>
            </w:tcPrChange>
          </w:tcPr>
          <w:p w14:paraId="0D7AEF4F" w14:textId="470A6796" w:rsidR="00063380" w:rsidRPr="00063380" w:rsidRDefault="00063380" w:rsidP="006727AF">
            <w:pPr>
              <w:pStyle w:val="TableBody"/>
              <w:spacing w:line="360" w:lineRule="auto"/>
              <w:rPr>
                <w:ins w:id="297" w:author="Andrew Mulya" w:date="2021-06-26T23:36:00Z"/>
              </w:rPr>
            </w:pPr>
            <w:ins w:id="298" w:author="Andrew Mulya" w:date="2021-06-26T23:40:00Z">
              <w:r>
                <w:t>v</w:t>
              </w:r>
            </w:ins>
            <w:ins w:id="299" w:author="Andrew Mulya" w:date="2021-06-26T23:39:00Z">
              <w:r>
                <w:t>alidate_modal_edit()</w:t>
              </w:r>
            </w:ins>
          </w:p>
        </w:tc>
        <w:tc>
          <w:tcPr>
            <w:tcW w:w="6028" w:type="dxa"/>
            <w:tcPrChange w:id="300" w:author="Andrew Mulya" w:date="2021-06-26T23:37:00Z">
              <w:tcPr>
                <w:tcW w:w="3226" w:type="dxa"/>
              </w:tcPr>
            </w:tcPrChange>
          </w:tcPr>
          <w:p w14:paraId="403B5A7A" w14:textId="612118DF" w:rsidR="00063380" w:rsidRPr="00063380" w:rsidRDefault="00063380" w:rsidP="006727AF">
            <w:pPr>
              <w:pStyle w:val="TableBody"/>
              <w:spacing w:line="360" w:lineRule="auto"/>
              <w:rPr>
                <w:ins w:id="301" w:author="Andrew Mulya" w:date="2021-06-26T23:36:00Z"/>
              </w:rPr>
            </w:pPr>
            <w:ins w:id="302" w:author="Andrew Mulya" w:date="2021-06-26T23:41:00Z">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ins>
          </w:p>
        </w:tc>
      </w:tr>
      <w:tr w:rsidR="00063380" w14:paraId="7FF2DB08" w14:textId="77777777" w:rsidTr="00A977B5">
        <w:trPr>
          <w:ins w:id="303" w:author="Andrew Mulya" w:date="2021-06-26T23:36:00Z"/>
        </w:trPr>
        <w:tc>
          <w:tcPr>
            <w:tcW w:w="619" w:type="dxa"/>
            <w:tcPrChange w:id="304" w:author="Andrew Mulya" w:date="2021-06-26T23:37:00Z">
              <w:tcPr>
                <w:tcW w:w="3226" w:type="dxa"/>
              </w:tcPr>
            </w:tcPrChange>
          </w:tcPr>
          <w:p w14:paraId="7BE70A23" w14:textId="4A8C6C3D" w:rsidR="00063380" w:rsidRPr="00063380" w:rsidRDefault="00063380">
            <w:pPr>
              <w:pStyle w:val="TableBody"/>
              <w:spacing w:line="360" w:lineRule="auto"/>
              <w:rPr>
                <w:ins w:id="305" w:author="Andrew Mulya" w:date="2021-06-26T23:36:00Z"/>
              </w:rPr>
              <w:pPrChange w:id="306" w:author="Andrew Mulya" w:date="2021-06-26T23:47:00Z">
                <w:pPr>
                  <w:ind w:firstLine="0"/>
                </w:pPr>
              </w:pPrChange>
            </w:pPr>
            <w:ins w:id="307" w:author="Andrew Mulya" w:date="2021-06-26T23:37:00Z">
              <w:r>
                <w:t>3</w:t>
              </w:r>
            </w:ins>
          </w:p>
        </w:tc>
        <w:tc>
          <w:tcPr>
            <w:tcW w:w="2533" w:type="dxa"/>
            <w:tcPrChange w:id="308" w:author="Andrew Mulya" w:date="2021-06-26T23:37:00Z">
              <w:tcPr>
                <w:tcW w:w="3226" w:type="dxa"/>
              </w:tcPr>
            </w:tcPrChange>
          </w:tcPr>
          <w:p w14:paraId="697CEE2D" w14:textId="054C1E28" w:rsidR="00063380" w:rsidRPr="00063380" w:rsidRDefault="00063380" w:rsidP="006727AF">
            <w:pPr>
              <w:pStyle w:val="TableBody"/>
              <w:spacing w:line="360" w:lineRule="auto"/>
              <w:rPr>
                <w:ins w:id="309" w:author="Andrew Mulya" w:date="2021-06-26T23:36:00Z"/>
              </w:rPr>
            </w:pPr>
            <w:ins w:id="310" w:author="Andrew Mulya" w:date="2021-06-26T23:40:00Z">
              <w:r>
                <w:t>v</w:t>
              </w:r>
            </w:ins>
            <w:ins w:id="311" w:author="Andrew Mulya" w:date="2021-06-26T23:39:00Z">
              <w:r>
                <w:t>alidate_edit_discount()</w:t>
              </w:r>
            </w:ins>
          </w:p>
        </w:tc>
        <w:tc>
          <w:tcPr>
            <w:tcW w:w="6028" w:type="dxa"/>
            <w:tcPrChange w:id="312" w:author="Andrew Mulya" w:date="2021-06-26T23:37:00Z">
              <w:tcPr>
                <w:tcW w:w="3226" w:type="dxa"/>
              </w:tcPr>
            </w:tcPrChange>
          </w:tcPr>
          <w:p w14:paraId="78CA3226" w14:textId="036377A6" w:rsidR="00063380" w:rsidRPr="00063380" w:rsidRDefault="00063380" w:rsidP="006727AF">
            <w:pPr>
              <w:pStyle w:val="TableBody"/>
              <w:spacing w:line="360" w:lineRule="auto"/>
              <w:rPr>
                <w:ins w:id="313" w:author="Andrew Mulya" w:date="2021-06-26T23:36:00Z"/>
              </w:rPr>
            </w:pPr>
            <w:ins w:id="314" w:author="Andrew Mulya" w:date="2021-06-26T23:41:00Z">
              <w:r>
                <w:t xml:space="preserve">Memvalidasi input </w:t>
              </w:r>
              <w:r>
                <w:rPr>
                  <w:i/>
                  <w:iCs/>
                </w:rPr>
                <w:t xml:space="preserve">post </w:t>
              </w:r>
              <w:r>
                <w:t xml:space="preserve">ketika akan menambahkan data diskon </w:t>
              </w:r>
            </w:ins>
            <w:ins w:id="315" w:author="Andrew Mulya" w:date="2021-06-26T23:42:00Z">
              <w:r>
                <w:t xml:space="preserve">yang diperoleh untuk setiap jenis </w:t>
              </w:r>
              <w:r>
                <w:rPr>
                  <w:i/>
                  <w:iCs/>
                </w:rPr>
                <w:t>customer</w:t>
              </w:r>
              <w:r>
                <w:t>.</w:t>
              </w:r>
            </w:ins>
          </w:p>
        </w:tc>
      </w:tr>
      <w:tr w:rsidR="00063380" w:rsidRPr="00063380" w14:paraId="1C12D4D5" w14:textId="77777777" w:rsidTr="00A977B5">
        <w:trPr>
          <w:ins w:id="316" w:author="Andrew Mulya" w:date="2021-06-26T23:36:00Z"/>
        </w:trPr>
        <w:tc>
          <w:tcPr>
            <w:tcW w:w="619" w:type="dxa"/>
            <w:tcPrChange w:id="317" w:author="Andrew Mulya" w:date="2021-06-26T23:37:00Z">
              <w:tcPr>
                <w:tcW w:w="3226" w:type="dxa"/>
              </w:tcPr>
            </w:tcPrChange>
          </w:tcPr>
          <w:p w14:paraId="22C9AC3B" w14:textId="08214997" w:rsidR="00063380" w:rsidRPr="00063380" w:rsidRDefault="00063380">
            <w:pPr>
              <w:pStyle w:val="TableBody"/>
              <w:spacing w:line="360" w:lineRule="auto"/>
              <w:rPr>
                <w:ins w:id="318" w:author="Andrew Mulya" w:date="2021-06-26T23:36:00Z"/>
              </w:rPr>
              <w:pPrChange w:id="319" w:author="Andrew Mulya" w:date="2021-06-26T23:47:00Z">
                <w:pPr>
                  <w:ind w:firstLine="0"/>
                </w:pPr>
              </w:pPrChange>
            </w:pPr>
            <w:ins w:id="320" w:author="Andrew Mulya" w:date="2021-06-26T23:37:00Z">
              <w:r>
                <w:t>4</w:t>
              </w:r>
            </w:ins>
          </w:p>
        </w:tc>
        <w:tc>
          <w:tcPr>
            <w:tcW w:w="2533" w:type="dxa"/>
            <w:tcPrChange w:id="321" w:author="Andrew Mulya" w:date="2021-06-26T23:37:00Z">
              <w:tcPr>
                <w:tcW w:w="3226" w:type="dxa"/>
              </w:tcPr>
            </w:tcPrChange>
          </w:tcPr>
          <w:p w14:paraId="2DE123AF" w14:textId="73755EAC" w:rsidR="00063380" w:rsidRPr="00063380" w:rsidRDefault="00063380" w:rsidP="006727AF">
            <w:pPr>
              <w:pStyle w:val="TableBody"/>
              <w:spacing w:line="360" w:lineRule="auto"/>
              <w:rPr>
                <w:ins w:id="322" w:author="Andrew Mulya" w:date="2021-06-26T23:36:00Z"/>
              </w:rPr>
            </w:pPr>
            <w:ins w:id="323" w:author="Andrew Mulya" w:date="2021-06-26T23:40:00Z">
              <w:r>
                <w:t>g</w:t>
              </w:r>
            </w:ins>
            <w:ins w:id="324" w:author="Andrew Mulya" w:date="2021-06-26T23:39:00Z">
              <w:r>
                <w:t>et_discount()</w:t>
              </w:r>
            </w:ins>
          </w:p>
        </w:tc>
        <w:tc>
          <w:tcPr>
            <w:tcW w:w="6028" w:type="dxa"/>
            <w:tcPrChange w:id="325" w:author="Andrew Mulya" w:date="2021-06-26T23:37:00Z">
              <w:tcPr>
                <w:tcW w:w="3226" w:type="dxa"/>
              </w:tcPr>
            </w:tcPrChange>
          </w:tcPr>
          <w:p w14:paraId="3122B8A8" w14:textId="40A0C285" w:rsidR="00063380" w:rsidRPr="00063380" w:rsidRDefault="00063380" w:rsidP="006727AF">
            <w:pPr>
              <w:pStyle w:val="TableBody"/>
              <w:spacing w:line="360" w:lineRule="auto"/>
              <w:rPr>
                <w:ins w:id="326" w:author="Andrew Mulya" w:date="2021-06-26T23:36:00Z"/>
              </w:rPr>
            </w:pPr>
            <w:ins w:id="327" w:author="Andrew Mulya" w:date="2021-06-26T23:42:00Z">
              <w:r>
                <w:t xml:space="preserve">Mengambil nilai diskon yang dimiliki untuk setiap jenis </w:t>
              </w:r>
              <w:r>
                <w:rPr>
                  <w:i/>
                  <w:iCs/>
                </w:rPr>
                <w:t xml:space="preserve">customer </w:t>
              </w:r>
              <w:r>
                <w:t xml:space="preserve">dari </w:t>
              </w:r>
              <w:r w:rsidRPr="00A977B5">
                <w:rPr>
                  <w:i/>
                  <w:iCs/>
                </w:rPr>
                <w:t>database</w:t>
              </w:r>
              <w:r>
                <w:t>.</w:t>
              </w:r>
            </w:ins>
          </w:p>
        </w:tc>
      </w:tr>
      <w:tr w:rsidR="00063380" w14:paraId="5E97404F" w14:textId="77777777" w:rsidTr="00A977B5">
        <w:trPr>
          <w:ins w:id="328" w:author="Andrew Mulya" w:date="2021-06-26T23:36:00Z"/>
        </w:trPr>
        <w:tc>
          <w:tcPr>
            <w:tcW w:w="619" w:type="dxa"/>
            <w:tcPrChange w:id="329" w:author="Andrew Mulya" w:date="2021-06-26T23:37:00Z">
              <w:tcPr>
                <w:tcW w:w="3226" w:type="dxa"/>
              </w:tcPr>
            </w:tcPrChange>
          </w:tcPr>
          <w:p w14:paraId="197BB404" w14:textId="0010C8C7" w:rsidR="00063380" w:rsidRPr="00063380" w:rsidRDefault="00063380">
            <w:pPr>
              <w:pStyle w:val="TableBody"/>
              <w:spacing w:line="360" w:lineRule="auto"/>
              <w:rPr>
                <w:ins w:id="330" w:author="Andrew Mulya" w:date="2021-06-26T23:36:00Z"/>
              </w:rPr>
              <w:pPrChange w:id="331" w:author="Andrew Mulya" w:date="2021-06-26T23:47:00Z">
                <w:pPr>
                  <w:ind w:firstLine="0"/>
                </w:pPr>
              </w:pPrChange>
            </w:pPr>
            <w:ins w:id="332" w:author="Andrew Mulya" w:date="2021-06-26T23:37:00Z">
              <w:r>
                <w:t>5</w:t>
              </w:r>
            </w:ins>
          </w:p>
        </w:tc>
        <w:tc>
          <w:tcPr>
            <w:tcW w:w="2533" w:type="dxa"/>
            <w:tcPrChange w:id="333" w:author="Andrew Mulya" w:date="2021-06-26T23:37:00Z">
              <w:tcPr>
                <w:tcW w:w="3226" w:type="dxa"/>
              </w:tcPr>
            </w:tcPrChange>
          </w:tcPr>
          <w:p w14:paraId="39B5BF9E" w14:textId="2864B6BD" w:rsidR="00063380" w:rsidRPr="00063380" w:rsidRDefault="00063380" w:rsidP="006727AF">
            <w:pPr>
              <w:pStyle w:val="TableBody"/>
              <w:spacing w:line="360" w:lineRule="auto"/>
              <w:rPr>
                <w:ins w:id="334" w:author="Andrew Mulya" w:date="2021-06-26T23:36:00Z"/>
              </w:rPr>
            </w:pPr>
            <w:ins w:id="335" w:author="Andrew Mulya" w:date="2021-06-26T23:40:00Z">
              <w:r>
                <w:t>f</w:t>
              </w:r>
            </w:ins>
            <w:ins w:id="336" w:author="Andrew Mulya" w:date="2021-06-26T23:39:00Z">
              <w:r>
                <w:t>ilter_data()</w:t>
              </w:r>
            </w:ins>
          </w:p>
        </w:tc>
        <w:tc>
          <w:tcPr>
            <w:tcW w:w="6028" w:type="dxa"/>
            <w:tcPrChange w:id="337" w:author="Andrew Mulya" w:date="2021-06-26T23:37:00Z">
              <w:tcPr>
                <w:tcW w:w="3226" w:type="dxa"/>
              </w:tcPr>
            </w:tcPrChange>
          </w:tcPr>
          <w:p w14:paraId="0C84D2CA" w14:textId="2E9B306A" w:rsidR="00063380" w:rsidRPr="00063380" w:rsidRDefault="00063380" w:rsidP="006727AF">
            <w:pPr>
              <w:pStyle w:val="TableBody"/>
              <w:spacing w:line="360" w:lineRule="auto"/>
              <w:rPr>
                <w:ins w:id="338" w:author="Andrew Mulya" w:date="2021-06-26T23:36:00Z"/>
              </w:rPr>
            </w:pPr>
            <w:ins w:id="339" w:author="Andrew Mulya" w:date="2021-06-26T23:42:00Z">
              <w:r>
                <w:t xml:space="preserve">Mengambil seluruh data </w:t>
              </w:r>
              <w:r>
                <w:rPr>
                  <w:i/>
                  <w:iCs/>
                </w:rPr>
                <w:t xml:space="preserve">customer </w:t>
              </w:r>
              <w:r>
                <w:t xml:space="preserve">dan total </w:t>
              </w:r>
            </w:ins>
            <w:ins w:id="340" w:author="Andrew Mulya" w:date="2021-06-26T23:43:00Z">
              <w:r>
                <w:rPr>
                  <w:i/>
                  <w:iCs/>
                </w:rPr>
                <w:t xml:space="preserve">record </w:t>
              </w:r>
              <w:r>
                <w:t xml:space="preserve">yang ada dari </w:t>
              </w:r>
              <w:r w:rsidRPr="00A977B5">
                <w:rPr>
                  <w:i/>
                  <w:iCs/>
                </w:rPr>
                <w:t>database</w:t>
              </w:r>
              <w:r>
                <w:t xml:space="preserve"> berdasarkan filter yang dipakai.</w:t>
              </w:r>
            </w:ins>
          </w:p>
        </w:tc>
      </w:tr>
      <w:tr w:rsidR="00063380" w14:paraId="3DDEADA2" w14:textId="77777777" w:rsidTr="00A977B5">
        <w:trPr>
          <w:ins w:id="341" w:author="Andrew Mulya" w:date="2021-06-26T23:36:00Z"/>
        </w:trPr>
        <w:tc>
          <w:tcPr>
            <w:tcW w:w="619" w:type="dxa"/>
            <w:tcPrChange w:id="342" w:author="Andrew Mulya" w:date="2021-06-26T23:37:00Z">
              <w:tcPr>
                <w:tcW w:w="3226" w:type="dxa"/>
              </w:tcPr>
            </w:tcPrChange>
          </w:tcPr>
          <w:p w14:paraId="6B8B07FD" w14:textId="1EF32022" w:rsidR="00063380" w:rsidRPr="00063380" w:rsidRDefault="00063380">
            <w:pPr>
              <w:pStyle w:val="TableBody"/>
              <w:spacing w:line="360" w:lineRule="auto"/>
              <w:rPr>
                <w:ins w:id="343" w:author="Andrew Mulya" w:date="2021-06-26T23:36:00Z"/>
              </w:rPr>
              <w:pPrChange w:id="344" w:author="Andrew Mulya" w:date="2021-06-26T23:47:00Z">
                <w:pPr>
                  <w:ind w:firstLine="0"/>
                </w:pPr>
              </w:pPrChange>
            </w:pPr>
            <w:ins w:id="345" w:author="Andrew Mulya" w:date="2021-06-26T23:37:00Z">
              <w:r>
                <w:t>6</w:t>
              </w:r>
            </w:ins>
          </w:p>
        </w:tc>
        <w:tc>
          <w:tcPr>
            <w:tcW w:w="2533" w:type="dxa"/>
            <w:tcPrChange w:id="346" w:author="Andrew Mulya" w:date="2021-06-26T23:37:00Z">
              <w:tcPr>
                <w:tcW w:w="3226" w:type="dxa"/>
              </w:tcPr>
            </w:tcPrChange>
          </w:tcPr>
          <w:p w14:paraId="4FBE6753" w14:textId="6F47B69A" w:rsidR="00063380" w:rsidRPr="00063380" w:rsidRDefault="00063380" w:rsidP="006727AF">
            <w:pPr>
              <w:pStyle w:val="TableBody"/>
              <w:spacing w:line="360" w:lineRule="auto"/>
              <w:rPr>
                <w:ins w:id="347" w:author="Andrew Mulya" w:date="2021-06-26T23:36:00Z"/>
              </w:rPr>
            </w:pPr>
            <w:ins w:id="348" w:author="Andrew Mulya" w:date="2021-06-26T23:40:00Z">
              <w:r>
                <w:t>when()</w:t>
              </w:r>
            </w:ins>
          </w:p>
        </w:tc>
        <w:tc>
          <w:tcPr>
            <w:tcW w:w="6028" w:type="dxa"/>
            <w:tcPrChange w:id="349" w:author="Andrew Mulya" w:date="2021-06-26T23:37:00Z">
              <w:tcPr>
                <w:tcW w:w="3226" w:type="dxa"/>
              </w:tcPr>
            </w:tcPrChange>
          </w:tcPr>
          <w:p w14:paraId="568EC314" w14:textId="1EF6E6FA" w:rsidR="00063380" w:rsidRPr="00063380" w:rsidRDefault="00063380" w:rsidP="006727AF">
            <w:pPr>
              <w:pStyle w:val="TableBody"/>
              <w:spacing w:line="360" w:lineRule="auto"/>
              <w:rPr>
                <w:ins w:id="350" w:author="Andrew Mulya" w:date="2021-06-26T23:36:00Z"/>
              </w:rPr>
            </w:pPr>
            <w:ins w:id="351" w:author="Andrew Mulya" w:date="2021-06-26T23:43:00Z">
              <w:r>
                <w:t xml:space="preserve">Fungsi untuk membantu </w:t>
              </w:r>
            </w:ins>
            <w:ins w:id="352" w:author="Andrew Mulya" w:date="2021-06-26T23:44:00Z">
              <w:r>
                <w:rPr>
                  <w:i/>
                  <w:iCs/>
                </w:rPr>
                <w:t xml:space="preserve">query when() </w:t>
              </w:r>
              <w:r>
                <w:t>di MySQL.</w:t>
              </w:r>
              <w:r>
                <w:rPr>
                  <w:i/>
                  <w:iCs/>
                </w:rPr>
                <w:t xml:space="preserve"> </w:t>
              </w:r>
            </w:ins>
          </w:p>
        </w:tc>
      </w:tr>
    </w:tbl>
    <w:p w14:paraId="66BF0543" w14:textId="77777777" w:rsidR="00AA227D" w:rsidRDefault="00AA227D">
      <w:pPr>
        <w:ind w:firstLine="0"/>
        <w:pPrChange w:id="353" w:author="Andrew Mulya" w:date="2021-06-26T23:36:00Z">
          <w:pPr>
            <w:ind w:left="540" w:firstLine="180"/>
          </w:pPr>
        </w:pPrChange>
      </w:pPr>
    </w:p>
    <w:p w14:paraId="4939D76C" w14:textId="33D58D15" w:rsidR="00AA227D" w:rsidRDefault="00425617" w:rsidP="008C56DE">
      <w:pPr>
        <w:pStyle w:val="Heading2"/>
      </w:pPr>
      <w:bookmarkStart w:id="354" w:name="_Toc76032404"/>
      <w:r>
        <w:t>Implementasi Fitur Faktur</w:t>
      </w:r>
      <w:bookmarkEnd w:id="354"/>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showroom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Fitur faktur berfungsi untuk mencatat transaksi penjualan buku. Fitur ini menggunakan dua tabel pada database yaitu tabel faktur dan tabel buku faktur. Tabel faktur mencatat informasi umum mengenai faktur, seperti data customer, tanggal pembuatan, dan status faktur. Sedangkan tabel buku faktur berfungsi untuk mencatat data buku yang terjual, seperti judul buku, jumlah buku, harga buku, diskon, dan persentase royalti penulis.</w:t>
      </w:r>
    </w:p>
    <w:p w14:paraId="023732E3" w14:textId="05C590B1"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C543BD">
        <w:t xml:space="preserve">Gambar </w:t>
      </w:r>
      <w:r w:rsidR="00C543BD">
        <w:rPr>
          <w:noProof/>
        </w:rPr>
        <w:t>1</w:t>
      </w:r>
      <w:r w:rsidR="00C543BD">
        <w:t>.</w:t>
      </w:r>
      <w:r w:rsidR="00C543BD">
        <w:rPr>
          <w:noProof/>
        </w:rPr>
        <w:t>14</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892E4CA" w:rsidR="006B4831" w:rsidRDefault="006B4831" w:rsidP="006B4831">
      <w:pPr>
        <w:pStyle w:val="Caption"/>
      </w:pPr>
      <w:bookmarkStart w:id="355" w:name="_Ref76029739"/>
      <w:bookmarkStart w:id="356" w:name="_Toc76032639"/>
      <w:r>
        <w:t xml:space="preserve">Gambar </w:t>
      </w:r>
      <w:r>
        <w:fldChar w:fldCharType="begin"/>
      </w:r>
      <w:r>
        <w:instrText xml:space="preserve"> STYLEREF 1 \s </w:instrText>
      </w:r>
      <w:r>
        <w:fldChar w:fldCharType="separate"/>
      </w:r>
      <w:r w:rsidR="00C543BD">
        <w:rPr>
          <w:noProof/>
        </w:rPr>
        <w:t>1</w:t>
      </w:r>
      <w:r>
        <w:fldChar w:fldCharType="end"/>
      </w:r>
      <w:r>
        <w:t>.</w:t>
      </w:r>
      <w:r>
        <w:fldChar w:fldCharType="begin"/>
      </w:r>
      <w:r>
        <w:instrText xml:space="preserve"> SEQ Gambar \* ARABIC \s 1 </w:instrText>
      </w:r>
      <w:r>
        <w:fldChar w:fldCharType="separate"/>
      </w:r>
      <w:r w:rsidR="00C543BD">
        <w:rPr>
          <w:noProof/>
        </w:rPr>
        <w:t>14</w:t>
      </w:r>
      <w:r>
        <w:fldChar w:fldCharType="end"/>
      </w:r>
      <w:bookmarkEnd w:id="355"/>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bookmarkEnd w:id="356"/>
      <w:proofErr w:type="spellEnd"/>
    </w:p>
    <w:p w14:paraId="1AA7E8D6" w14:textId="77777777" w:rsidR="00AA227D" w:rsidRDefault="00425617" w:rsidP="00700CB8">
      <w:pPr>
        <w:ind w:left="360"/>
      </w:pPr>
      <w:r>
        <w:lastRenderedPageBreak/>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rPr>
          <w:ins w:id="357" w:author="Andrew Mulya" w:date="2021-06-26T23:45:00Z"/>
        </w:rPr>
      </w:pPr>
      <w:r>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39D1FCED" w:rsidR="00B42C47" w:rsidRDefault="00B42C47" w:rsidP="00B42C47">
      <w:pPr>
        <w:ind w:left="360"/>
        <w:rPr>
          <w:lang w:val="en-US"/>
        </w:rPr>
      </w:pPr>
      <w:proofErr w:type="spellStart"/>
      <w:ins w:id="358" w:author="Andrew Mulya" w:date="2021-06-26T23:45:00Z">
        <w:r>
          <w:rPr>
            <w:lang w:val="en-US"/>
          </w:rPr>
          <w:t>Fitur</w:t>
        </w:r>
        <w:proofErr w:type="spellEnd"/>
        <w:r>
          <w:rPr>
            <w:lang w:val="en-US"/>
          </w:rPr>
          <w:t xml:space="preserve">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ins>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C543BD">
        <w:t xml:space="preserve">Tabel </w:t>
      </w:r>
      <w:r w:rsidR="00C543BD">
        <w:rPr>
          <w:noProof/>
        </w:rPr>
        <w:t>1</w:t>
      </w:r>
      <w:r w:rsidR="00C543BD">
        <w:t>.</w:t>
      </w:r>
      <w:r w:rsidR="00C543BD">
        <w:rPr>
          <w:noProof/>
        </w:rPr>
        <w:t>12</w:t>
      </w:r>
      <w:r w:rsidR="00514D79">
        <w:rPr>
          <w:lang w:val="en-US"/>
        </w:rPr>
        <w:fldChar w:fldCharType="end"/>
      </w:r>
      <w:ins w:id="359" w:author="Andrew Mulya" w:date="2021-06-26T23:45: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C543BD">
        <w:t xml:space="preserve">Tabel </w:t>
      </w:r>
      <w:r w:rsidR="00C543BD">
        <w:rPr>
          <w:noProof/>
        </w:rPr>
        <w:t>1</w:t>
      </w:r>
      <w:r w:rsidR="00C543BD">
        <w:t>.</w:t>
      </w:r>
      <w:r w:rsidR="00C543BD">
        <w:rPr>
          <w:noProof/>
        </w:rPr>
        <w:t>13</w:t>
      </w:r>
      <w:r w:rsidR="00514D79">
        <w:rPr>
          <w:lang w:val="en-US"/>
        </w:rPr>
        <w:fldChar w:fldCharType="end"/>
      </w:r>
      <w:r w:rsidR="00514D79">
        <w:rPr>
          <w:lang w:val="en-US"/>
        </w:rPr>
        <w:t xml:space="preserve"> </w:t>
      </w:r>
      <w:proofErr w:type="spellStart"/>
      <w:ins w:id="360" w:author="Andrew Mulya" w:date="2021-06-26T23:45: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73424E0A" w14:textId="77777777" w:rsidR="00097CD7" w:rsidRDefault="00097CD7" w:rsidP="00B42C47">
      <w:pPr>
        <w:ind w:left="360"/>
        <w:rPr>
          <w:ins w:id="361" w:author="Andrew Mulya" w:date="2021-06-26T23:45:00Z"/>
          <w:lang w:val="en-US"/>
        </w:rPr>
      </w:pPr>
    </w:p>
    <w:p w14:paraId="54645A04" w14:textId="76FB3182" w:rsidR="00097CD7" w:rsidRPr="00097CD7" w:rsidRDefault="00097CD7" w:rsidP="00097CD7">
      <w:pPr>
        <w:pStyle w:val="Caption"/>
        <w:keepNext/>
        <w:rPr>
          <w:lang w:val="en-US"/>
        </w:rPr>
      </w:pPr>
      <w:bookmarkStart w:id="362" w:name="_Ref76018013"/>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12</w:t>
      </w:r>
      <w:r w:rsidR="00E1731E">
        <w:fldChar w:fldCharType="end"/>
      </w:r>
      <w:bookmarkEnd w:id="362"/>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proofErr w:type="spellEnd"/>
    </w:p>
    <w:tbl>
      <w:tblPr>
        <w:tblStyle w:val="TableGrid"/>
        <w:tblW w:w="9630" w:type="dxa"/>
        <w:tblInd w:w="355" w:type="dxa"/>
        <w:tblLayout w:type="fixed"/>
        <w:tblLook w:val="04A0" w:firstRow="1" w:lastRow="0" w:firstColumn="1" w:lastColumn="0" w:noHBand="0" w:noVBand="1"/>
        <w:tblPrChange w:id="363" w:author="Andrew Mulya" w:date="2021-06-26T23:46:00Z">
          <w:tblPr>
            <w:tblW w:w="0" w:type="auto"/>
            <w:tblLook w:val="04A0" w:firstRow="1" w:lastRow="0" w:firstColumn="1" w:lastColumn="0" w:noHBand="0" w:noVBand="1"/>
          </w:tblPr>
        </w:tblPrChange>
      </w:tblPr>
      <w:tblGrid>
        <w:gridCol w:w="694"/>
        <w:gridCol w:w="3266"/>
        <w:gridCol w:w="5670"/>
        <w:tblGridChange w:id="364">
          <w:tblGrid>
            <w:gridCol w:w="360"/>
            <w:gridCol w:w="694"/>
            <w:gridCol w:w="2172"/>
            <w:gridCol w:w="1094"/>
            <w:gridCol w:w="2132"/>
            <w:gridCol w:w="3226"/>
            <w:gridCol w:w="312"/>
          </w:tblGrid>
        </w:tblGridChange>
      </w:tblGrid>
      <w:tr w:rsidR="00B42C47" w14:paraId="594275A0" w14:textId="77777777" w:rsidTr="008860F5">
        <w:trPr>
          <w:cantSplit/>
          <w:ins w:id="365" w:author="Andrew Mulya" w:date="2021-06-26T23:46:00Z"/>
          <w:trPrChange w:id="366" w:author="Andrew Mulya" w:date="2021-06-26T23:46:00Z">
            <w:trPr>
              <w:gridAfter w:val="0"/>
            </w:trPr>
          </w:trPrChange>
        </w:trPr>
        <w:tc>
          <w:tcPr>
            <w:tcW w:w="694" w:type="dxa"/>
            <w:tcPrChange w:id="367" w:author="Andrew Mulya" w:date="2021-06-26T23:46:00Z">
              <w:tcPr>
                <w:tcW w:w="3226" w:type="dxa"/>
                <w:gridSpan w:val="3"/>
              </w:tcPr>
            </w:tcPrChange>
          </w:tcPr>
          <w:p w14:paraId="7DA7B682" w14:textId="42E4ED5F" w:rsidR="00B42C47" w:rsidRDefault="00B42C47">
            <w:pPr>
              <w:pStyle w:val="TableHead"/>
              <w:spacing w:line="360" w:lineRule="auto"/>
              <w:rPr>
                <w:ins w:id="368" w:author="Andrew Mulya" w:date="2021-06-26T23:46:00Z"/>
              </w:rPr>
              <w:pPrChange w:id="369" w:author="Andrew Mulya" w:date="2021-06-26T23:46:00Z">
                <w:pPr/>
              </w:pPrChange>
            </w:pPr>
            <w:ins w:id="370" w:author="Andrew Mulya" w:date="2021-06-26T23:46:00Z">
              <w:r>
                <w:t xml:space="preserve">No. </w:t>
              </w:r>
            </w:ins>
          </w:p>
        </w:tc>
        <w:tc>
          <w:tcPr>
            <w:tcW w:w="3266" w:type="dxa"/>
            <w:tcPrChange w:id="371" w:author="Andrew Mulya" w:date="2021-06-26T23:46:00Z">
              <w:tcPr>
                <w:tcW w:w="3226" w:type="dxa"/>
                <w:gridSpan w:val="2"/>
              </w:tcPr>
            </w:tcPrChange>
          </w:tcPr>
          <w:p w14:paraId="26118D84" w14:textId="2890B417" w:rsidR="00B42C47" w:rsidRDefault="00B42C47">
            <w:pPr>
              <w:pStyle w:val="TableHead"/>
              <w:spacing w:line="360" w:lineRule="auto"/>
              <w:rPr>
                <w:ins w:id="372" w:author="Andrew Mulya" w:date="2021-06-26T23:46:00Z"/>
              </w:rPr>
              <w:pPrChange w:id="373" w:author="Andrew Mulya" w:date="2021-06-26T23:46:00Z">
                <w:pPr/>
              </w:pPrChange>
            </w:pPr>
            <w:ins w:id="374" w:author="Andrew Mulya" w:date="2021-06-26T23:46:00Z">
              <w:r>
                <w:t>Nama Fungsi</w:t>
              </w:r>
            </w:ins>
          </w:p>
        </w:tc>
        <w:tc>
          <w:tcPr>
            <w:tcW w:w="5670" w:type="dxa"/>
            <w:tcPrChange w:id="375" w:author="Andrew Mulya" w:date="2021-06-26T23:46:00Z">
              <w:tcPr>
                <w:tcW w:w="3226" w:type="dxa"/>
              </w:tcPr>
            </w:tcPrChange>
          </w:tcPr>
          <w:p w14:paraId="0A6ED733" w14:textId="411AA77E" w:rsidR="00B42C47" w:rsidRDefault="00B42C47">
            <w:pPr>
              <w:pStyle w:val="TableHead"/>
              <w:spacing w:line="360" w:lineRule="auto"/>
              <w:rPr>
                <w:ins w:id="376" w:author="Andrew Mulya" w:date="2021-06-26T23:46:00Z"/>
              </w:rPr>
              <w:pPrChange w:id="377" w:author="Andrew Mulya" w:date="2021-06-26T23:46:00Z">
                <w:pPr/>
              </w:pPrChange>
            </w:pPr>
            <w:ins w:id="378" w:author="Andrew Mulya" w:date="2021-06-26T23:46:00Z">
              <w:r>
                <w:t>Keterangan</w:t>
              </w:r>
            </w:ins>
          </w:p>
        </w:tc>
      </w:tr>
      <w:tr w:rsidR="00B42C47" w14:paraId="1C770B6E" w14:textId="77777777" w:rsidTr="008860F5">
        <w:trPr>
          <w:cantSplit/>
          <w:ins w:id="379" w:author="Andrew Mulya" w:date="2021-06-26T23:46:00Z"/>
          <w:trPrChange w:id="380" w:author="Andrew Mulya" w:date="2021-06-26T23:46:00Z">
            <w:trPr>
              <w:gridAfter w:val="0"/>
            </w:trPr>
          </w:trPrChange>
        </w:trPr>
        <w:tc>
          <w:tcPr>
            <w:tcW w:w="694" w:type="dxa"/>
            <w:tcPrChange w:id="381" w:author="Andrew Mulya" w:date="2021-06-26T23:46:00Z">
              <w:tcPr>
                <w:tcW w:w="3226" w:type="dxa"/>
                <w:gridSpan w:val="3"/>
              </w:tcPr>
            </w:tcPrChange>
          </w:tcPr>
          <w:p w14:paraId="65A75A82" w14:textId="369865CA" w:rsidR="00B42C47" w:rsidRDefault="00B42C47">
            <w:pPr>
              <w:pStyle w:val="TableBody"/>
              <w:spacing w:line="360" w:lineRule="auto"/>
              <w:ind w:firstLine="0"/>
              <w:jc w:val="center"/>
              <w:rPr>
                <w:ins w:id="382" w:author="Andrew Mulya" w:date="2021-06-26T23:46:00Z"/>
              </w:rPr>
              <w:pPrChange w:id="383" w:author="Andrew Mulya" w:date="2021-06-26T23:47:00Z">
                <w:pPr>
                  <w:pStyle w:val="TableBody"/>
                  <w:ind w:firstLine="0"/>
                </w:pPr>
              </w:pPrChange>
            </w:pPr>
            <w:ins w:id="384" w:author="Andrew Mulya" w:date="2021-06-26T23:47:00Z">
              <w:r>
                <w:t>1</w:t>
              </w:r>
            </w:ins>
          </w:p>
        </w:tc>
        <w:tc>
          <w:tcPr>
            <w:tcW w:w="3266" w:type="dxa"/>
            <w:tcPrChange w:id="385" w:author="Andrew Mulya" w:date="2021-06-26T23:46:00Z">
              <w:tcPr>
                <w:tcW w:w="3226" w:type="dxa"/>
                <w:gridSpan w:val="2"/>
              </w:tcPr>
            </w:tcPrChange>
          </w:tcPr>
          <w:p w14:paraId="60480FD5" w14:textId="23D5D1B8" w:rsidR="00B42C47" w:rsidRDefault="00B42C47" w:rsidP="009A013A">
            <w:pPr>
              <w:pStyle w:val="TableBody"/>
              <w:spacing w:line="360" w:lineRule="auto"/>
              <w:ind w:firstLine="0"/>
              <w:rPr>
                <w:ins w:id="386" w:author="Andrew Mulya" w:date="2021-06-26T23:46:00Z"/>
              </w:rPr>
            </w:pPr>
            <w:ins w:id="387" w:author="Andrew Mulya" w:date="2021-06-26T23:48:00Z">
              <w:r>
                <w:t>__construct()</w:t>
              </w:r>
            </w:ins>
          </w:p>
        </w:tc>
        <w:tc>
          <w:tcPr>
            <w:tcW w:w="5670" w:type="dxa"/>
            <w:tcPrChange w:id="388" w:author="Andrew Mulya" w:date="2021-06-26T23:46:00Z">
              <w:tcPr>
                <w:tcW w:w="3226" w:type="dxa"/>
              </w:tcPr>
            </w:tcPrChange>
          </w:tcPr>
          <w:p w14:paraId="479439B7" w14:textId="223D1DF9" w:rsidR="00B42C47" w:rsidRDefault="00B42C47" w:rsidP="009A013A">
            <w:pPr>
              <w:pStyle w:val="TableBody"/>
              <w:spacing w:line="360" w:lineRule="auto"/>
              <w:ind w:firstLine="0"/>
              <w:rPr>
                <w:ins w:id="389" w:author="Andrew Mulya" w:date="2021-06-26T23:46:00Z"/>
              </w:rPr>
            </w:pPr>
            <w:ins w:id="390" w:author="Andrew Mulya" w:date="2021-06-26T23:51:00Z">
              <w:r w:rsidRPr="00580E97">
                <w:t xml:space="preserve">Memuat model dan helper yang akan digunakan, yaitu </w:t>
              </w:r>
              <w:r>
                <w:rPr>
                  <w:i/>
                  <w:iCs/>
                </w:rPr>
                <w:t>invoice</w:t>
              </w:r>
              <w:r w:rsidRPr="00580E97">
                <w:t>_</w:t>
              </w:r>
              <w:r w:rsidRPr="00B42C47">
                <w:rPr>
                  <w:i/>
                  <w:iCs/>
                  <w:rPrChange w:id="391" w:author="Andrew Mulya" w:date="2021-06-26T23:51:00Z">
                    <w:rPr/>
                  </w:rPrChange>
                </w:rPr>
                <w:t>model</w:t>
              </w:r>
              <w:r w:rsidRPr="00580E97">
                <w:t xml:space="preserve"> serta </w:t>
              </w:r>
              <w:r w:rsidRPr="00B42C47">
                <w:rPr>
                  <w:i/>
                  <w:iCs/>
                  <w:rPrChange w:id="392" w:author="Andrew Mulya" w:date="2021-06-26T23:51:00Z">
                    <w:rPr/>
                  </w:rPrChange>
                </w:rPr>
                <w:t>sales_helper</w:t>
              </w:r>
              <w:r w:rsidRPr="00580E97">
                <w:t>.</w:t>
              </w:r>
            </w:ins>
          </w:p>
        </w:tc>
      </w:tr>
      <w:tr w:rsidR="00B42C47" w14:paraId="10EA5AFB" w14:textId="77777777" w:rsidTr="008860F5">
        <w:trPr>
          <w:cantSplit/>
          <w:ins w:id="393" w:author="Andrew Mulya" w:date="2021-06-26T23:46:00Z"/>
          <w:trPrChange w:id="394" w:author="Andrew Mulya" w:date="2021-06-26T23:46:00Z">
            <w:trPr>
              <w:gridAfter w:val="0"/>
            </w:trPr>
          </w:trPrChange>
        </w:trPr>
        <w:tc>
          <w:tcPr>
            <w:tcW w:w="694" w:type="dxa"/>
            <w:tcPrChange w:id="395" w:author="Andrew Mulya" w:date="2021-06-26T23:46:00Z">
              <w:tcPr>
                <w:tcW w:w="3226" w:type="dxa"/>
                <w:gridSpan w:val="3"/>
              </w:tcPr>
            </w:tcPrChange>
          </w:tcPr>
          <w:p w14:paraId="1DFE4EA9" w14:textId="0F85C822" w:rsidR="00B42C47" w:rsidRDefault="00B42C47">
            <w:pPr>
              <w:pStyle w:val="TableBody"/>
              <w:spacing w:line="360" w:lineRule="auto"/>
              <w:ind w:firstLine="0"/>
              <w:jc w:val="center"/>
              <w:rPr>
                <w:ins w:id="396" w:author="Andrew Mulya" w:date="2021-06-26T23:46:00Z"/>
              </w:rPr>
              <w:pPrChange w:id="397" w:author="Andrew Mulya" w:date="2021-06-26T23:47:00Z">
                <w:pPr>
                  <w:pStyle w:val="TableBody"/>
                  <w:ind w:firstLine="0"/>
                </w:pPr>
              </w:pPrChange>
            </w:pPr>
            <w:ins w:id="398" w:author="Andrew Mulya" w:date="2021-06-26T23:47:00Z">
              <w:r>
                <w:t>2</w:t>
              </w:r>
            </w:ins>
          </w:p>
        </w:tc>
        <w:tc>
          <w:tcPr>
            <w:tcW w:w="3266" w:type="dxa"/>
            <w:tcPrChange w:id="399" w:author="Andrew Mulya" w:date="2021-06-26T23:46:00Z">
              <w:tcPr>
                <w:tcW w:w="3226" w:type="dxa"/>
                <w:gridSpan w:val="2"/>
              </w:tcPr>
            </w:tcPrChange>
          </w:tcPr>
          <w:p w14:paraId="401C58C0" w14:textId="012EBA15" w:rsidR="00B42C47" w:rsidRDefault="00B42C47" w:rsidP="009A013A">
            <w:pPr>
              <w:pStyle w:val="TableBody"/>
              <w:spacing w:line="360" w:lineRule="auto"/>
              <w:ind w:firstLine="0"/>
              <w:rPr>
                <w:ins w:id="400" w:author="Andrew Mulya" w:date="2021-06-26T23:46:00Z"/>
              </w:rPr>
            </w:pPr>
            <w:ins w:id="401" w:author="Andrew Mulya" w:date="2021-06-26T23:48:00Z">
              <w:r>
                <w:t>index()</w:t>
              </w:r>
            </w:ins>
          </w:p>
        </w:tc>
        <w:tc>
          <w:tcPr>
            <w:tcW w:w="5670" w:type="dxa"/>
            <w:tcPrChange w:id="402" w:author="Andrew Mulya" w:date="2021-06-26T23:46:00Z">
              <w:tcPr>
                <w:tcW w:w="3226" w:type="dxa"/>
              </w:tcPr>
            </w:tcPrChange>
          </w:tcPr>
          <w:p w14:paraId="1A858FCD" w14:textId="5100FD41" w:rsidR="00B42C47" w:rsidRDefault="00B42C47" w:rsidP="009A013A">
            <w:pPr>
              <w:pStyle w:val="TableBody"/>
              <w:spacing w:line="360" w:lineRule="auto"/>
              <w:ind w:firstLine="0"/>
              <w:rPr>
                <w:ins w:id="403" w:author="Andrew Mulya" w:date="2021-06-26T23:46:00Z"/>
              </w:rPr>
            </w:pPr>
            <w:ins w:id="404" w:author="Andrew Mulya" w:date="2021-06-26T23:51:00Z">
              <w:r w:rsidRPr="00580E97">
                <w:t xml:space="preserve">Mengarahkan pengguna ke halaman utama </w:t>
              </w:r>
              <w:r>
                <w:rPr>
                  <w:i/>
                  <w:iCs/>
                </w:rPr>
                <w:t>invoice</w:t>
              </w:r>
              <w:r w:rsidRPr="00580E97">
                <w:t xml:space="preserve">, dan mengirimkan data </w:t>
              </w:r>
            </w:ins>
            <w:ins w:id="405" w:author="Andrew Mulya" w:date="2021-06-26T23:52:00Z">
              <w:r>
                <w:rPr>
                  <w:i/>
                  <w:iCs/>
                </w:rPr>
                <w:t xml:space="preserve">invoice </w:t>
              </w:r>
            </w:ins>
            <w:ins w:id="406" w:author="Andrew Mulya" w:date="2021-06-26T23:51:00Z">
              <w:r w:rsidRPr="00580E97">
                <w:t xml:space="preserve">dari </w:t>
              </w:r>
            </w:ins>
            <w:ins w:id="407" w:author="Andrew Mulya" w:date="2021-06-26T23:52:00Z">
              <w:r w:rsidRPr="00B42C47">
                <w:rPr>
                  <w:i/>
                  <w:iCs/>
                  <w:rPrChange w:id="408" w:author="Andrew Mulya" w:date="2021-06-26T23:52:00Z">
                    <w:rPr/>
                  </w:rPrChange>
                </w:rPr>
                <w:t>invoice</w:t>
              </w:r>
            </w:ins>
            <w:ins w:id="409" w:author="Andrew Mulya" w:date="2021-06-26T23:51:00Z">
              <w:r w:rsidRPr="00B42C47">
                <w:rPr>
                  <w:i/>
                  <w:iCs/>
                  <w:rPrChange w:id="410" w:author="Andrew Mulya" w:date="2021-06-26T23:52:00Z">
                    <w:rPr/>
                  </w:rPrChange>
                </w:rPr>
                <w:t>_model</w:t>
              </w:r>
              <w:r w:rsidRPr="00580E97">
                <w:t xml:space="preserve"> ke view.</w:t>
              </w:r>
            </w:ins>
          </w:p>
        </w:tc>
      </w:tr>
      <w:tr w:rsidR="00B42C47" w14:paraId="7C730186" w14:textId="77777777" w:rsidTr="008860F5">
        <w:trPr>
          <w:cantSplit/>
          <w:ins w:id="411" w:author="Andrew Mulya" w:date="2021-06-26T23:46:00Z"/>
          <w:trPrChange w:id="412" w:author="Andrew Mulya" w:date="2021-06-26T23:46:00Z">
            <w:trPr>
              <w:gridAfter w:val="0"/>
            </w:trPr>
          </w:trPrChange>
        </w:trPr>
        <w:tc>
          <w:tcPr>
            <w:tcW w:w="694" w:type="dxa"/>
            <w:tcPrChange w:id="413" w:author="Andrew Mulya" w:date="2021-06-26T23:46:00Z">
              <w:tcPr>
                <w:tcW w:w="3226" w:type="dxa"/>
                <w:gridSpan w:val="3"/>
              </w:tcPr>
            </w:tcPrChange>
          </w:tcPr>
          <w:p w14:paraId="09B108CF" w14:textId="1A5B7A59" w:rsidR="00B42C47" w:rsidRDefault="00B42C47">
            <w:pPr>
              <w:pStyle w:val="TableBody"/>
              <w:spacing w:line="360" w:lineRule="auto"/>
              <w:ind w:firstLine="0"/>
              <w:jc w:val="center"/>
              <w:rPr>
                <w:ins w:id="414" w:author="Andrew Mulya" w:date="2021-06-26T23:46:00Z"/>
              </w:rPr>
              <w:pPrChange w:id="415" w:author="Andrew Mulya" w:date="2021-06-26T23:47:00Z">
                <w:pPr>
                  <w:pStyle w:val="TableBody"/>
                  <w:ind w:firstLine="0"/>
                </w:pPr>
              </w:pPrChange>
            </w:pPr>
            <w:ins w:id="416" w:author="Andrew Mulya" w:date="2021-06-26T23:47:00Z">
              <w:r>
                <w:t>3</w:t>
              </w:r>
            </w:ins>
          </w:p>
        </w:tc>
        <w:tc>
          <w:tcPr>
            <w:tcW w:w="3266" w:type="dxa"/>
            <w:tcPrChange w:id="417" w:author="Andrew Mulya" w:date="2021-06-26T23:46:00Z">
              <w:tcPr>
                <w:tcW w:w="3226" w:type="dxa"/>
                <w:gridSpan w:val="2"/>
              </w:tcPr>
            </w:tcPrChange>
          </w:tcPr>
          <w:p w14:paraId="67AB9476" w14:textId="5C3237D0" w:rsidR="00B42C47" w:rsidRDefault="00B42C47" w:rsidP="009A013A">
            <w:pPr>
              <w:pStyle w:val="TableBody"/>
              <w:spacing w:line="360" w:lineRule="auto"/>
              <w:ind w:firstLine="0"/>
              <w:rPr>
                <w:ins w:id="418" w:author="Andrew Mulya" w:date="2021-06-26T23:46:00Z"/>
              </w:rPr>
            </w:pPr>
            <w:ins w:id="419" w:author="Andrew Mulya" w:date="2021-06-26T23:51:00Z">
              <w:r>
                <w:t>v</w:t>
              </w:r>
            </w:ins>
            <w:ins w:id="420" w:author="Andrew Mulya" w:date="2021-06-26T23:48:00Z">
              <w:r>
                <w:t>iew()</w:t>
              </w:r>
            </w:ins>
          </w:p>
        </w:tc>
        <w:tc>
          <w:tcPr>
            <w:tcW w:w="5670" w:type="dxa"/>
            <w:tcPrChange w:id="421" w:author="Andrew Mulya" w:date="2021-06-26T23:46:00Z">
              <w:tcPr>
                <w:tcW w:w="3226" w:type="dxa"/>
              </w:tcPr>
            </w:tcPrChange>
          </w:tcPr>
          <w:p w14:paraId="3C6B539A" w14:textId="406AF4E1" w:rsidR="00B42C47" w:rsidRPr="00B42C47" w:rsidRDefault="00B42C47" w:rsidP="009A013A">
            <w:pPr>
              <w:pStyle w:val="TableBody"/>
              <w:spacing w:line="360" w:lineRule="auto"/>
              <w:ind w:firstLine="0"/>
              <w:rPr>
                <w:ins w:id="422" w:author="Andrew Mulya" w:date="2021-06-26T23:46:00Z"/>
              </w:rPr>
            </w:pPr>
            <w:ins w:id="423" w:author="Andrew Mulya" w:date="2021-06-26T23:52:00Z">
              <w:r>
                <w:t>Mengarahkan pengguna ke halaman sebuah</w:t>
              </w:r>
            </w:ins>
            <w:ins w:id="424" w:author="Andrew Mulya" w:date="2021-06-26T23:53:00Z">
              <w:r>
                <w:t xml:space="preserve"> </w:t>
              </w:r>
            </w:ins>
            <w:ins w:id="425" w:author="Andrew Mulya" w:date="2021-06-26T23:52:00Z">
              <w:r>
                <w:rPr>
                  <w:i/>
                  <w:iCs/>
                </w:rPr>
                <w:t xml:space="preserve">invoice </w:t>
              </w:r>
            </w:ins>
            <w:ins w:id="426" w:author="Andrew Mulya" w:date="2021-06-26T23:54:00Z">
              <w:r>
                <w:t xml:space="preserve">dan mengirimkan data </w:t>
              </w:r>
              <w:r>
                <w:rPr>
                  <w:i/>
                  <w:iCs/>
                </w:rPr>
                <w:t xml:space="preserve">invoice </w:t>
              </w:r>
              <w:r>
                <w:t>tersebut ke view.</w:t>
              </w:r>
            </w:ins>
          </w:p>
        </w:tc>
      </w:tr>
      <w:tr w:rsidR="00047592" w14:paraId="241359DB" w14:textId="77777777" w:rsidTr="008860F5">
        <w:trPr>
          <w:cantSplit/>
          <w:ins w:id="427" w:author="Andrew Mulya" w:date="2021-06-26T23:46:00Z"/>
          <w:trPrChange w:id="428" w:author="Andrew Mulya" w:date="2021-06-26T23:46:00Z">
            <w:trPr>
              <w:gridAfter w:val="0"/>
            </w:trPr>
          </w:trPrChange>
        </w:trPr>
        <w:tc>
          <w:tcPr>
            <w:tcW w:w="694" w:type="dxa"/>
            <w:tcPrChange w:id="429" w:author="Andrew Mulya" w:date="2021-06-26T23:46:00Z">
              <w:tcPr>
                <w:tcW w:w="3226" w:type="dxa"/>
                <w:gridSpan w:val="3"/>
              </w:tcPr>
            </w:tcPrChange>
          </w:tcPr>
          <w:p w14:paraId="630E75ED" w14:textId="42717270" w:rsidR="00047592" w:rsidRDefault="00047592">
            <w:pPr>
              <w:pStyle w:val="TableBody"/>
              <w:spacing w:line="360" w:lineRule="auto"/>
              <w:ind w:firstLine="0"/>
              <w:jc w:val="center"/>
              <w:rPr>
                <w:ins w:id="430" w:author="Andrew Mulya" w:date="2021-06-26T23:46:00Z"/>
              </w:rPr>
              <w:pPrChange w:id="431" w:author="Andrew Mulya" w:date="2021-06-26T23:47:00Z">
                <w:pPr>
                  <w:pStyle w:val="TableBody"/>
                  <w:ind w:firstLine="0"/>
                </w:pPr>
              </w:pPrChange>
            </w:pPr>
            <w:ins w:id="432" w:author="Andrew Mulya" w:date="2021-06-26T23:47:00Z">
              <w:r>
                <w:t>4</w:t>
              </w:r>
            </w:ins>
          </w:p>
        </w:tc>
        <w:tc>
          <w:tcPr>
            <w:tcW w:w="3266" w:type="dxa"/>
            <w:tcPrChange w:id="433" w:author="Andrew Mulya" w:date="2021-06-26T23:46:00Z">
              <w:tcPr>
                <w:tcW w:w="3226" w:type="dxa"/>
                <w:gridSpan w:val="2"/>
              </w:tcPr>
            </w:tcPrChange>
          </w:tcPr>
          <w:p w14:paraId="3CCEF5DE" w14:textId="01116169" w:rsidR="00047592" w:rsidRDefault="00047592" w:rsidP="009A013A">
            <w:pPr>
              <w:pStyle w:val="TableBody"/>
              <w:spacing w:line="360" w:lineRule="auto"/>
              <w:ind w:firstLine="0"/>
              <w:rPr>
                <w:ins w:id="434" w:author="Andrew Mulya" w:date="2021-06-26T23:46:00Z"/>
              </w:rPr>
            </w:pPr>
            <w:ins w:id="435" w:author="Andrew Mulya" w:date="2021-06-26T23:51:00Z">
              <w:r>
                <w:t>a</w:t>
              </w:r>
            </w:ins>
            <w:ins w:id="436" w:author="Andrew Mulya" w:date="2021-06-26T23:48:00Z">
              <w:r>
                <w:t>dd()</w:t>
              </w:r>
            </w:ins>
          </w:p>
        </w:tc>
        <w:tc>
          <w:tcPr>
            <w:tcW w:w="5670" w:type="dxa"/>
            <w:tcPrChange w:id="437" w:author="Andrew Mulya" w:date="2021-06-26T23:46:00Z">
              <w:tcPr>
                <w:tcW w:w="3226" w:type="dxa"/>
              </w:tcPr>
            </w:tcPrChange>
          </w:tcPr>
          <w:p w14:paraId="6ABB0749" w14:textId="2EDB6CF5" w:rsidR="00047592" w:rsidRDefault="00047592" w:rsidP="009A013A">
            <w:pPr>
              <w:pStyle w:val="TableBody"/>
              <w:spacing w:line="360" w:lineRule="auto"/>
              <w:ind w:firstLine="0"/>
              <w:rPr>
                <w:ins w:id="438" w:author="Andrew Mulya" w:date="2021-06-26T23:46:00Z"/>
              </w:rPr>
            </w:pPr>
            <w:ins w:id="439" w:author="Andrew Mulya" w:date="2021-06-26T23:55:00Z">
              <w:r>
                <w:t>Mengarahkan pengguna ke halaman untuk me</w:t>
              </w:r>
            </w:ins>
            <w:ins w:id="440" w:author="Andrew Mulya" w:date="2021-06-26T23:56:00Z">
              <w:r>
                <w:t xml:space="preserve">nambahkan </w:t>
              </w:r>
            </w:ins>
            <w:ins w:id="441" w:author="Andrew Mulya" w:date="2021-06-26T23:55:00Z">
              <w:r>
                <w:rPr>
                  <w:i/>
                  <w:iCs/>
                </w:rPr>
                <w:t xml:space="preserve">invoice </w:t>
              </w:r>
            </w:ins>
            <w:ins w:id="442" w:author="Andrew Mulya" w:date="2021-06-26T23:56:00Z">
              <w:r>
                <w:t xml:space="preserve">baru </w:t>
              </w:r>
            </w:ins>
            <w:ins w:id="443" w:author="Andrew Mulya" w:date="2021-06-26T23:55:00Z">
              <w:r>
                <w:t xml:space="preserve">dan mengirimkan data </w:t>
              </w:r>
            </w:ins>
            <w:ins w:id="444" w:author="Andrew Mulya" w:date="2021-06-26T23:56:00Z">
              <w:r>
                <w:rPr>
                  <w:i/>
                  <w:iCs/>
                </w:rPr>
                <w:t>post</w:t>
              </w:r>
            </w:ins>
            <w:ins w:id="445" w:author="Andrew Mulya" w:date="2021-06-26T23:57:00Z">
              <w:r>
                <w:rPr>
                  <w:i/>
                  <w:iCs/>
                </w:rPr>
                <w:t xml:space="preserve"> </w:t>
              </w:r>
              <w:r>
                <w:t xml:space="preserve"> untuk menambahkan </w:t>
              </w:r>
              <w:r>
                <w:rPr>
                  <w:i/>
                  <w:iCs/>
                </w:rPr>
                <w:t xml:space="preserve">invoice </w:t>
              </w:r>
              <w:r>
                <w:t>baru ke dalam database</w:t>
              </w:r>
            </w:ins>
            <w:ins w:id="446" w:author="Andrew Mulya" w:date="2021-06-26T23:55:00Z">
              <w:r>
                <w:t>.</w:t>
              </w:r>
            </w:ins>
          </w:p>
        </w:tc>
      </w:tr>
      <w:tr w:rsidR="00047592" w14:paraId="62A77CF2" w14:textId="77777777" w:rsidTr="008860F5">
        <w:trPr>
          <w:cantSplit/>
          <w:ins w:id="447" w:author="Andrew Mulya" w:date="2021-06-26T23:46:00Z"/>
          <w:trPrChange w:id="448" w:author="Andrew Mulya" w:date="2021-06-26T23:46:00Z">
            <w:trPr>
              <w:gridAfter w:val="0"/>
            </w:trPr>
          </w:trPrChange>
        </w:trPr>
        <w:tc>
          <w:tcPr>
            <w:tcW w:w="694" w:type="dxa"/>
            <w:tcPrChange w:id="449" w:author="Andrew Mulya" w:date="2021-06-26T23:46:00Z">
              <w:tcPr>
                <w:tcW w:w="3226" w:type="dxa"/>
                <w:gridSpan w:val="3"/>
              </w:tcPr>
            </w:tcPrChange>
          </w:tcPr>
          <w:p w14:paraId="156AF456" w14:textId="153FFED1" w:rsidR="00047592" w:rsidRDefault="00047592">
            <w:pPr>
              <w:pStyle w:val="TableBody"/>
              <w:spacing w:line="360" w:lineRule="auto"/>
              <w:ind w:firstLine="0"/>
              <w:jc w:val="center"/>
              <w:rPr>
                <w:ins w:id="450" w:author="Andrew Mulya" w:date="2021-06-26T23:46:00Z"/>
              </w:rPr>
              <w:pPrChange w:id="451" w:author="Andrew Mulya" w:date="2021-06-26T23:47:00Z">
                <w:pPr>
                  <w:pStyle w:val="TableBody"/>
                  <w:ind w:firstLine="0"/>
                </w:pPr>
              </w:pPrChange>
            </w:pPr>
            <w:ins w:id="452" w:author="Andrew Mulya" w:date="2021-06-26T23:47:00Z">
              <w:r>
                <w:t>5</w:t>
              </w:r>
            </w:ins>
          </w:p>
        </w:tc>
        <w:tc>
          <w:tcPr>
            <w:tcW w:w="3266" w:type="dxa"/>
            <w:tcPrChange w:id="453" w:author="Andrew Mulya" w:date="2021-06-26T23:46:00Z">
              <w:tcPr>
                <w:tcW w:w="3226" w:type="dxa"/>
                <w:gridSpan w:val="2"/>
              </w:tcPr>
            </w:tcPrChange>
          </w:tcPr>
          <w:p w14:paraId="432C4F8C" w14:textId="34412373" w:rsidR="00047592" w:rsidRDefault="00047592" w:rsidP="009A013A">
            <w:pPr>
              <w:pStyle w:val="TableBody"/>
              <w:spacing w:line="360" w:lineRule="auto"/>
              <w:ind w:firstLine="0"/>
              <w:rPr>
                <w:ins w:id="454" w:author="Andrew Mulya" w:date="2021-06-26T23:46:00Z"/>
              </w:rPr>
            </w:pPr>
            <w:ins w:id="455" w:author="Andrew Mulya" w:date="2021-06-26T23:51:00Z">
              <w:r>
                <w:t>a</w:t>
              </w:r>
            </w:ins>
            <w:ins w:id="456" w:author="Andrew Mulya" w:date="2021-06-26T23:48:00Z">
              <w:r>
                <w:t>dd_showroom()</w:t>
              </w:r>
            </w:ins>
          </w:p>
        </w:tc>
        <w:tc>
          <w:tcPr>
            <w:tcW w:w="5670" w:type="dxa"/>
            <w:tcPrChange w:id="457" w:author="Andrew Mulya" w:date="2021-06-26T23:46:00Z">
              <w:tcPr>
                <w:tcW w:w="3226" w:type="dxa"/>
              </w:tcPr>
            </w:tcPrChange>
          </w:tcPr>
          <w:p w14:paraId="15F49291" w14:textId="7C1B5260" w:rsidR="00047592" w:rsidRDefault="00047592" w:rsidP="009A013A">
            <w:pPr>
              <w:pStyle w:val="TableBody"/>
              <w:spacing w:line="360" w:lineRule="auto"/>
              <w:ind w:firstLine="0"/>
              <w:rPr>
                <w:ins w:id="458" w:author="Andrew Mulya" w:date="2021-06-26T23:46:00Z"/>
              </w:rPr>
            </w:pPr>
            <w:ins w:id="459" w:author="Andrew Mulya" w:date="2021-06-26T23:58:00Z">
              <w:r>
                <w:t xml:space="preserve">Mengarahkan pengguna ke halaman untuk menambahkan </w:t>
              </w:r>
              <w:r>
                <w:rPr>
                  <w:i/>
                  <w:iCs/>
                </w:rPr>
                <w:t xml:space="preserve">invoice </w:t>
              </w:r>
              <w:r>
                <w:t xml:space="preserve">baru berjenis </w:t>
              </w:r>
              <w:r w:rsidRPr="00047592">
                <w:rPr>
                  <w:i/>
                  <w:iCs/>
                  <w:rPrChange w:id="460" w:author="Andrew Mulya" w:date="2021-06-26T23:58:00Z">
                    <w:rPr/>
                  </w:rPrChange>
                </w:rPr>
                <w:t>showroom</w:t>
              </w:r>
              <w:r>
                <w:t>.</w:t>
              </w:r>
            </w:ins>
          </w:p>
        </w:tc>
      </w:tr>
      <w:tr w:rsidR="00047592" w14:paraId="74FAEF27" w14:textId="77777777" w:rsidTr="008860F5">
        <w:trPr>
          <w:cantSplit/>
          <w:ins w:id="461" w:author="Andrew Mulya" w:date="2021-06-26T23:46:00Z"/>
          <w:trPrChange w:id="462" w:author="Andrew Mulya" w:date="2021-06-26T23:46:00Z">
            <w:trPr>
              <w:gridAfter w:val="0"/>
            </w:trPr>
          </w:trPrChange>
        </w:trPr>
        <w:tc>
          <w:tcPr>
            <w:tcW w:w="694" w:type="dxa"/>
            <w:tcPrChange w:id="463" w:author="Andrew Mulya" w:date="2021-06-26T23:46:00Z">
              <w:tcPr>
                <w:tcW w:w="3226" w:type="dxa"/>
                <w:gridSpan w:val="3"/>
              </w:tcPr>
            </w:tcPrChange>
          </w:tcPr>
          <w:p w14:paraId="4E713990" w14:textId="531F6061" w:rsidR="00047592" w:rsidRDefault="00047592">
            <w:pPr>
              <w:pStyle w:val="TableBody"/>
              <w:spacing w:line="360" w:lineRule="auto"/>
              <w:ind w:firstLine="0"/>
              <w:jc w:val="center"/>
              <w:rPr>
                <w:ins w:id="464" w:author="Andrew Mulya" w:date="2021-06-26T23:46:00Z"/>
              </w:rPr>
              <w:pPrChange w:id="465" w:author="Andrew Mulya" w:date="2021-06-26T23:47:00Z">
                <w:pPr>
                  <w:pStyle w:val="TableBody"/>
                  <w:ind w:firstLine="0"/>
                </w:pPr>
              </w:pPrChange>
            </w:pPr>
            <w:ins w:id="466" w:author="Andrew Mulya" w:date="2021-06-26T23:47:00Z">
              <w:r>
                <w:t>6</w:t>
              </w:r>
            </w:ins>
          </w:p>
        </w:tc>
        <w:tc>
          <w:tcPr>
            <w:tcW w:w="3266" w:type="dxa"/>
            <w:tcPrChange w:id="467" w:author="Andrew Mulya" w:date="2021-06-26T23:46:00Z">
              <w:tcPr>
                <w:tcW w:w="3226" w:type="dxa"/>
                <w:gridSpan w:val="2"/>
              </w:tcPr>
            </w:tcPrChange>
          </w:tcPr>
          <w:p w14:paraId="68BA277F" w14:textId="2486A987" w:rsidR="00047592" w:rsidRDefault="00047592" w:rsidP="009A013A">
            <w:pPr>
              <w:pStyle w:val="TableBody"/>
              <w:spacing w:line="360" w:lineRule="auto"/>
              <w:ind w:firstLine="0"/>
              <w:rPr>
                <w:ins w:id="468" w:author="Andrew Mulya" w:date="2021-06-26T23:46:00Z"/>
              </w:rPr>
            </w:pPr>
            <w:ins w:id="469" w:author="Andrew Mulya" w:date="2021-06-26T23:51:00Z">
              <w:r>
                <w:t>e</w:t>
              </w:r>
            </w:ins>
            <w:ins w:id="470" w:author="Andrew Mulya" w:date="2021-06-26T23:48:00Z">
              <w:r>
                <w:t>dit()</w:t>
              </w:r>
            </w:ins>
          </w:p>
        </w:tc>
        <w:tc>
          <w:tcPr>
            <w:tcW w:w="5670" w:type="dxa"/>
            <w:tcPrChange w:id="471" w:author="Andrew Mulya" w:date="2021-06-26T23:46:00Z">
              <w:tcPr>
                <w:tcW w:w="3226" w:type="dxa"/>
              </w:tcPr>
            </w:tcPrChange>
          </w:tcPr>
          <w:p w14:paraId="488A1957" w14:textId="27CCC177" w:rsidR="00047592" w:rsidRDefault="00047592" w:rsidP="009A013A">
            <w:pPr>
              <w:pStyle w:val="TableBody"/>
              <w:spacing w:line="360" w:lineRule="auto"/>
              <w:ind w:firstLine="0"/>
              <w:rPr>
                <w:ins w:id="472" w:author="Andrew Mulya" w:date="2021-06-26T23:46:00Z"/>
              </w:rPr>
            </w:pPr>
            <w:ins w:id="473" w:author="Andrew Mulya" w:date="2021-06-26T23:58:00Z">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database.</w:t>
              </w:r>
            </w:ins>
          </w:p>
        </w:tc>
      </w:tr>
      <w:tr w:rsidR="00047592" w14:paraId="391383CB" w14:textId="77777777" w:rsidTr="008860F5">
        <w:trPr>
          <w:cantSplit/>
          <w:ins w:id="474" w:author="Andrew Mulya" w:date="2021-06-26T23:46:00Z"/>
          <w:trPrChange w:id="475" w:author="Andrew Mulya" w:date="2021-06-26T23:46:00Z">
            <w:trPr>
              <w:gridAfter w:val="0"/>
            </w:trPr>
          </w:trPrChange>
        </w:trPr>
        <w:tc>
          <w:tcPr>
            <w:tcW w:w="694" w:type="dxa"/>
            <w:tcPrChange w:id="476" w:author="Andrew Mulya" w:date="2021-06-26T23:46:00Z">
              <w:tcPr>
                <w:tcW w:w="3226" w:type="dxa"/>
                <w:gridSpan w:val="3"/>
              </w:tcPr>
            </w:tcPrChange>
          </w:tcPr>
          <w:p w14:paraId="59B58F1F" w14:textId="75C15BE0" w:rsidR="00047592" w:rsidRDefault="00047592">
            <w:pPr>
              <w:pStyle w:val="TableBody"/>
              <w:spacing w:line="360" w:lineRule="auto"/>
              <w:ind w:firstLine="0"/>
              <w:jc w:val="center"/>
              <w:rPr>
                <w:ins w:id="477" w:author="Andrew Mulya" w:date="2021-06-26T23:46:00Z"/>
              </w:rPr>
              <w:pPrChange w:id="478" w:author="Andrew Mulya" w:date="2021-06-26T23:47:00Z">
                <w:pPr>
                  <w:pStyle w:val="TableBody"/>
                  <w:ind w:firstLine="0"/>
                </w:pPr>
              </w:pPrChange>
            </w:pPr>
            <w:ins w:id="479" w:author="Andrew Mulya" w:date="2021-06-26T23:47:00Z">
              <w:r>
                <w:t>7</w:t>
              </w:r>
            </w:ins>
          </w:p>
        </w:tc>
        <w:tc>
          <w:tcPr>
            <w:tcW w:w="3266" w:type="dxa"/>
            <w:tcPrChange w:id="480" w:author="Andrew Mulya" w:date="2021-06-26T23:46:00Z">
              <w:tcPr>
                <w:tcW w:w="3226" w:type="dxa"/>
                <w:gridSpan w:val="2"/>
              </w:tcPr>
            </w:tcPrChange>
          </w:tcPr>
          <w:p w14:paraId="25407E17" w14:textId="0D7152E0" w:rsidR="00047592" w:rsidRDefault="00047592" w:rsidP="009A013A">
            <w:pPr>
              <w:pStyle w:val="TableBody"/>
              <w:spacing w:line="360" w:lineRule="auto"/>
              <w:ind w:firstLine="0"/>
              <w:rPr>
                <w:ins w:id="481" w:author="Andrew Mulya" w:date="2021-06-26T23:46:00Z"/>
              </w:rPr>
            </w:pPr>
            <w:ins w:id="482" w:author="Andrew Mulya" w:date="2021-06-26T23:51:00Z">
              <w:r>
                <w:t>a</w:t>
              </w:r>
            </w:ins>
            <w:ins w:id="483" w:author="Andrew Mulya" w:date="2021-06-26T23:48:00Z">
              <w:r>
                <w:t>ction()</w:t>
              </w:r>
            </w:ins>
          </w:p>
        </w:tc>
        <w:tc>
          <w:tcPr>
            <w:tcW w:w="5670" w:type="dxa"/>
            <w:tcPrChange w:id="484" w:author="Andrew Mulya" w:date="2021-06-26T23:46:00Z">
              <w:tcPr>
                <w:tcW w:w="3226" w:type="dxa"/>
              </w:tcPr>
            </w:tcPrChange>
          </w:tcPr>
          <w:p w14:paraId="36320C6D" w14:textId="4C2A5445" w:rsidR="00047592" w:rsidRPr="00047592" w:rsidRDefault="00047592" w:rsidP="009A013A">
            <w:pPr>
              <w:pStyle w:val="TableBody"/>
              <w:spacing w:line="360" w:lineRule="auto"/>
              <w:ind w:firstLine="0"/>
              <w:rPr>
                <w:ins w:id="485" w:author="Andrew Mulya" w:date="2021-06-26T23:46:00Z"/>
              </w:rPr>
            </w:pPr>
            <w:ins w:id="486" w:author="Andrew Mulya" w:date="2021-06-27T00:00:00Z">
              <w:r>
                <w:t xml:space="preserve">Memperbarui informasi status </w:t>
              </w:r>
              <w:r>
                <w:rPr>
                  <w:i/>
                  <w:iCs/>
                </w:rPr>
                <w:t xml:space="preserve">invoice </w:t>
              </w:r>
              <w:r>
                <w:t xml:space="preserve">ke tahap berikutnya, dan mengirimkan data </w:t>
              </w:r>
              <w:r>
                <w:rPr>
                  <w:i/>
                  <w:iCs/>
                </w:rPr>
                <w:t xml:space="preserve">toast </w:t>
              </w:r>
              <w:r>
                <w:t>ke view.</w:t>
              </w:r>
            </w:ins>
          </w:p>
        </w:tc>
      </w:tr>
      <w:tr w:rsidR="00047592" w14:paraId="7B5CB26F" w14:textId="77777777" w:rsidTr="008860F5">
        <w:trPr>
          <w:cantSplit/>
          <w:ins w:id="487" w:author="Andrew Mulya" w:date="2021-06-26T23:48:00Z"/>
        </w:trPr>
        <w:tc>
          <w:tcPr>
            <w:tcW w:w="694" w:type="dxa"/>
          </w:tcPr>
          <w:p w14:paraId="1CA52EB5" w14:textId="61752E72" w:rsidR="00047592" w:rsidRDefault="00047592" w:rsidP="009A013A">
            <w:pPr>
              <w:pStyle w:val="TableBody"/>
              <w:spacing w:line="360" w:lineRule="auto"/>
              <w:ind w:firstLine="0"/>
              <w:jc w:val="center"/>
              <w:rPr>
                <w:ins w:id="488" w:author="Andrew Mulya" w:date="2021-06-26T23:48:00Z"/>
              </w:rPr>
            </w:pPr>
            <w:ins w:id="489" w:author="Andrew Mulya" w:date="2021-06-26T23:48:00Z">
              <w:r>
                <w:t>8</w:t>
              </w:r>
            </w:ins>
          </w:p>
        </w:tc>
        <w:tc>
          <w:tcPr>
            <w:tcW w:w="3266" w:type="dxa"/>
          </w:tcPr>
          <w:p w14:paraId="07FD9359" w14:textId="4DDA466E" w:rsidR="00047592" w:rsidRDefault="00047592" w:rsidP="009A013A">
            <w:pPr>
              <w:pStyle w:val="TableBody"/>
              <w:spacing w:line="360" w:lineRule="auto"/>
              <w:ind w:firstLine="0"/>
              <w:rPr>
                <w:ins w:id="490" w:author="Andrew Mulya" w:date="2021-06-26T23:48:00Z"/>
              </w:rPr>
            </w:pPr>
            <w:ins w:id="491" w:author="Andrew Mulya" w:date="2021-06-26T23:51:00Z">
              <w:r>
                <w:t>u</w:t>
              </w:r>
            </w:ins>
            <w:ins w:id="492" w:author="Andrew Mulya" w:date="2021-06-26T23:49:00Z">
              <w:r>
                <w:t>pdate_delivery_fee()</w:t>
              </w:r>
            </w:ins>
          </w:p>
        </w:tc>
        <w:tc>
          <w:tcPr>
            <w:tcW w:w="5670" w:type="dxa"/>
          </w:tcPr>
          <w:p w14:paraId="260A7CA6" w14:textId="4B8F471B" w:rsidR="00047592" w:rsidRDefault="00047592" w:rsidP="009A013A">
            <w:pPr>
              <w:pStyle w:val="TableBody"/>
              <w:spacing w:line="360" w:lineRule="auto"/>
              <w:ind w:firstLine="0"/>
              <w:rPr>
                <w:ins w:id="493" w:author="Andrew Mulya" w:date="2021-06-26T23:48:00Z"/>
              </w:rPr>
            </w:pPr>
            <w:ins w:id="494" w:author="Andrew Mulya" w:date="2021-06-27T00:01:00Z">
              <w:r>
                <w:t>Memperbarui informasi ongkir untuk mengirim barang.</w:t>
              </w:r>
            </w:ins>
          </w:p>
        </w:tc>
      </w:tr>
      <w:tr w:rsidR="00047592" w14:paraId="18F41DE7" w14:textId="77777777" w:rsidTr="008860F5">
        <w:trPr>
          <w:cantSplit/>
          <w:ins w:id="495" w:author="Andrew Mulya" w:date="2021-06-26T23:48:00Z"/>
        </w:trPr>
        <w:tc>
          <w:tcPr>
            <w:tcW w:w="694" w:type="dxa"/>
          </w:tcPr>
          <w:p w14:paraId="2E364D21" w14:textId="6783A480" w:rsidR="00047592" w:rsidRDefault="00047592" w:rsidP="009A013A">
            <w:pPr>
              <w:pStyle w:val="TableBody"/>
              <w:spacing w:line="360" w:lineRule="auto"/>
              <w:ind w:firstLine="0"/>
              <w:jc w:val="center"/>
              <w:rPr>
                <w:ins w:id="496" w:author="Andrew Mulya" w:date="2021-06-26T23:48:00Z"/>
              </w:rPr>
            </w:pPr>
            <w:ins w:id="497" w:author="Andrew Mulya" w:date="2021-06-26T23:48:00Z">
              <w:r>
                <w:lastRenderedPageBreak/>
                <w:t>9</w:t>
              </w:r>
            </w:ins>
          </w:p>
        </w:tc>
        <w:tc>
          <w:tcPr>
            <w:tcW w:w="3266" w:type="dxa"/>
          </w:tcPr>
          <w:p w14:paraId="7439A7C1" w14:textId="4EB44A53" w:rsidR="00047592" w:rsidRDefault="00047592" w:rsidP="009A013A">
            <w:pPr>
              <w:pStyle w:val="TableBody"/>
              <w:spacing w:line="360" w:lineRule="auto"/>
              <w:ind w:firstLine="0"/>
              <w:rPr>
                <w:ins w:id="498" w:author="Andrew Mulya" w:date="2021-06-26T23:48:00Z"/>
              </w:rPr>
            </w:pPr>
            <w:ins w:id="499" w:author="Andrew Mulya" w:date="2021-06-26T23:51:00Z">
              <w:r>
                <w:t>g</w:t>
              </w:r>
            </w:ins>
            <w:ins w:id="500" w:author="Andrew Mulya" w:date="2021-06-26T23:49:00Z">
              <w:r>
                <w:t>enerate_pdf()</w:t>
              </w:r>
            </w:ins>
          </w:p>
        </w:tc>
        <w:tc>
          <w:tcPr>
            <w:tcW w:w="5670" w:type="dxa"/>
          </w:tcPr>
          <w:p w14:paraId="62E57CDD" w14:textId="1EF04892" w:rsidR="00047592" w:rsidRPr="00047592" w:rsidRDefault="00047592" w:rsidP="009A013A">
            <w:pPr>
              <w:pStyle w:val="TableBody"/>
              <w:spacing w:line="360" w:lineRule="auto"/>
              <w:ind w:firstLine="0"/>
              <w:rPr>
                <w:ins w:id="501" w:author="Andrew Mulya" w:date="2021-06-26T23:48:00Z"/>
              </w:rPr>
            </w:pPr>
            <w:ins w:id="502" w:author="Andrew Mulya" w:date="2021-06-27T00:01:00Z">
              <w:r>
                <w:t xml:space="preserve">Membuat file PDF </w:t>
              </w:r>
            </w:ins>
            <w:ins w:id="503" w:author="Andrew Mulya" w:date="2021-06-27T00:02:00Z">
              <w:r>
                <w:t xml:space="preserve">untuk </w:t>
              </w:r>
            </w:ins>
            <w:ins w:id="504" w:author="Andrew Mulya" w:date="2021-06-27T00:03:00Z">
              <w:r>
                <w:rPr>
                  <w:i/>
                  <w:iCs/>
                </w:rPr>
                <w:t xml:space="preserve">invoice </w:t>
              </w:r>
            </w:ins>
            <w:ins w:id="505" w:author="Andrew Mulya" w:date="2021-06-27T00:02:00Z">
              <w:r>
                <w:t>yang jenis</w:t>
              </w:r>
            </w:ins>
            <w:ins w:id="506" w:author="Andrew Mulya" w:date="2021-06-27T00:03:00Z">
              <w:r>
                <w:t>nya</w:t>
              </w:r>
            </w:ins>
            <w:ins w:id="507" w:author="Andrew Mulya" w:date="2021-06-27T00:02:00Z">
              <w:r>
                <w:t xml:space="preserve"> selain </w:t>
              </w:r>
              <w:r>
                <w:rPr>
                  <w:i/>
                  <w:iCs/>
                </w:rPr>
                <w:t>showroom</w:t>
              </w:r>
            </w:ins>
            <w:ins w:id="508" w:author="Andrew Mulya" w:date="2021-06-27T00:03:00Z">
              <w:r>
                <w:rPr>
                  <w:i/>
                  <w:iCs/>
                </w:rPr>
                <w:t>.</w:t>
              </w:r>
            </w:ins>
          </w:p>
        </w:tc>
      </w:tr>
      <w:tr w:rsidR="00047592" w14:paraId="2955F3C2" w14:textId="77777777" w:rsidTr="008860F5">
        <w:trPr>
          <w:cantSplit/>
          <w:ins w:id="509" w:author="Andrew Mulya" w:date="2021-06-26T23:48:00Z"/>
        </w:trPr>
        <w:tc>
          <w:tcPr>
            <w:tcW w:w="694" w:type="dxa"/>
          </w:tcPr>
          <w:p w14:paraId="682BE4CE" w14:textId="0EF12701" w:rsidR="00047592" w:rsidRDefault="00047592" w:rsidP="009A013A">
            <w:pPr>
              <w:pStyle w:val="TableBody"/>
              <w:spacing w:line="360" w:lineRule="auto"/>
              <w:ind w:firstLine="0"/>
              <w:jc w:val="center"/>
              <w:rPr>
                <w:ins w:id="510" w:author="Andrew Mulya" w:date="2021-06-26T23:48:00Z"/>
              </w:rPr>
            </w:pPr>
            <w:ins w:id="511" w:author="Andrew Mulya" w:date="2021-06-26T23:48:00Z">
              <w:r>
                <w:t>10</w:t>
              </w:r>
            </w:ins>
          </w:p>
        </w:tc>
        <w:tc>
          <w:tcPr>
            <w:tcW w:w="3266" w:type="dxa"/>
          </w:tcPr>
          <w:p w14:paraId="76F5B462" w14:textId="53F1F835" w:rsidR="00047592" w:rsidRDefault="00047592" w:rsidP="009A013A">
            <w:pPr>
              <w:pStyle w:val="TableBody"/>
              <w:spacing w:line="360" w:lineRule="auto"/>
              <w:ind w:firstLine="0"/>
              <w:rPr>
                <w:ins w:id="512" w:author="Andrew Mulya" w:date="2021-06-26T23:48:00Z"/>
              </w:rPr>
            </w:pPr>
            <w:ins w:id="513" w:author="Andrew Mulya" w:date="2021-06-26T23:51:00Z">
              <w:r>
                <w:t>s</w:t>
              </w:r>
            </w:ins>
            <w:ins w:id="514" w:author="Andrew Mulya" w:date="2021-06-26T23:49:00Z">
              <w:r>
                <w:t>howroom_pdf()</w:t>
              </w:r>
            </w:ins>
          </w:p>
        </w:tc>
        <w:tc>
          <w:tcPr>
            <w:tcW w:w="5670" w:type="dxa"/>
          </w:tcPr>
          <w:p w14:paraId="4B1615FA" w14:textId="006D6625" w:rsidR="00047592" w:rsidRDefault="00047592" w:rsidP="009A013A">
            <w:pPr>
              <w:pStyle w:val="TableBody"/>
              <w:spacing w:line="360" w:lineRule="auto"/>
              <w:ind w:firstLine="0"/>
              <w:rPr>
                <w:ins w:id="515" w:author="Andrew Mulya" w:date="2021-06-26T23:48:00Z"/>
              </w:rPr>
            </w:pPr>
            <w:ins w:id="516" w:author="Andrew Mulya" w:date="2021-06-27T00:03:00Z">
              <w:r>
                <w:t xml:space="preserve">Membuat file PDF untuk </w:t>
              </w:r>
              <w:r>
                <w:rPr>
                  <w:i/>
                  <w:iCs/>
                </w:rPr>
                <w:t xml:space="preserve">invoice </w:t>
              </w:r>
              <w:r>
                <w:t xml:space="preserve">yang jenisnya </w:t>
              </w:r>
              <w:r>
                <w:rPr>
                  <w:i/>
                  <w:iCs/>
                </w:rPr>
                <w:t>showroom.</w:t>
              </w:r>
            </w:ins>
          </w:p>
        </w:tc>
      </w:tr>
      <w:tr w:rsidR="00047592" w14:paraId="2607CE8C" w14:textId="77777777" w:rsidTr="008860F5">
        <w:trPr>
          <w:cantSplit/>
          <w:ins w:id="517" w:author="Andrew Mulya" w:date="2021-06-26T23:49:00Z"/>
        </w:trPr>
        <w:tc>
          <w:tcPr>
            <w:tcW w:w="694" w:type="dxa"/>
          </w:tcPr>
          <w:p w14:paraId="48E16067" w14:textId="1A15083A" w:rsidR="00047592" w:rsidRDefault="00047592" w:rsidP="009A013A">
            <w:pPr>
              <w:pStyle w:val="TableBody"/>
              <w:spacing w:line="360" w:lineRule="auto"/>
              <w:ind w:firstLine="0"/>
              <w:jc w:val="center"/>
              <w:rPr>
                <w:ins w:id="518" w:author="Andrew Mulya" w:date="2021-06-26T23:49:00Z"/>
              </w:rPr>
            </w:pPr>
            <w:ins w:id="519" w:author="Andrew Mulya" w:date="2021-06-26T23:49:00Z">
              <w:r>
                <w:t>11</w:t>
              </w:r>
            </w:ins>
          </w:p>
        </w:tc>
        <w:tc>
          <w:tcPr>
            <w:tcW w:w="3266" w:type="dxa"/>
          </w:tcPr>
          <w:p w14:paraId="093C3A7F" w14:textId="1DB4174E" w:rsidR="00047592" w:rsidRDefault="00047592" w:rsidP="009A013A">
            <w:pPr>
              <w:pStyle w:val="TableBody"/>
              <w:spacing w:line="360" w:lineRule="auto"/>
              <w:ind w:firstLine="0"/>
              <w:rPr>
                <w:ins w:id="520" w:author="Andrew Mulya" w:date="2021-06-26T23:49:00Z"/>
              </w:rPr>
            </w:pPr>
            <w:ins w:id="521" w:author="Andrew Mulya" w:date="2021-06-26T23:51:00Z">
              <w:r>
                <w:t>g</w:t>
              </w:r>
            </w:ins>
            <w:ins w:id="522" w:author="Andrew Mulya" w:date="2021-06-26T23:49:00Z">
              <w:r>
                <w:t>enerate_excel()</w:t>
              </w:r>
            </w:ins>
          </w:p>
        </w:tc>
        <w:tc>
          <w:tcPr>
            <w:tcW w:w="5670" w:type="dxa"/>
          </w:tcPr>
          <w:p w14:paraId="669CBCE7" w14:textId="13187DA7" w:rsidR="00047592" w:rsidRDefault="00047592" w:rsidP="009A013A">
            <w:pPr>
              <w:pStyle w:val="TableBody"/>
              <w:spacing w:line="360" w:lineRule="auto"/>
              <w:ind w:firstLine="0"/>
              <w:rPr>
                <w:ins w:id="523" w:author="Andrew Mulya" w:date="2021-06-26T23:49:00Z"/>
              </w:rPr>
            </w:pPr>
            <w:ins w:id="524" w:author="Andrew Mulya" w:date="2021-06-27T00:03:00Z">
              <w:r>
                <w:t xml:space="preserve">Membuat file excel </w:t>
              </w:r>
            </w:ins>
            <w:ins w:id="525" w:author="Andrew Mulya" w:date="2021-06-27T00:05:00Z">
              <w:r>
                <w:t>dengan mengambil data tabel dari index()</w:t>
              </w:r>
              <w:r w:rsidR="00D96918">
                <w:t>.</w:t>
              </w:r>
            </w:ins>
          </w:p>
        </w:tc>
      </w:tr>
      <w:tr w:rsidR="00047592" w14:paraId="10275338" w14:textId="77777777" w:rsidTr="008860F5">
        <w:trPr>
          <w:cantSplit/>
          <w:ins w:id="526" w:author="Andrew Mulya" w:date="2021-06-26T23:49:00Z"/>
        </w:trPr>
        <w:tc>
          <w:tcPr>
            <w:tcW w:w="694" w:type="dxa"/>
          </w:tcPr>
          <w:p w14:paraId="148BA887" w14:textId="2B82753F" w:rsidR="00047592" w:rsidRDefault="00047592" w:rsidP="009A013A">
            <w:pPr>
              <w:pStyle w:val="TableBody"/>
              <w:spacing w:line="360" w:lineRule="auto"/>
              <w:ind w:firstLine="0"/>
              <w:jc w:val="center"/>
              <w:rPr>
                <w:ins w:id="527" w:author="Andrew Mulya" w:date="2021-06-26T23:49:00Z"/>
              </w:rPr>
            </w:pPr>
            <w:ins w:id="528" w:author="Andrew Mulya" w:date="2021-06-26T23:49:00Z">
              <w:r>
                <w:t>12</w:t>
              </w:r>
            </w:ins>
          </w:p>
        </w:tc>
        <w:tc>
          <w:tcPr>
            <w:tcW w:w="3266" w:type="dxa"/>
          </w:tcPr>
          <w:p w14:paraId="4CCD0A73" w14:textId="059BDAE3" w:rsidR="00047592" w:rsidRDefault="00047592" w:rsidP="009A013A">
            <w:pPr>
              <w:pStyle w:val="TableBody"/>
              <w:spacing w:line="360" w:lineRule="auto"/>
              <w:ind w:firstLine="0"/>
              <w:rPr>
                <w:ins w:id="529" w:author="Andrew Mulya" w:date="2021-06-26T23:49:00Z"/>
              </w:rPr>
            </w:pPr>
            <w:ins w:id="530" w:author="Andrew Mulya" w:date="2021-06-26T23:51:00Z">
              <w:r>
                <w:t>a</w:t>
              </w:r>
            </w:ins>
            <w:ins w:id="531" w:author="Andrew Mulya" w:date="2021-06-26T23:50:00Z">
              <w:r>
                <w:t>pi_get_book()</w:t>
              </w:r>
            </w:ins>
          </w:p>
        </w:tc>
        <w:tc>
          <w:tcPr>
            <w:tcW w:w="5670" w:type="dxa"/>
          </w:tcPr>
          <w:p w14:paraId="7116BB96" w14:textId="0511871B" w:rsidR="00047592" w:rsidRDefault="00D96918" w:rsidP="009A013A">
            <w:pPr>
              <w:pStyle w:val="TableBody"/>
              <w:spacing w:line="360" w:lineRule="auto"/>
              <w:ind w:firstLine="0"/>
              <w:rPr>
                <w:ins w:id="532" w:author="Andrew Mulya" w:date="2021-06-26T23:49:00Z"/>
              </w:rPr>
            </w:pPr>
            <w:ins w:id="533" w:author="Andrew Mulya" w:date="2021-06-27T00:07:00Z">
              <w:r>
                <w:t xml:space="preserve">Fungsi </w:t>
              </w:r>
              <w:r w:rsidRPr="00580E97">
                <w:t xml:space="preserve">API yang digunakan untuk mengirimkan informasi </w:t>
              </w:r>
            </w:ins>
            <w:ins w:id="534" w:author="Andrew Mulya" w:date="2021-06-27T00:08:00Z">
              <w:r>
                <w:t xml:space="preserve">sebuah buku </w:t>
              </w:r>
            </w:ins>
            <w:ins w:id="535" w:author="Andrew Mulya" w:date="2021-06-27T00:07:00Z">
              <w:r w:rsidRPr="00580E97">
                <w:t xml:space="preserve">ketika </w:t>
              </w:r>
            </w:ins>
            <w:ins w:id="536" w:author="Andrew Mulya" w:date="2021-06-27T00:09:00Z">
              <w:r>
                <w:t>pengguna memilih sebuah buku dari dropdown</w:t>
              </w:r>
            </w:ins>
            <w:ins w:id="537" w:author="Andrew Mulya" w:date="2021-06-27T00:13:00Z">
              <w:r>
                <w:t xml:space="preserve"> b</w:t>
              </w:r>
            </w:ins>
            <w:ins w:id="538" w:author="Andrew Mulya" w:date="2021-06-27T00:14:00Z">
              <w:r>
                <w:t>uku</w:t>
              </w:r>
            </w:ins>
            <w:ins w:id="539" w:author="Andrew Mulya" w:date="2021-06-27T00:09:00Z">
              <w:r>
                <w:t xml:space="preserve"> di </w:t>
              </w:r>
              <w:r w:rsidRPr="00D96918">
                <w:rPr>
                  <w:i/>
                  <w:iCs/>
                  <w:rPrChange w:id="540" w:author="Andrew Mulya" w:date="2021-06-27T00:09:00Z">
                    <w:rPr/>
                  </w:rPrChange>
                </w:rPr>
                <w:t>view</w:t>
              </w:r>
              <w:r>
                <w:t xml:space="preserve"> add_showroom</w:t>
              </w:r>
            </w:ins>
            <w:ins w:id="541" w:author="Andrew Mulya" w:date="2021-06-27T00:07:00Z">
              <w:r w:rsidRPr="00580E97">
                <w:t>.</w:t>
              </w:r>
            </w:ins>
          </w:p>
        </w:tc>
      </w:tr>
      <w:tr w:rsidR="00047592" w14:paraId="2A182486" w14:textId="77777777" w:rsidTr="008860F5">
        <w:trPr>
          <w:cantSplit/>
          <w:ins w:id="542" w:author="Andrew Mulya" w:date="2021-06-26T23:49:00Z"/>
        </w:trPr>
        <w:tc>
          <w:tcPr>
            <w:tcW w:w="694" w:type="dxa"/>
          </w:tcPr>
          <w:p w14:paraId="4FB04A35" w14:textId="0349500F" w:rsidR="00047592" w:rsidRDefault="00047592" w:rsidP="009A013A">
            <w:pPr>
              <w:pStyle w:val="TableBody"/>
              <w:spacing w:line="360" w:lineRule="auto"/>
              <w:ind w:firstLine="0"/>
              <w:jc w:val="center"/>
              <w:rPr>
                <w:ins w:id="543" w:author="Andrew Mulya" w:date="2021-06-26T23:49:00Z"/>
              </w:rPr>
            </w:pPr>
            <w:ins w:id="544" w:author="Andrew Mulya" w:date="2021-06-26T23:49:00Z">
              <w:r>
                <w:t>13</w:t>
              </w:r>
            </w:ins>
          </w:p>
        </w:tc>
        <w:tc>
          <w:tcPr>
            <w:tcW w:w="3266" w:type="dxa"/>
          </w:tcPr>
          <w:p w14:paraId="391BBC4E" w14:textId="0A5B34EE" w:rsidR="00047592" w:rsidRDefault="00047592" w:rsidP="009A013A">
            <w:pPr>
              <w:pStyle w:val="TableBody"/>
              <w:spacing w:line="360" w:lineRule="auto"/>
              <w:ind w:firstLine="0"/>
              <w:rPr>
                <w:ins w:id="545" w:author="Andrew Mulya" w:date="2021-06-26T23:49:00Z"/>
              </w:rPr>
            </w:pPr>
            <w:ins w:id="546" w:author="Andrew Mulya" w:date="2021-06-26T23:51:00Z">
              <w:r>
                <w:t>a</w:t>
              </w:r>
            </w:ins>
            <w:ins w:id="547" w:author="Andrew Mulya" w:date="2021-06-26T23:50:00Z">
              <w:r>
                <w:t>pi_get_book_dynamic_stock()</w:t>
              </w:r>
            </w:ins>
          </w:p>
        </w:tc>
        <w:tc>
          <w:tcPr>
            <w:tcW w:w="5670" w:type="dxa"/>
          </w:tcPr>
          <w:p w14:paraId="7813C922" w14:textId="0E54F269" w:rsidR="00047592" w:rsidRDefault="00D96918" w:rsidP="009A013A">
            <w:pPr>
              <w:pStyle w:val="TableBody"/>
              <w:spacing w:line="360" w:lineRule="auto"/>
              <w:ind w:firstLine="0"/>
              <w:rPr>
                <w:ins w:id="548" w:author="Andrew Mulya" w:date="2021-06-26T23:49:00Z"/>
              </w:rPr>
            </w:pPr>
            <w:ins w:id="549" w:author="Andrew Mulya" w:date="2021-06-27T00:12:00Z">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w:t>
              </w:r>
            </w:ins>
            <w:ins w:id="550" w:author="Andrew Mulya" w:date="2021-06-27T00:13:00Z">
              <w:r>
                <w:t xml:space="preserve">buku </w:t>
              </w:r>
            </w:ins>
            <w:ins w:id="551" w:author="Andrew Mulya" w:date="2021-06-27T00:12:00Z">
              <w:r>
                <w:t xml:space="preserve">di </w:t>
              </w:r>
              <w:r w:rsidRPr="00580E97">
                <w:rPr>
                  <w:i/>
                  <w:iCs/>
                </w:rPr>
                <w:t>view</w:t>
              </w:r>
              <w:r>
                <w:t xml:space="preserve"> </w:t>
              </w:r>
              <w:r w:rsidRPr="00D96918">
                <w:t>add_invoice</w:t>
              </w:r>
              <w:r w:rsidRPr="00580E97">
                <w:t>.</w:t>
              </w:r>
            </w:ins>
          </w:p>
        </w:tc>
      </w:tr>
      <w:tr w:rsidR="00047592" w14:paraId="631C8EAF" w14:textId="77777777" w:rsidTr="008860F5">
        <w:trPr>
          <w:cantSplit/>
          <w:ins w:id="552" w:author="Andrew Mulya" w:date="2021-06-26T23:49:00Z"/>
        </w:trPr>
        <w:tc>
          <w:tcPr>
            <w:tcW w:w="694" w:type="dxa"/>
          </w:tcPr>
          <w:p w14:paraId="7B3DF63A" w14:textId="0E8B745C" w:rsidR="00047592" w:rsidRDefault="00047592" w:rsidP="009A013A">
            <w:pPr>
              <w:pStyle w:val="TableBody"/>
              <w:spacing w:line="360" w:lineRule="auto"/>
              <w:ind w:firstLine="0"/>
              <w:jc w:val="center"/>
              <w:rPr>
                <w:ins w:id="553" w:author="Andrew Mulya" w:date="2021-06-26T23:49:00Z"/>
              </w:rPr>
            </w:pPr>
            <w:ins w:id="554" w:author="Andrew Mulya" w:date="2021-06-26T23:49:00Z">
              <w:r>
                <w:t>14</w:t>
              </w:r>
            </w:ins>
          </w:p>
        </w:tc>
        <w:tc>
          <w:tcPr>
            <w:tcW w:w="3266" w:type="dxa"/>
          </w:tcPr>
          <w:p w14:paraId="131C0F33" w14:textId="6C84E660" w:rsidR="00047592" w:rsidRDefault="00047592" w:rsidP="009A013A">
            <w:pPr>
              <w:pStyle w:val="TableBody"/>
              <w:spacing w:line="360" w:lineRule="auto"/>
              <w:ind w:firstLine="0"/>
              <w:rPr>
                <w:ins w:id="555" w:author="Andrew Mulya" w:date="2021-06-26T23:49:00Z"/>
              </w:rPr>
            </w:pPr>
            <w:ins w:id="556" w:author="Andrew Mulya" w:date="2021-06-26T23:51:00Z">
              <w:r>
                <w:t>a</w:t>
              </w:r>
            </w:ins>
            <w:ins w:id="557" w:author="Andrew Mulya" w:date="2021-06-26T23:50:00Z">
              <w:r>
                <w:t>pi_get_customer()</w:t>
              </w:r>
            </w:ins>
          </w:p>
        </w:tc>
        <w:tc>
          <w:tcPr>
            <w:tcW w:w="5670" w:type="dxa"/>
          </w:tcPr>
          <w:p w14:paraId="367FE262" w14:textId="5C980CB2" w:rsidR="00047592" w:rsidRDefault="00D96918" w:rsidP="009A013A">
            <w:pPr>
              <w:pStyle w:val="TableBody"/>
              <w:spacing w:line="360" w:lineRule="auto"/>
              <w:ind w:firstLine="0"/>
              <w:rPr>
                <w:ins w:id="558" w:author="Andrew Mulya" w:date="2021-06-26T23:49:00Z"/>
              </w:rPr>
            </w:pPr>
            <w:ins w:id="559" w:author="Andrew Mulya" w:date="2021-06-27T00:13:00Z">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w:t>
              </w:r>
            </w:ins>
            <w:ins w:id="560" w:author="Andrew Mulya" w:date="2021-06-27T00:14:00Z">
              <w:r>
                <w:t xml:space="preserve"> </w:t>
              </w:r>
            </w:ins>
            <w:ins w:id="561" w:author="Andrew Mulya" w:date="2021-06-27T00:15:00Z">
              <w:r w:rsidR="00015B08">
                <w:rPr>
                  <w:i/>
                  <w:iCs/>
                </w:rPr>
                <w:t>customer</w:t>
              </w:r>
            </w:ins>
            <w:ins w:id="562" w:author="Andrew Mulya" w:date="2021-06-27T00:13:00Z">
              <w:r>
                <w:t xml:space="preserve"> di </w:t>
              </w:r>
              <w:r w:rsidRPr="00580E97">
                <w:rPr>
                  <w:i/>
                  <w:iCs/>
                </w:rPr>
                <w:t>view</w:t>
              </w:r>
              <w:r>
                <w:t xml:space="preserve"> </w:t>
              </w:r>
              <w:r w:rsidRPr="00580E97">
                <w:t>add_invoice</w:t>
              </w:r>
            </w:ins>
            <w:ins w:id="563" w:author="Andrew Mulya" w:date="2021-06-27T00:14:00Z">
              <w:r>
                <w:t xml:space="preserve"> dan add_showroom</w:t>
              </w:r>
            </w:ins>
            <w:ins w:id="564" w:author="Andrew Mulya" w:date="2021-06-27T00:13:00Z">
              <w:r w:rsidRPr="00580E97">
                <w:t>.</w:t>
              </w:r>
            </w:ins>
          </w:p>
        </w:tc>
      </w:tr>
      <w:tr w:rsidR="00047592" w14:paraId="230F2BBE" w14:textId="77777777" w:rsidTr="008860F5">
        <w:trPr>
          <w:cantSplit/>
          <w:ins w:id="565" w:author="Andrew Mulya" w:date="2021-06-26T23:49:00Z"/>
        </w:trPr>
        <w:tc>
          <w:tcPr>
            <w:tcW w:w="694" w:type="dxa"/>
          </w:tcPr>
          <w:p w14:paraId="599ABB8B" w14:textId="4D475583" w:rsidR="00047592" w:rsidRDefault="00047592" w:rsidP="009A013A">
            <w:pPr>
              <w:pStyle w:val="TableBody"/>
              <w:spacing w:line="360" w:lineRule="auto"/>
              <w:ind w:firstLine="0"/>
              <w:jc w:val="center"/>
              <w:rPr>
                <w:ins w:id="566" w:author="Andrew Mulya" w:date="2021-06-26T23:49:00Z"/>
              </w:rPr>
            </w:pPr>
            <w:ins w:id="567" w:author="Andrew Mulya" w:date="2021-06-26T23:49:00Z">
              <w:r>
                <w:t>15</w:t>
              </w:r>
            </w:ins>
          </w:p>
        </w:tc>
        <w:tc>
          <w:tcPr>
            <w:tcW w:w="3266" w:type="dxa"/>
          </w:tcPr>
          <w:p w14:paraId="2019B9E3" w14:textId="6D82C48D" w:rsidR="00047592" w:rsidRDefault="00047592" w:rsidP="009A013A">
            <w:pPr>
              <w:pStyle w:val="TableBody"/>
              <w:spacing w:line="360" w:lineRule="auto"/>
              <w:ind w:firstLine="0"/>
              <w:rPr>
                <w:ins w:id="568" w:author="Andrew Mulya" w:date="2021-06-26T23:49:00Z"/>
              </w:rPr>
            </w:pPr>
            <w:ins w:id="569" w:author="Andrew Mulya" w:date="2021-06-26T23:51:00Z">
              <w:r>
                <w:t>a</w:t>
              </w:r>
            </w:ins>
            <w:ins w:id="570" w:author="Andrew Mulya" w:date="2021-06-26T23:50:00Z">
              <w:r>
                <w:t>pi_get_discount()</w:t>
              </w:r>
            </w:ins>
          </w:p>
        </w:tc>
        <w:tc>
          <w:tcPr>
            <w:tcW w:w="5670" w:type="dxa"/>
          </w:tcPr>
          <w:p w14:paraId="15FCECA5" w14:textId="428594A3" w:rsidR="00047592" w:rsidRPr="00015B08" w:rsidRDefault="00D96918" w:rsidP="009A013A">
            <w:pPr>
              <w:pStyle w:val="TableBody"/>
              <w:spacing w:line="360" w:lineRule="auto"/>
              <w:ind w:firstLine="0"/>
              <w:rPr>
                <w:ins w:id="571" w:author="Andrew Mulya" w:date="2021-06-26T23:49:00Z"/>
              </w:rPr>
            </w:pPr>
            <w:ins w:id="572" w:author="Andrew Mulya" w:date="2021-06-27T00:14:00Z">
              <w:r>
                <w:t xml:space="preserve">Fungsi API untuk mengirim informasi diskon dari jenis </w:t>
              </w:r>
              <w:r w:rsidRPr="00D96918">
                <w:rPr>
                  <w:i/>
                  <w:iCs/>
                  <w:rPrChange w:id="573" w:author="Andrew Mulya" w:date="2021-06-27T00:14:00Z">
                    <w:rPr/>
                  </w:rPrChange>
                </w:rPr>
                <w:t>customer</w:t>
              </w:r>
            </w:ins>
            <w:ins w:id="574" w:author="Andrew Mulya" w:date="2021-06-27T00:15:00Z">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ins>
          </w:p>
        </w:tc>
      </w:tr>
      <w:tr w:rsidR="00047592" w14:paraId="11B9407F" w14:textId="77777777" w:rsidTr="008860F5">
        <w:trPr>
          <w:cantSplit/>
          <w:ins w:id="575" w:author="Andrew Mulya" w:date="2021-06-26T23:49:00Z"/>
        </w:trPr>
        <w:tc>
          <w:tcPr>
            <w:tcW w:w="694" w:type="dxa"/>
          </w:tcPr>
          <w:p w14:paraId="180DDB89" w14:textId="0B0B4CD5" w:rsidR="00047592" w:rsidRDefault="00047592" w:rsidP="009A013A">
            <w:pPr>
              <w:pStyle w:val="TableBody"/>
              <w:spacing w:line="360" w:lineRule="auto"/>
              <w:ind w:firstLine="0"/>
              <w:jc w:val="center"/>
              <w:rPr>
                <w:ins w:id="576" w:author="Andrew Mulya" w:date="2021-06-26T23:49:00Z"/>
              </w:rPr>
            </w:pPr>
            <w:ins w:id="577" w:author="Andrew Mulya" w:date="2021-06-26T23:49:00Z">
              <w:r>
                <w:t>16</w:t>
              </w:r>
            </w:ins>
          </w:p>
        </w:tc>
        <w:tc>
          <w:tcPr>
            <w:tcW w:w="3266" w:type="dxa"/>
          </w:tcPr>
          <w:p w14:paraId="66ABE37E" w14:textId="45149E75" w:rsidR="00047592" w:rsidRDefault="00047592" w:rsidP="009A013A">
            <w:pPr>
              <w:pStyle w:val="TableBody"/>
              <w:spacing w:line="360" w:lineRule="auto"/>
              <w:ind w:firstLine="0"/>
              <w:rPr>
                <w:ins w:id="578" w:author="Andrew Mulya" w:date="2021-06-26T23:49:00Z"/>
              </w:rPr>
            </w:pPr>
            <w:ins w:id="579" w:author="Andrew Mulya" w:date="2021-06-26T23:51:00Z">
              <w:r>
                <w:t>a</w:t>
              </w:r>
            </w:ins>
            <w:ins w:id="580" w:author="Andrew Mulya" w:date="2021-06-26T23:50:00Z">
              <w:r>
                <w:t>pi_get_book_dropdown()</w:t>
              </w:r>
            </w:ins>
          </w:p>
        </w:tc>
        <w:tc>
          <w:tcPr>
            <w:tcW w:w="5670" w:type="dxa"/>
          </w:tcPr>
          <w:p w14:paraId="6B4358F9" w14:textId="13312CE8" w:rsidR="00047592" w:rsidRPr="00015B08" w:rsidRDefault="00015B08" w:rsidP="009A013A">
            <w:pPr>
              <w:pStyle w:val="TableBody"/>
              <w:spacing w:line="360" w:lineRule="auto"/>
              <w:ind w:firstLine="0"/>
              <w:rPr>
                <w:ins w:id="581" w:author="Andrew Mulya" w:date="2021-06-26T23:49:00Z"/>
                <w:i/>
                <w:iCs/>
                <w:rPrChange w:id="582" w:author="Andrew Mulya" w:date="2021-06-27T00:17:00Z">
                  <w:rPr>
                    <w:ins w:id="583" w:author="Andrew Mulya" w:date="2021-06-26T23:49:00Z"/>
                  </w:rPr>
                </w:rPrChange>
              </w:rPr>
            </w:pPr>
            <w:ins w:id="584" w:author="Andrew Mulya" w:date="2021-06-27T00:17:00Z">
              <w:r>
                <w:t xml:space="preserve">Fungsi API untuk menambahkan data buku yang dihapus dari list kembali ke dropdown buku di </w:t>
              </w:r>
              <w:r>
                <w:rPr>
                  <w:i/>
                </w:rPr>
                <w:t xml:space="preserve">view </w:t>
              </w:r>
              <w:r w:rsidRPr="00580E97">
                <w:t>add_invoice</w:t>
              </w:r>
              <w:r>
                <w:t xml:space="preserve"> dan add_showroom</w:t>
              </w:r>
              <w:r w:rsidRPr="00580E97">
                <w:t>.</w:t>
              </w:r>
            </w:ins>
          </w:p>
        </w:tc>
      </w:tr>
    </w:tbl>
    <w:p w14:paraId="54374151" w14:textId="609483CA" w:rsidR="00B42C47" w:rsidRDefault="00B42C47" w:rsidP="00015B08">
      <w:pPr>
        <w:ind w:firstLine="0"/>
        <w:rPr>
          <w:ins w:id="585" w:author="Andrew Mulya" w:date="2021-06-27T00:17:00Z"/>
          <w:lang w:val="en-US"/>
        </w:rPr>
      </w:pPr>
    </w:p>
    <w:p w14:paraId="244ABDE7" w14:textId="7478B1A7" w:rsidR="00514D79" w:rsidRPr="00514D79" w:rsidRDefault="00514D79" w:rsidP="00514D79">
      <w:pPr>
        <w:pStyle w:val="Caption"/>
        <w:keepNext/>
        <w:rPr>
          <w:lang w:val="en-US"/>
        </w:rPr>
      </w:pPr>
      <w:bookmarkStart w:id="586" w:name="_Ref76018060"/>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13</w:t>
      </w:r>
      <w:r w:rsidR="00E1731E">
        <w:fldChar w:fldCharType="end"/>
      </w:r>
      <w:bookmarkEnd w:id="586"/>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proofErr w:type="spellEnd"/>
    </w:p>
    <w:tbl>
      <w:tblPr>
        <w:tblStyle w:val="TableGrid"/>
        <w:tblW w:w="9630" w:type="dxa"/>
        <w:tblInd w:w="355" w:type="dxa"/>
        <w:tblLayout w:type="fixed"/>
        <w:tblLook w:val="04A0" w:firstRow="1" w:lastRow="0" w:firstColumn="1" w:lastColumn="0" w:noHBand="0" w:noVBand="1"/>
        <w:tblPrChange w:id="587" w:author="Andrew Mulya" w:date="2021-06-27T00:18:00Z">
          <w:tblPr>
            <w:tblW w:w="0" w:type="auto"/>
            <w:tblLook w:val="04A0" w:firstRow="1" w:lastRow="0" w:firstColumn="1" w:lastColumn="0" w:noHBand="0" w:noVBand="1"/>
          </w:tblPr>
        </w:tblPrChange>
      </w:tblPr>
      <w:tblGrid>
        <w:gridCol w:w="715"/>
        <w:gridCol w:w="3245"/>
        <w:gridCol w:w="5670"/>
        <w:tblGridChange w:id="588">
          <w:tblGrid>
            <w:gridCol w:w="360"/>
            <w:gridCol w:w="715"/>
            <w:gridCol w:w="2151"/>
            <w:gridCol w:w="1094"/>
            <w:gridCol w:w="2132"/>
            <w:gridCol w:w="3226"/>
            <w:gridCol w:w="312"/>
          </w:tblGrid>
        </w:tblGridChange>
      </w:tblGrid>
      <w:tr w:rsidR="00015B08" w14:paraId="582DF973" w14:textId="77777777" w:rsidTr="008860F5">
        <w:trPr>
          <w:ins w:id="589" w:author="Andrew Mulya" w:date="2021-06-27T00:17:00Z"/>
          <w:trPrChange w:id="590" w:author="Andrew Mulya" w:date="2021-06-27T00:18:00Z">
            <w:trPr>
              <w:gridAfter w:val="0"/>
            </w:trPr>
          </w:trPrChange>
        </w:trPr>
        <w:tc>
          <w:tcPr>
            <w:tcW w:w="715" w:type="dxa"/>
            <w:tcPrChange w:id="591" w:author="Andrew Mulya" w:date="2021-06-27T00:18:00Z">
              <w:tcPr>
                <w:tcW w:w="3226" w:type="dxa"/>
                <w:gridSpan w:val="3"/>
              </w:tcPr>
            </w:tcPrChange>
          </w:tcPr>
          <w:p w14:paraId="3E2E83C0" w14:textId="754D01CB" w:rsidR="00015B08" w:rsidRDefault="00015B08">
            <w:pPr>
              <w:pStyle w:val="TableHead"/>
              <w:spacing w:line="360" w:lineRule="auto"/>
              <w:rPr>
                <w:ins w:id="592" w:author="Andrew Mulya" w:date="2021-06-27T00:17:00Z"/>
              </w:rPr>
              <w:pPrChange w:id="593" w:author="Andrew Mulya" w:date="2021-06-27T00:18:00Z">
                <w:pPr>
                  <w:ind w:firstLine="0"/>
                </w:pPr>
              </w:pPrChange>
            </w:pPr>
            <w:ins w:id="594" w:author="Andrew Mulya" w:date="2021-06-27T00:18:00Z">
              <w:r>
                <w:t xml:space="preserve">No. </w:t>
              </w:r>
            </w:ins>
          </w:p>
        </w:tc>
        <w:tc>
          <w:tcPr>
            <w:tcW w:w="3245" w:type="dxa"/>
            <w:tcPrChange w:id="595" w:author="Andrew Mulya" w:date="2021-06-27T00:18:00Z">
              <w:tcPr>
                <w:tcW w:w="3226" w:type="dxa"/>
                <w:gridSpan w:val="2"/>
              </w:tcPr>
            </w:tcPrChange>
          </w:tcPr>
          <w:p w14:paraId="19811FF7" w14:textId="264AB5EB" w:rsidR="00015B08" w:rsidRDefault="00015B08">
            <w:pPr>
              <w:pStyle w:val="TableHead"/>
              <w:spacing w:line="360" w:lineRule="auto"/>
              <w:rPr>
                <w:ins w:id="596" w:author="Andrew Mulya" w:date="2021-06-27T00:17:00Z"/>
              </w:rPr>
              <w:pPrChange w:id="597" w:author="Andrew Mulya" w:date="2021-06-27T00:18:00Z">
                <w:pPr>
                  <w:ind w:firstLine="0"/>
                </w:pPr>
              </w:pPrChange>
            </w:pPr>
            <w:ins w:id="598" w:author="Andrew Mulya" w:date="2021-06-27T00:18:00Z">
              <w:r>
                <w:t>Nama Fungsi</w:t>
              </w:r>
            </w:ins>
          </w:p>
        </w:tc>
        <w:tc>
          <w:tcPr>
            <w:tcW w:w="5670" w:type="dxa"/>
            <w:tcPrChange w:id="599" w:author="Andrew Mulya" w:date="2021-06-27T00:18:00Z">
              <w:tcPr>
                <w:tcW w:w="3226" w:type="dxa"/>
              </w:tcPr>
            </w:tcPrChange>
          </w:tcPr>
          <w:p w14:paraId="09B3F796" w14:textId="1B31C4E0" w:rsidR="00015B08" w:rsidRDefault="00015B08">
            <w:pPr>
              <w:pStyle w:val="TableHead"/>
              <w:spacing w:line="360" w:lineRule="auto"/>
              <w:rPr>
                <w:ins w:id="600" w:author="Andrew Mulya" w:date="2021-06-27T00:17:00Z"/>
              </w:rPr>
              <w:pPrChange w:id="601" w:author="Andrew Mulya" w:date="2021-06-27T00:18:00Z">
                <w:pPr>
                  <w:ind w:firstLine="0"/>
                </w:pPr>
              </w:pPrChange>
            </w:pPr>
            <w:ins w:id="602" w:author="Andrew Mulya" w:date="2021-06-27T00:18:00Z">
              <w:r>
                <w:t>Keterangan</w:t>
              </w:r>
            </w:ins>
          </w:p>
        </w:tc>
      </w:tr>
      <w:tr w:rsidR="00015B08" w14:paraId="23C73E38" w14:textId="77777777" w:rsidTr="008860F5">
        <w:trPr>
          <w:ins w:id="603" w:author="Andrew Mulya" w:date="2021-06-27T00:17:00Z"/>
          <w:trPrChange w:id="604" w:author="Andrew Mulya" w:date="2021-06-27T00:18:00Z">
            <w:trPr>
              <w:gridAfter w:val="0"/>
            </w:trPr>
          </w:trPrChange>
        </w:trPr>
        <w:tc>
          <w:tcPr>
            <w:tcW w:w="715" w:type="dxa"/>
            <w:tcPrChange w:id="605" w:author="Andrew Mulya" w:date="2021-06-27T00:18:00Z">
              <w:tcPr>
                <w:tcW w:w="3226" w:type="dxa"/>
                <w:gridSpan w:val="3"/>
              </w:tcPr>
            </w:tcPrChange>
          </w:tcPr>
          <w:p w14:paraId="76C7A750" w14:textId="253A6D17" w:rsidR="00015B08" w:rsidRDefault="00015B08" w:rsidP="00EE02E5">
            <w:pPr>
              <w:spacing w:line="360" w:lineRule="auto"/>
              <w:ind w:firstLine="0"/>
              <w:rPr>
                <w:ins w:id="606" w:author="Andrew Mulya" w:date="2021-06-27T00:17:00Z"/>
              </w:rPr>
            </w:pPr>
            <w:ins w:id="607" w:author="Andrew Mulya" w:date="2021-06-27T00:18:00Z">
              <w:r>
                <w:t>1</w:t>
              </w:r>
            </w:ins>
          </w:p>
        </w:tc>
        <w:tc>
          <w:tcPr>
            <w:tcW w:w="3245" w:type="dxa"/>
            <w:tcPrChange w:id="608" w:author="Andrew Mulya" w:date="2021-06-27T00:18:00Z">
              <w:tcPr>
                <w:tcW w:w="3226" w:type="dxa"/>
                <w:gridSpan w:val="2"/>
              </w:tcPr>
            </w:tcPrChange>
          </w:tcPr>
          <w:p w14:paraId="646A8F89" w14:textId="139A76DA" w:rsidR="00015B08" w:rsidRDefault="00015B08" w:rsidP="00EE02E5">
            <w:pPr>
              <w:spacing w:line="360" w:lineRule="auto"/>
              <w:ind w:firstLine="0"/>
              <w:rPr>
                <w:ins w:id="609" w:author="Andrew Mulya" w:date="2021-06-27T00:17:00Z"/>
              </w:rPr>
            </w:pPr>
            <w:ins w:id="610" w:author="Andrew Mulya" w:date="2021-06-27T00:22:00Z">
              <w:r>
                <w:t>v</w:t>
              </w:r>
            </w:ins>
            <w:ins w:id="611" w:author="Andrew Mulya" w:date="2021-06-27T00:18:00Z">
              <w:r>
                <w:t>alidate_invoice()</w:t>
              </w:r>
            </w:ins>
          </w:p>
        </w:tc>
        <w:tc>
          <w:tcPr>
            <w:tcW w:w="5670" w:type="dxa"/>
            <w:tcPrChange w:id="612" w:author="Andrew Mulya" w:date="2021-06-27T00:18:00Z">
              <w:tcPr>
                <w:tcW w:w="3226" w:type="dxa"/>
              </w:tcPr>
            </w:tcPrChange>
          </w:tcPr>
          <w:p w14:paraId="67117520" w14:textId="55D096CE" w:rsidR="00015B08" w:rsidRDefault="002B1B69" w:rsidP="00EE02E5">
            <w:pPr>
              <w:spacing w:line="360" w:lineRule="auto"/>
              <w:ind w:firstLine="0"/>
              <w:rPr>
                <w:ins w:id="613" w:author="Andrew Mulya" w:date="2021-06-27T00:17:00Z"/>
              </w:rPr>
            </w:pPr>
            <w:ins w:id="614" w:author="Andrew Mulya" w:date="2021-06-27T19:40:00Z">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ke database.</w:t>
              </w:r>
            </w:ins>
          </w:p>
        </w:tc>
      </w:tr>
      <w:tr w:rsidR="00015B08" w14:paraId="5DEF46D2" w14:textId="77777777" w:rsidTr="008860F5">
        <w:trPr>
          <w:ins w:id="615" w:author="Andrew Mulya" w:date="2021-06-27T00:17:00Z"/>
          <w:trPrChange w:id="616" w:author="Andrew Mulya" w:date="2021-06-27T00:18:00Z">
            <w:trPr>
              <w:gridAfter w:val="0"/>
            </w:trPr>
          </w:trPrChange>
        </w:trPr>
        <w:tc>
          <w:tcPr>
            <w:tcW w:w="715" w:type="dxa"/>
            <w:tcPrChange w:id="617" w:author="Andrew Mulya" w:date="2021-06-27T00:18:00Z">
              <w:tcPr>
                <w:tcW w:w="3226" w:type="dxa"/>
                <w:gridSpan w:val="3"/>
              </w:tcPr>
            </w:tcPrChange>
          </w:tcPr>
          <w:p w14:paraId="2DAAABE8" w14:textId="4D77CA85" w:rsidR="00015B08" w:rsidRDefault="00015B08" w:rsidP="00EE02E5">
            <w:pPr>
              <w:spacing w:line="360" w:lineRule="auto"/>
              <w:ind w:firstLine="0"/>
              <w:rPr>
                <w:ins w:id="618" w:author="Andrew Mulya" w:date="2021-06-27T00:17:00Z"/>
              </w:rPr>
            </w:pPr>
            <w:ins w:id="619" w:author="Andrew Mulya" w:date="2021-06-27T00:18:00Z">
              <w:r>
                <w:t>2</w:t>
              </w:r>
            </w:ins>
          </w:p>
        </w:tc>
        <w:tc>
          <w:tcPr>
            <w:tcW w:w="3245" w:type="dxa"/>
            <w:tcPrChange w:id="620" w:author="Andrew Mulya" w:date="2021-06-27T00:18:00Z">
              <w:tcPr>
                <w:tcW w:w="3226" w:type="dxa"/>
                <w:gridSpan w:val="2"/>
              </w:tcPr>
            </w:tcPrChange>
          </w:tcPr>
          <w:p w14:paraId="0791BAA7" w14:textId="1B936325" w:rsidR="00015B08" w:rsidRDefault="00015B08" w:rsidP="00EE02E5">
            <w:pPr>
              <w:spacing w:line="360" w:lineRule="auto"/>
              <w:ind w:firstLine="0"/>
              <w:rPr>
                <w:ins w:id="621" w:author="Andrew Mulya" w:date="2021-06-27T00:17:00Z"/>
              </w:rPr>
            </w:pPr>
            <w:ins w:id="622" w:author="Andrew Mulya" w:date="2021-06-27T00:22:00Z">
              <w:r>
                <w:t>f</w:t>
              </w:r>
            </w:ins>
            <w:ins w:id="623" w:author="Andrew Mulya" w:date="2021-06-27T00:19:00Z">
              <w:r>
                <w:t>etch_invoice_id</w:t>
              </w:r>
            </w:ins>
            <w:ins w:id="624" w:author="Andrew Mulya" w:date="2021-06-27T19:47:00Z">
              <w:r w:rsidR="00206954">
                <w:t>()</w:t>
              </w:r>
            </w:ins>
          </w:p>
        </w:tc>
        <w:tc>
          <w:tcPr>
            <w:tcW w:w="5670" w:type="dxa"/>
            <w:tcPrChange w:id="625" w:author="Andrew Mulya" w:date="2021-06-27T00:18:00Z">
              <w:tcPr>
                <w:tcW w:w="3226" w:type="dxa"/>
              </w:tcPr>
            </w:tcPrChange>
          </w:tcPr>
          <w:p w14:paraId="7CB24433" w14:textId="6BC6DBD8" w:rsidR="00015B08" w:rsidRPr="0058768A" w:rsidRDefault="00206954" w:rsidP="00EE02E5">
            <w:pPr>
              <w:spacing w:line="360" w:lineRule="auto"/>
              <w:ind w:firstLine="0"/>
              <w:rPr>
                <w:ins w:id="626" w:author="Andrew Mulya" w:date="2021-06-27T00:17:00Z"/>
                <w:iCs/>
              </w:rPr>
            </w:pPr>
            <w:ins w:id="627" w:author="Andrew Mulya" w:date="2021-06-27T19:42:00Z">
              <w:r>
                <w:t xml:space="preserve">Mengambil data sebuah </w:t>
              </w:r>
              <w:r>
                <w:rPr>
                  <w:i/>
                </w:rPr>
                <w:t xml:space="preserve">invoice </w:t>
              </w:r>
            </w:ins>
            <w:ins w:id="628" w:author="Andrew Mulya" w:date="2021-06-27T19:43:00Z">
              <w:r>
                <w:rPr>
                  <w:iCs/>
                </w:rPr>
                <w:t>dari database.</w:t>
              </w:r>
            </w:ins>
          </w:p>
        </w:tc>
      </w:tr>
      <w:tr w:rsidR="00015B08" w14:paraId="6A25EB2C" w14:textId="77777777" w:rsidTr="008860F5">
        <w:trPr>
          <w:ins w:id="629" w:author="Andrew Mulya" w:date="2021-06-27T00:17:00Z"/>
          <w:trPrChange w:id="630" w:author="Andrew Mulya" w:date="2021-06-27T00:18:00Z">
            <w:trPr>
              <w:gridAfter w:val="0"/>
            </w:trPr>
          </w:trPrChange>
        </w:trPr>
        <w:tc>
          <w:tcPr>
            <w:tcW w:w="715" w:type="dxa"/>
            <w:tcPrChange w:id="631" w:author="Andrew Mulya" w:date="2021-06-27T00:18:00Z">
              <w:tcPr>
                <w:tcW w:w="3226" w:type="dxa"/>
                <w:gridSpan w:val="3"/>
              </w:tcPr>
            </w:tcPrChange>
          </w:tcPr>
          <w:p w14:paraId="3F7CCE84" w14:textId="07A12EE1" w:rsidR="00015B08" w:rsidRDefault="00015B08" w:rsidP="00EE02E5">
            <w:pPr>
              <w:spacing w:line="360" w:lineRule="auto"/>
              <w:ind w:firstLine="0"/>
              <w:rPr>
                <w:ins w:id="632" w:author="Andrew Mulya" w:date="2021-06-27T00:17:00Z"/>
              </w:rPr>
            </w:pPr>
            <w:ins w:id="633" w:author="Andrew Mulya" w:date="2021-06-27T00:18:00Z">
              <w:r>
                <w:lastRenderedPageBreak/>
                <w:t>3</w:t>
              </w:r>
            </w:ins>
          </w:p>
        </w:tc>
        <w:tc>
          <w:tcPr>
            <w:tcW w:w="3245" w:type="dxa"/>
            <w:tcPrChange w:id="634" w:author="Andrew Mulya" w:date="2021-06-27T00:18:00Z">
              <w:tcPr>
                <w:tcW w:w="3226" w:type="dxa"/>
                <w:gridSpan w:val="2"/>
              </w:tcPr>
            </w:tcPrChange>
          </w:tcPr>
          <w:p w14:paraId="320B6AD5" w14:textId="79E58944" w:rsidR="00015B08" w:rsidRDefault="00015B08" w:rsidP="00EE02E5">
            <w:pPr>
              <w:spacing w:line="360" w:lineRule="auto"/>
              <w:ind w:firstLine="0"/>
              <w:rPr>
                <w:ins w:id="635" w:author="Andrew Mulya" w:date="2021-06-27T00:17:00Z"/>
              </w:rPr>
            </w:pPr>
            <w:ins w:id="636" w:author="Andrew Mulya" w:date="2021-06-27T00:22:00Z">
              <w:r>
                <w:t>f</w:t>
              </w:r>
            </w:ins>
            <w:ins w:id="637" w:author="Andrew Mulya" w:date="2021-06-27T00:19:00Z">
              <w:r>
                <w:t>etch_invoice_book</w:t>
              </w:r>
            </w:ins>
            <w:ins w:id="638" w:author="Andrew Mulya" w:date="2021-06-27T19:47:00Z">
              <w:r w:rsidR="00206954">
                <w:t>()</w:t>
              </w:r>
            </w:ins>
          </w:p>
        </w:tc>
        <w:tc>
          <w:tcPr>
            <w:tcW w:w="5670" w:type="dxa"/>
            <w:tcPrChange w:id="639" w:author="Andrew Mulya" w:date="2021-06-27T00:18:00Z">
              <w:tcPr>
                <w:tcW w:w="3226" w:type="dxa"/>
              </w:tcPr>
            </w:tcPrChange>
          </w:tcPr>
          <w:p w14:paraId="7B0E2ECA" w14:textId="414C77C6" w:rsidR="00015B08" w:rsidRPr="00206954" w:rsidRDefault="00206954" w:rsidP="00EE02E5">
            <w:pPr>
              <w:spacing w:line="360" w:lineRule="auto"/>
              <w:ind w:firstLine="0"/>
              <w:rPr>
                <w:ins w:id="640" w:author="Andrew Mulya" w:date="2021-06-27T00:17:00Z"/>
              </w:rPr>
            </w:pPr>
            <w:ins w:id="641" w:author="Andrew Mulya" w:date="2021-06-27T19:43:00Z">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dat</w:t>
              </w:r>
            </w:ins>
            <w:ins w:id="642" w:author="Andrew Mulya" w:date="2021-06-27T19:44:00Z">
              <w:r>
                <w:t>abase.</w:t>
              </w:r>
            </w:ins>
          </w:p>
        </w:tc>
      </w:tr>
      <w:tr w:rsidR="00015B08" w14:paraId="33B7D05A" w14:textId="77777777" w:rsidTr="008860F5">
        <w:trPr>
          <w:ins w:id="643" w:author="Andrew Mulya" w:date="2021-06-27T00:17:00Z"/>
          <w:trPrChange w:id="644" w:author="Andrew Mulya" w:date="2021-06-27T00:18:00Z">
            <w:trPr>
              <w:gridAfter w:val="0"/>
            </w:trPr>
          </w:trPrChange>
        </w:trPr>
        <w:tc>
          <w:tcPr>
            <w:tcW w:w="715" w:type="dxa"/>
            <w:tcPrChange w:id="645" w:author="Andrew Mulya" w:date="2021-06-27T00:18:00Z">
              <w:tcPr>
                <w:tcW w:w="3226" w:type="dxa"/>
                <w:gridSpan w:val="3"/>
              </w:tcPr>
            </w:tcPrChange>
          </w:tcPr>
          <w:p w14:paraId="4BBBF77C" w14:textId="4D902A0E" w:rsidR="00015B08" w:rsidRDefault="00015B08" w:rsidP="00EE02E5">
            <w:pPr>
              <w:spacing w:line="360" w:lineRule="auto"/>
              <w:ind w:firstLine="0"/>
              <w:rPr>
                <w:ins w:id="646" w:author="Andrew Mulya" w:date="2021-06-27T00:17:00Z"/>
              </w:rPr>
            </w:pPr>
            <w:ins w:id="647" w:author="Andrew Mulya" w:date="2021-06-27T00:18:00Z">
              <w:r>
                <w:t>4</w:t>
              </w:r>
            </w:ins>
          </w:p>
        </w:tc>
        <w:tc>
          <w:tcPr>
            <w:tcW w:w="3245" w:type="dxa"/>
            <w:tcPrChange w:id="648" w:author="Andrew Mulya" w:date="2021-06-27T00:18:00Z">
              <w:tcPr>
                <w:tcW w:w="3226" w:type="dxa"/>
                <w:gridSpan w:val="2"/>
              </w:tcPr>
            </w:tcPrChange>
          </w:tcPr>
          <w:p w14:paraId="05123D99" w14:textId="05DFCFDD" w:rsidR="00015B08" w:rsidRDefault="00015B08" w:rsidP="00EE02E5">
            <w:pPr>
              <w:spacing w:line="360" w:lineRule="auto"/>
              <w:ind w:firstLine="0"/>
              <w:rPr>
                <w:ins w:id="649" w:author="Andrew Mulya" w:date="2021-06-27T00:17:00Z"/>
              </w:rPr>
            </w:pPr>
            <w:ins w:id="650" w:author="Andrew Mulya" w:date="2021-06-27T00:22:00Z">
              <w:r>
                <w:t>f</w:t>
              </w:r>
            </w:ins>
            <w:ins w:id="651" w:author="Andrew Mulya" w:date="2021-06-27T00:19:00Z">
              <w:r>
                <w:t>etch_warehouse_stock()</w:t>
              </w:r>
            </w:ins>
          </w:p>
        </w:tc>
        <w:tc>
          <w:tcPr>
            <w:tcW w:w="5670" w:type="dxa"/>
            <w:tcPrChange w:id="652" w:author="Andrew Mulya" w:date="2021-06-27T00:18:00Z">
              <w:tcPr>
                <w:tcW w:w="3226" w:type="dxa"/>
              </w:tcPr>
            </w:tcPrChange>
          </w:tcPr>
          <w:p w14:paraId="27D1B920" w14:textId="7C195C99" w:rsidR="00015B08" w:rsidRPr="00206954" w:rsidRDefault="00206954" w:rsidP="00EE02E5">
            <w:pPr>
              <w:spacing w:line="360" w:lineRule="auto"/>
              <w:ind w:firstLine="0"/>
              <w:rPr>
                <w:ins w:id="653" w:author="Andrew Mulya" w:date="2021-06-27T00:17:00Z"/>
                <w:i/>
                <w:iCs/>
                <w:rPrChange w:id="654" w:author="Andrew Mulya" w:date="2021-06-27T19:44:00Z">
                  <w:rPr>
                    <w:ins w:id="655" w:author="Andrew Mulya" w:date="2021-06-27T00:17:00Z"/>
                  </w:rPr>
                </w:rPrChange>
              </w:rPr>
            </w:pPr>
            <w:ins w:id="656" w:author="Andrew Mulya" w:date="2021-06-27T19:44:00Z">
              <w:r>
                <w:t xml:space="preserve">Mengambil data stok sebuah buku yang berada di </w:t>
              </w:r>
              <w:r>
                <w:rPr>
                  <w:i/>
                  <w:iCs/>
                </w:rPr>
                <w:t>warehouse.</w:t>
              </w:r>
            </w:ins>
          </w:p>
        </w:tc>
      </w:tr>
      <w:tr w:rsidR="00015B08" w14:paraId="05E1F80A" w14:textId="77777777" w:rsidTr="008860F5">
        <w:trPr>
          <w:ins w:id="657" w:author="Andrew Mulya" w:date="2021-06-27T00:17:00Z"/>
          <w:trPrChange w:id="658" w:author="Andrew Mulya" w:date="2021-06-27T00:18:00Z">
            <w:trPr>
              <w:gridAfter w:val="0"/>
            </w:trPr>
          </w:trPrChange>
        </w:trPr>
        <w:tc>
          <w:tcPr>
            <w:tcW w:w="715" w:type="dxa"/>
            <w:tcPrChange w:id="659" w:author="Andrew Mulya" w:date="2021-06-27T00:18:00Z">
              <w:tcPr>
                <w:tcW w:w="3226" w:type="dxa"/>
                <w:gridSpan w:val="3"/>
              </w:tcPr>
            </w:tcPrChange>
          </w:tcPr>
          <w:p w14:paraId="2DC0CA5D" w14:textId="2EAA3D65" w:rsidR="00015B08" w:rsidRDefault="00015B08" w:rsidP="00EE02E5">
            <w:pPr>
              <w:spacing w:line="360" w:lineRule="auto"/>
              <w:ind w:firstLine="0"/>
              <w:rPr>
                <w:ins w:id="660" w:author="Andrew Mulya" w:date="2021-06-27T00:17:00Z"/>
              </w:rPr>
            </w:pPr>
            <w:ins w:id="661" w:author="Andrew Mulya" w:date="2021-06-27T00:18:00Z">
              <w:r>
                <w:t>5</w:t>
              </w:r>
            </w:ins>
          </w:p>
        </w:tc>
        <w:tc>
          <w:tcPr>
            <w:tcW w:w="3245" w:type="dxa"/>
            <w:tcPrChange w:id="662" w:author="Andrew Mulya" w:date="2021-06-27T00:18:00Z">
              <w:tcPr>
                <w:tcW w:w="3226" w:type="dxa"/>
                <w:gridSpan w:val="2"/>
              </w:tcPr>
            </w:tcPrChange>
          </w:tcPr>
          <w:p w14:paraId="58201811" w14:textId="1255D386" w:rsidR="00015B08" w:rsidRDefault="00015B08" w:rsidP="00EE02E5">
            <w:pPr>
              <w:spacing w:line="360" w:lineRule="auto"/>
              <w:ind w:firstLine="0"/>
              <w:rPr>
                <w:ins w:id="663" w:author="Andrew Mulya" w:date="2021-06-27T00:17:00Z"/>
              </w:rPr>
            </w:pPr>
            <w:ins w:id="664" w:author="Andrew Mulya" w:date="2021-06-27T00:22:00Z">
              <w:r>
                <w:t>f</w:t>
              </w:r>
            </w:ins>
            <w:ins w:id="665" w:author="Andrew Mulya" w:date="2021-06-27T00:19:00Z">
              <w:r>
                <w:t>etch_showroom_stock()</w:t>
              </w:r>
            </w:ins>
          </w:p>
        </w:tc>
        <w:tc>
          <w:tcPr>
            <w:tcW w:w="5670" w:type="dxa"/>
            <w:tcPrChange w:id="666" w:author="Andrew Mulya" w:date="2021-06-27T00:18:00Z">
              <w:tcPr>
                <w:tcW w:w="3226" w:type="dxa"/>
              </w:tcPr>
            </w:tcPrChange>
          </w:tcPr>
          <w:p w14:paraId="62482C8D" w14:textId="3CE38DF6" w:rsidR="00015B08" w:rsidRDefault="00206954" w:rsidP="00EE02E5">
            <w:pPr>
              <w:spacing w:line="360" w:lineRule="auto"/>
              <w:ind w:firstLine="0"/>
              <w:rPr>
                <w:ins w:id="667" w:author="Andrew Mulya" w:date="2021-06-27T00:17:00Z"/>
              </w:rPr>
            </w:pPr>
            <w:ins w:id="668" w:author="Andrew Mulya" w:date="2021-06-27T19:44:00Z">
              <w:r>
                <w:t xml:space="preserve">Mengambil data stok sebuah buku yang berada di </w:t>
              </w:r>
              <w:r>
                <w:rPr>
                  <w:i/>
                  <w:iCs/>
                </w:rPr>
                <w:t>showroom.</w:t>
              </w:r>
            </w:ins>
          </w:p>
        </w:tc>
      </w:tr>
      <w:tr w:rsidR="00015B08" w14:paraId="1861628F" w14:textId="77777777" w:rsidTr="008860F5">
        <w:trPr>
          <w:ins w:id="669" w:author="Andrew Mulya" w:date="2021-06-27T00:17:00Z"/>
          <w:trPrChange w:id="670" w:author="Andrew Mulya" w:date="2021-06-27T00:18:00Z">
            <w:trPr>
              <w:gridAfter w:val="0"/>
            </w:trPr>
          </w:trPrChange>
        </w:trPr>
        <w:tc>
          <w:tcPr>
            <w:tcW w:w="715" w:type="dxa"/>
            <w:tcPrChange w:id="671" w:author="Andrew Mulya" w:date="2021-06-27T00:18:00Z">
              <w:tcPr>
                <w:tcW w:w="3226" w:type="dxa"/>
                <w:gridSpan w:val="3"/>
              </w:tcPr>
            </w:tcPrChange>
          </w:tcPr>
          <w:p w14:paraId="48F550CE" w14:textId="54020B28" w:rsidR="00015B08" w:rsidRDefault="00015B08" w:rsidP="00EE02E5">
            <w:pPr>
              <w:spacing w:line="360" w:lineRule="auto"/>
              <w:ind w:firstLine="0"/>
              <w:rPr>
                <w:ins w:id="672" w:author="Andrew Mulya" w:date="2021-06-27T00:17:00Z"/>
              </w:rPr>
            </w:pPr>
            <w:ins w:id="673" w:author="Andrew Mulya" w:date="2021-06-27T00:18:00Z">
              <w:r>
                <w:t>6</w:t>
              </w:r>
            </w:ins>
          </w:p>
        </w:tc>
        <w:tc>
          <w:tcPr>
            <w:tcW w:w="3245" w:type="dxa"/>
            <w:tcPrChange w:id="674" w:author="Andrew Mulya" w:date="2021-06-27T00:18:00Z">
              <w:tcPr>
                <w:tcW w:w="3226" w:type="dxa"/>
                <w:gridSpan w:val="2"/>
              </w:tcPr>
            </w:tcPrChange>
          </w:tcPr>
          <w:p w14:paraId="0629B905" w14:textId="02062C85" w:rsidR="00015B08" w:rsidRDefault="00015B08" w:rsidP="00EE02E5">
            <w:pPr>
              <w:spacing w:line="360" w:lineRule="auto"/>
              <w:ind w:firstLine="0"/>
              <w:rPr>
                <w:ins w:id="675" w:author="Andrew Mulya" w:date="2021-06-27T00:17:00Z"/>
              </w:rPr>
            </w:pPr>
            <w:ins w:id="676" w:author="Andrew Mulya" w:date="2021-06-27T00:22:00Z">
              <w:r>
                <w:t>f</w:t>
              </w:r>
            </w:ins>
            <w:ins w:id="677" w:author="Andrew Mulya" w:date="2021-06-27T00:19:00Z">
              <w:r>
                <w:t>etch_library_stock()</w:t>
              </w:r>
            </w:ins>
          </w:p>
        </w:tc>
        <w:tc>
          <w:tcPr>
            <w:tcW w:w="5670" w:type="dxa"/>
            <w:tcPrChange w:id="678" w:author="Andrew Mulya" w:date="2021-06-27T00:18:00Z">
              <w:tcPr>
                <w:tcW w:w="3226" w:type="dxa"/>
              </w:tcPr>
            </w:tcPrChange>
          </w:tcPr>
          <w:p w14:paraId="09ABA18D" w14:textId="4AE67A33" w:rsidR="00015B08" w:rsidRDefault="00206954" w:rsidP="00EE02E5">
            <w:pPr>
              <w:spacing w:line="360" w:lineRule="auto"/>
              <w:ind w:firstLine="0"/>
              <w:rPr>
                <w:ins w:id="679" w:author="Andrew Mulya" w:date="2021-06-27T00:17:00Z"/>
              </w:rPr>
            </w:pPr>
            <w:ins w:id="680" w:author="Andrew Mulya" w:date="2021-06-27T19:44:00Z">
              <w:r>
                <w:t xml:space="preserve">Mengambil data stok sebuah buku yang berada di </w:t>
              </w:r>
              <w:r>
                <w:rPr>
                  <w:i/>
                  <w:iCs/>
                </w:rPr>
                <w:t xml:space="preserve">library </w:t>
              </w:r>
              <w:r>
                <w:t>tertentu</w:t>
              </w:r>
              <w:r>
                <w:rPr>
                  <w:i/>
                  <w:iCs/>
                </w:rPr>
                <w:t>.</w:t>
              </w:r>
            </w:ins>
          </w:p>
        </w:tc>
      </w:tr>
      <w:tr w:rsidR="00015B08" w14:paraId="5AEA1099" w14:textId="77777777" w:rsidTr="008860F5">
        <w:trPr>
          <w:ins w:id="681" w:author="Andrew Mulya" w:date="2021-06-27T00:17:00Z"/>
          <w:trPrChange w:id="682" w:author="Andrew Mulya" w:date="2021-06-27T00:18:00Z">
            <w:trPr>
              <w:gridAfter w:val="0"/>
            </w:trPr>
          </w:trPrChange>
        </w:trPr>
        <w:tc>
          <w:tcPr>
            <w:tcW w:w="715" w:type="dxa"/>
            <w:tcPrChange w:id="683" w:author="Andrew Mulya" w:date="2021-06-27T00:18:00Z">
              <w:tcPr>
                <w:tcW w:w="3226" w:type="dxa"/>
                <w:gridSpan w:val="3"/>
              </w:tcPr>
            </w:tcPrChange>
          </w:tcPr>
          <w:p w14:paraId="6B0ED499" w14:textId="6D72D199" w:rsidR="00015B08" w:rsidRDefault="00015B08" w:rsidP="00EE02E5">
            <w:pPr>
              <w:spacing w:line="360" w:lineRule="auto"/>
              <w:ind w:firstLine="0"/>
              <w:rPr>
                <w:ins w:id="684" w:author="Andrew Mulya" w:date="2021-06-27T00:17:00Z"/>
              </w:rPr>
            </w:pPr>
            <w:ins w:id="685" w:author="Andrew Mulya" w:date="2021-06-27T00:18:00Z">
              <w:r>
                <w:t>7</w:t>
              </w:r>
            </w:ins>
          </w:p>
        </w:tc>
        <w:tc>
          <w:tcPr>
            <w:tcW w:w="3245" w:type="dxa"/>
            <w:tcPrChange w:id="686" w:author="Andrew Mulya" w:date="2021-06-27T00:18:00Z">
              <w:tcPr>
                <w:tcW w:w="3226" w:type="dxa"/>
                <w:gridSpan w:val="2"/>
              </w:tcPr>
            </w:tcPrChange>
          </w:tcPr>
          <w:p w14:paraId="32FEEAD1" w14:textId="45A82448" w:rsidR="00015B08" w:rsidRDefault="00015B08" w:rsidP="00EE02E5">
            <w:pPr>
              <w:spacing w:line="360" w:lineRule="auto"/>
              <w:ind w:firstLine="0"/>
              <w:rPr>
                <w:ins w:id="687" w:author="Andrew Mulya" w:date="2021-06-27T00:17:00Z"/>
              </w:rPr>
            </w:pPr>
            <w:ins w:id="688" w:author="Andrew Mulya" w:date="2021-06-27T00:22:00Z">
              <w:r>
                <w:t>g</w:t>
              </w:r>
            </w:ins>
            <w:ins w:id="689" w:author="Andrew Mulya" w:date="2021-06-27T00:19:00Z">
              <w:r>
                <w:t>et_available_book_list()</w:t>
              </w:r>
            </w:ins>
          </w:p>
        </w:tc>
        <w:tc>
          <w:tcPr>
            <w:tcW w:w="5670" w:type="dxa"/>
            <w:tcPrChange w:id="690" w:author="Andrew Mulya" w:date="2021-06-27T00:18:00Z">
              <w:tcPr>
                <w:tcW w:w="3226" w:type="dxa"/>
              </w:tcPr>
            </w:tcPrChange>
          </w:tcPr>
          <w:p w14:paraId="788329DE" w14:textId="69F4A5DF" w:rsidR="00015B08" w:rsidRDefault="00206954" w:rsidP="00EE02E5">
            <w:pPr>
              <w:spacing w:line="360" w:lineRule="auto"/>
              <w:ind w:firstLine="0"/>
              <w:rPr>
                <w:ins w:id="691" w:author="Andrew Mulya" w:date="2021-06-27T00:17:00Z"/>
              </w:rPr>
            </w:pPr>
            <w:ins w:id="692" w:author="Andrew Mulya" w:date="2021-06-27T19:47:00Z">
              <w:r>
                <w:t>Mengirimkan data dari fungsi fetch_warehouse_stock()</w:t>
              </w:r>
            </w:ins>
            <w:ins w:id="693" w:author="Andrew Mulya" w:date="2021-06-27T19:48:00Z">
              <w:r>
                <w:t>, fetch_showroom_stock(), dan fetch_library_stock()</w:t>
              </w:r>
            </w:ins>
          </w:p>
        </w:tc>
      </w:tr>
      <w:tr w:rsidR="00015B08" w14:paraId="7A30A1BE" w14:textId="77777777" w:rsidTr="008860F5">
        <w:trPr>
          <w:ins w:id="694" w:author="Andrew Mulya" w:date="2021-06-27T00:19:00Z"/>
        </w:trPr>
        <w:tc>
          <w:tcPr>
            <w:tcW w:w="715" w:type="dxa"/>
          </w:tcPr>
          <w:p w14:paraId="36412662" w14:textId="3A184491" w:rsidR="00015B08" w:rsidRDefault="00015B08" w:rsidP="00EE02E5">
            <w:pPr>
              <w:spacing w:line="360" w:lineRule="auto"/>
              <w:ind w:firstLine="0"/>
              <w:rPr>
                <w:ins w:id="695" w:author="Andrew Mulya" w:date="2021-06-27T00:19:00Z"/>
              </w:rPr>
            </w:pPr>
            <w:ins w:id="696" w:author="Andrew Mulya" w:date="2021-06-27T00:19:00Z">
              <w:r>
                <w:t>8</w:t>
              </w:r>
            </w:ins>
          </w:p>
        </w:tc>
        <w:tc>
          <w:tcPr>
            <w:tcW w:w="3245" w:type="dxa"/>
          </w:tcPr>
          <w:p w14:paraId="7C6A5770" w14:textId="24B8E1A1" w:rsidR="00015B08" w:rsidRDefault="00015B08" w:rsidP="00EE02E5">
            <w:pPr>
              <w:spacing w:line="360" w:lineRule="auto"/>
              <w:ind w:firstLine="0"/>
              <w:rPr>
                <w:ins w:id="697" w:author="Andrew Mulya" w:date="2021-06-27T00:19:00Z"/>
              </w:rPr>
            </w:pPr>
            <w:ins w:id="698" w:author="Andrew Mulya" w:date="2021-06-27T00:22:00Z">
              <w:r>
                <w:t>g</w:t>
              </w:r>
            </w:ins>
            <w:ins w:id="699" w:author="Andrew Mulya" w:date="2021-06-27T00:20:00Z">
              <w:r>
                <w:t>et_book()</w:t>
              </w:r>
            </w:ins>
          </w:p>
        </w:tc>
        <w:tc>
          <w:tcPr>
            <w:tcW w:w="5670" w:type="dxa"/>
          </w:tcPr>
          <w:p w14:paraId="16A95BBA" w14:textId="0028F924" w:rsidR="00015B08" w:rsidRDefault="00206954" w:rsidP="00EE02E5">
            <w:pPr>
              <w:spacing w:line="360" w:lineRule="auto"/>
              <w:ind w:firstLine="0"/>
              <w:rPr>
                <w:ins w:id="700" w:author="Andrew Mulya" w:date="2021-06-27T00:19:00Z"/>
              </w:rPr>
            </w:pPr>
            <w:ins w:id="701" w:author="Andrew Mulya" w:date="2021-06-27T19:50:00Z">
              <w:r>
                <w:t xml:space="preserve">Mengambil data </w:t>
              </w:r>
            </w:ins>
            <w:ins w:id="702" w:author="Andrew Mulya" w:date="2021-06-27T19:51:00Z">
              <w:r>
                <w:t>semua</w:t>
              </w:r>
            </w:ins>
            <w:ins w:id="703" w:author="Andrew Mulya" w:date="2021-06-27T19:52:00Z">
              <w:r>
                <w:t xml:space="preserve"> buku yang ditulis oleh seorang penulis beserta data stok bukunya untuk faktur </w:t>
              </w:r>
              <w:r>
                <w:rPr>
                  <w:i/>
                  <w:iCs/>
                </w:rPr>
                <w:t>showroom</w:t>
              </w:r>
              <w:r>
                <w:t>.</w:t>
              </w:r>
            </w:ins>
          </w:p>
        </w:tc>
      </w:tr>
      <w:tr w:rsidR="00015B08" w14:paraId="1CC4E4CD" w14:textId="77777777" w:rsidTr="008860F5">
        <w:trPr>
          <w:ins w:id="704" w:author="Andrew Mulya" w:date="2021-06-27T00:19:00Z"/>
        </w:trPr>
        <w:tc>
          <w:tcPr>
            <w:tcW w:w="715" w:type="dxa"/>
          </w:tcPr>
          <w:p w14:paraId="36B9F88D" w14:textId="500B36FB" w:rsidR="00015B08" w:rsidRDefault="00015B08" w:rsidP="00EE02E5">
            <w:pPr>
              <w:spacing w:line="360" w:lineRule="auto"/>
              <w:ind w:firstLine="0"/>
              <w:rPr>
                <w:ins w:id="705" w:author="Andrew Mulya" w:date="2021-06-27T00:19:00Z"/>
              </w:rPr>
            </w:pPr>
            <w:ins w:id="706" w:author="Andrew Mulya" w:date="2021-06-27T00:19:00Z">
              <w:r>
                <w:t>9</w:t>
              </w:r>
            </w:ins>
          </w:p>
        </w:tc>
        <w:tc>
          <w:tcPr>
            <w:tcW w:w="3245" w:type="dxa"/>
          </w:tcPr>
          <w:p w14:paraId="1780FCE3" w14:textId="24911E38" w:rsidR="00015B08" w:rsidRDefault="00015B08" w:rsidP="00EE02E5">
            <w:pPr>
              <w:spacing w:line="360" w:lineRule="auto"/>
              <w:ind w:firstLine="0"/>
              <w:rPr>
                <w:ins w:id="707" w:author="Andrew Mulya" w:date="2021-06-27T00:19:00Z"/>
              </w:rPr>
            </w:pPr>
            <w:ins w:id="708" w:author="Andrew Mulya" w:date="2021-06-27T00:22:00Z">
              <w:r>
                <w:t>g</w:t>
              </w:r>
            </w:ins>
            <w:ins w:id="709" w:author="Andrew Mulya" w:date="2021-06-27T00:20:00Z">
              <w:r>
                <w:t>et_book_dynamic_stock()</w:t>
              </w:r>
            </w:ins>
          </w:p>
        </w:tc>
        <w:tc>
          <w:tcPr>
            <w:tcW w:w="5670" w:type="dxa"/>
          </w:tcPr>
          <w:p w14:paraId="4A7244C4" w14:textId="6B92D706" w:rsidR="00015B08" w:rsidRDefault="00206954" w:rsidP="00EE02E5">
            <w:pPr>
              <w:spacing w:line="360" w:lineRule="auto"/>
              <w:ind w:firstLine="0"/>
              <w:rPr>
                <w:ins w:id="710" w:author="Andrew Mulya" w:date="2021-06-27T00:19:00Z"/>
              </w:rPr>
            </w:pPr>
            <w:ins w:id="711" w:author="Andrew Mulya" w:date="2021-06-27T19:52:00Z">
              <w:r>
                <w:t xml:space="preserve">Mengambil data semua buku </w:t>
              </w:r>
            </w:ins>
            <w:proofErr w:type="spellStart"/>
            <w:r w:rsidR="00C44E51">
              <w:rPr>
                <w:lang w:val="en-US"/>
              </w:rPr>
              <w:t>beserta</w:t>
            </w:r>
            <w:proofErr w:type="spellEnd"/>
            <w:r w:rsidR="00C44E51">
              <w:rPr>
                <w:lang w:val="en-US"/>
              </w:rPr>
              <w:t xml:space="preserve"> </w:t>
            </w:r>
            <w:ins w:id="712" w:author="Andrew Mulya" w:date="2021-06-27T19:52:00Z">
              <w:r>
                <w:t xml:space="preserve">data </w:t>
              </w:r>
            </w:ins>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ins w:id="713" w:author="Andrew Mulya" w:date="2021-06-27T19:52:00Z">
              <w:r>
                <w:t>.</w:t>
              </w:r>
            </w:ins>
          </w:p>
        </w:tc>
      </w:tr>
      <w:tr w:rsidR="00015B08" w14:paraId="2E3CB73D" w14:textId="77777777" w:rsidTr="008860F5">
        <w:trPr>
          <w:ins w:id="714" w:author="Andrew Mulya" w:date="2021-06-27T00:19:00Z"/>
        </w:trPr>
        <w:tc>
          <w:tcPr>
            <w:tcW w:w="715" w:type="dxa"/>
          </w:tcPr>
          <w:p w14:paraId="488A5EE5" w14:textId="6710F24F" w:rsidR="00015B08" w:rsidRDefault="00015B08" w:rsidP="00EE02E5">
            <w:pPr>
              <w:spacing w:line="360" w:lineRule="auto"/>
              <w:ind w:firstLine="0"/>
              <w:rPr>
                <w:ins w:id="715" w:author="Andrew Mulya" w:date="2021-06-27T00:19:00Z"/>
              </w:rPr>
            </w:pPr>
            <w:ins w:id="716" w:author="Andrew Mulya" w:date="2021-06-27T00:19:00Z">
              <w:r>
                <w:t>10</w:t>
              </w:r>
            </w:ins>
          </w:p>
        </w:tc>
        <w:tc>
          <w:tcPr>
            <w:tcW w:w="3245" w:type="dxa"/>
          </w:tcPr>
          <w:p w14:paraId="7F674989" w14:textId="50DCF5DD" w:rsidR="00015B08" w:rsidRDefault="00015B08" w:rsidP="00EE02E5">
            <w:pPr>
              <w:spacing w:line="360" w:lineRule="auto"/>
              <w:ind w:firstLine="0"/>
              <w:rPr>
                <w:ins w:id="717" w:author="Andrew Mulya" w:date="2021-06-27T00:19:00Z"/>
              </w:rPr>
            </w:pPr>
            <w:ins w:id="718" w:author="Andrew Mulya" w:date="2021-06-27T00:22:00Z">
              <w:r>
                <w:t>g</w:t>
              </w:r>
            </w:ins>
            <w:ins w:id="719" w:author="Andrew Mulya" w:date="2021-06-27T00:20:00Z">
              <w:r>
                <w:t>et_discount()</w:t>
              </w:r>
            </w:ins>
          </w:p>
        </w:tc>
        <w:tc>
          <w:tcPr>
            <w:tcW w:w="5670" w:type="dxa"/>
          </w:tcPr>
          <w:p w14:paraId="387CFE83" w14:textId="4C2138CA" w:rsidR="00015B08" w:rsidRPr="00206954" w:rsidRDefault="00206954" w:rsidP="00EE02E5">
            <w:pPr>
              <w:spacing w:line="360" w:lineRule="auto"/>
              <w:ind w:firstLine="0"/>
              <w:rPr>
                <w:ins w:id="720" w:author="Andrew Mulya" w:date="2021-06-27T00:19:00Z"/>
              </w:rPr>
            </w:pPr>
            <w:ins w:id="721" w:author="Andrew Mulya" w:date="2021-06-27T19:52:00Z">
              <w:r>
                <w:t xml:space="preserve">Mengambil data diskon untuk sebuah jenis </w:t>
              </w:r>
            </w:ins>
            <w:ins w:id="722" w:author="Andrew Mulya" w:date="2021-06-27T19:53:00Z">
              <w:r>
                <w:rPr>
                  <w:i/>
                  <w:iCs/>
                </w:rPr>
                <w:t>customer</w:t>
              </w:r>
              <w:r>
                <w:t>.</w:t>
              </w:r>
            </w:ins>
          </w:p>
        </w:tc>
      </w:tr>
      <w:tr w:rsidR="00015B08" w14:paraId="010F1153" w14:textId="77777777" w:rsidTr="008860F5">
        <w:trPr>
          <w:ins w:id="723" w:author="Andrew Mulya" w:date="2021-06-27T00:19:00Z"/>
        </w:trPr>
        <w:tc>
          <w:tcPr>
            <w:tcW w:w="715" w:type="dxa"/>
          </w:tcPr>
          <w:p w14:paraId="6A4E7C38" w14:textId="1FCEB125" w:rsidR="00015B08" w:rsidRDefault="00015B08" w:rsidP="00EE02E5">
            <w:pPr>
              <w:spacing w:line="360" w:lineRule="auto"/>
              <w:ind w:firstLine="0"/>
              <w:rPr>
                <w:ins w:id="724" w:author="Andrew Mulya" w:date="2021-06-27T00:19:00Z"/>
              </w:rPr>
            </w:pPr>
            <w:ins w:id="725" w:author="Andrew Mulya" w:date="2021-06-27T00:19:00Z">
              <w:r>
                <w:t>11</w:t>
              </w:r>
            </w:ins>
          </w:p>
        </w:tc>
        <w:tc>
          <w:tcPr>
            <w:tcW w:w="3245" w:type="dxa"/>
          </w:tcPr>
          <w:p w14:paraId="6000611C" w14:textId="35E99E32" w:rsidR="00015B08" w:rsidRDefault="00015B08" w:rsidP="00EE02E5">
            <w:pPr>
              <w:spacing w:line="360" w:lineRule="auto"/>
              <w:ind w:firstLine="0"/>
              <w:rPr>
                <w:ins w:id="726" w:author="Andrew Mulya" w:date="2021-06-27T00:19:00Z"/>
              </w:rPr>
            </w:pPr>
            <w:ins w:id="727" w:author="Andrew Mulya" w:date="2021-06-27T00:22:00Z">
              <w:r>
                <w:t>g</w:t>
              </w:r>
            </w:ins>
            <w:ins w:id="728" w:author="Andrew Mulya" w:date="2021-06-27T00:20:00Z">
              <w:r>
                <w:t>et_book_royalty()</w:t>
              </w:r>
            </w:ins>
          </w:p>
        </w:tc>
        <w:tc>
          <w:tcPr>
            <w:tcW w:w="5670" w:type="dxa"/>
          </w:tcPr>
          <w:p w14:paraId="099A572D" w14:textId="652EF386" w:rsidR="00015B08" w:rsidRDefault="00206954" w:rsidP="00EE02E5">
            <w:pPr>
              <w:spacing w:line="360" w:lineRule="auto"/>
              <w:ind w:firstLine="0"/>
              <w:rPr>
                <w:ins w:id="729" w:author="Andrew Mulya" w:date="2021-06-27T00:19:00Z"/>
              </w:rPr>
            </w:pPr>
            <w:ins w:id="730" w:author="Andrew Mulya" w:date="2021-06-27T19:56:00Z">
              <w:r>
                <w:t>Mengambil nilai royalti pada sebuah buku.</w:t>
              </w:r>
            </w:ins>
          </w:p>
        </w:tc>
      </w:tr>
      <w:tr w:rsidR="00015B08" w14:paraId="699560B2" w14:textId="77777777" w:rsidTr="008860F5">
        <w:trPr>
          <w:ins w:id="731" w:author="Andrew Mulya" w:date="2021-06-27T00:20:00Z"/>
        </w:trPr>
        <w:tc>
          <w:tcPr>
            <w:tcW w:w="715" w:type="dxa"/>
          </w:tcPr>
          <w:p w14:paraId="70B5C5E2" w14:textId="50EC1D0A" w:rsidR="00015B08" w:rsidRDefault="00015B08" w:rsidP="00EE02E5">
            <w:pPr>
              <w:spacing w:line="360" w:lineRule="auto"/>
              <w:ind w:firstLine="0"/>
              <w:rPr>
                <w:ins w:id="732" w:author="Andrew Mulya" w:date="2021-06-27T00:20:00Z"/>
              </w:rPr>
            </w:pPr>
            <w:ins w:id="733" w:author="Andrew Mulya" w:date="2021-06-27T00:20:00Z">
              <w:r>
                <w:t>12</w:t>
              </w:r>
            </w:ins>
          </w:p>
        </w:tc>
        <w:tc>
          <w:tcPr>
            <w:tcW w:w="3245" w:type="dxa"/>
          </w:tcPr>
          <w:p w14:paraId="08757514" w14:textId="25D64693" w:rsidR="00015B08" w:rsidRDefault="00015B08" w:rsidP="00EE02E5">
            <w:pPr>
              <w:spacing w:line="360" w:lineRule="auto"/>
              <w:ind w:firstLine="0"/>
              <w:rPr>
                <w:ins w:id="734" w:author="Andrew Mulya" w:date="2021-06-27T00:20:00Z"/>
              </w:rPr>
            </w:pPr>
            <w:ins w:id="735" w:author="Andrew Mulya" w:date="2021-06-27T00:22:00Z">
              <w:r>
                <w:t>g</w:t>
              </w:r>
            </w:ins>
            <w:ins w:id="736" w:author="Andrew Mulya" w:date="2021-06-27T00:20:00Z">
              <w:r>
                <w:t>et_customer()</w:t>
              </w:r>
            </w:ins>
          </w:p>
        </w:tc>
        <w:tc>
          <w:tcPr>
            <w:tcW w:w="5670" w:type="dxa"/>
          </w:tcPr>
          <w:p w14:paraId="1D192B0D" w14:textId="74FC72E9" w:rsidR="00015B08" w:rsidRPr="00206954" w:rsidRDefault="00206954" w:rsidP="00EE02E5">
            <w:pPr>
              <w:spacing w:line="360" w:lineRule="auto"/>
              <w:ind w:firstLine="0"/>
              <w:rPr>
                <w:ins w:id="737" w:author="Andrew Mulya" w:date="2021-06-27T00:20:00Z"/>
              </w:rPr>
            </w:pPr>
            <w:ins w:id="738" w:author="Andrew Mulya" w:date="2021-06-27T19:57:00Z">
              <w:r>
                <w:t xml:space="preserve">Mengambil data seorang </w:t>
              </w:r>
              <w:r>
                <w:rPr>
                  <w:i/>
                  <w:iCs/>
                </w:rPr>
                <w:t xml:space="preserve">customer </w:t>
              </w:r>
              <w:r>
                <w:t xml:space="preserve">dari </w:t>
              </w:r>
            </w:ins>
            <w:ins w:id="739" w:author="Andrew Mulya" w:date="2021-06-27T19:58:00Z">
              <w:r>
                <w:t>database.</w:t>
              </w:r>
            </w:ins>
          </w:p>
        </w:tc>
      </w:tr>
      <w:tr w:rsidR="00015B08" w14:paraId="6A7E12C1" w14:textId="77777777" w:rsidTr="008860F5">
        <w:trPr>
          <w:ins w:id="740" w:author="Andrew Mulya" w:date="2021-06-27T00:20:00Z"/>
        </w:trPr>
        <w:tc>
          <w:tcPr>
            <w:tcW w:w="715" w:type="dxa"/>
          </w:tcPr>
          <w:p w14:paraId="22AB77BD" w14:textId="0CFE1D27" w:rsidR="00015B08" w:rsidRDefault="00015B08" w:rsidP="00EE02E5">
            <w:pPr>
              <w:spacing w:line="360" w:lineRule="auto"/>
              <w:ind w:firstLine="0"/>
              <w:rPr>
                <w:ins w:id="741" w:author="Andrew Mulya" w:date="2021-06-27T00:20:00Z"/>
              </w:rPr>
            </w:pPr>
            <w:ins w:id="742" w:author="Andrew Mulya" w:date="2021-06-27T00:20:00Z">
              <w:r>
                <w:t>13</w:t>
              </w:r>
            </w:ins>
          </w:p>
        </w:tc>
        <w:tc>
          <w:tcPr>
            <w:tcW w:w="3245" w:type="dxa"/>
          </w:tcPr>
          <w:p w14:paraId="271D56CB" w14:textId="3FC60C3D" w:rsidR="00015B08" w:rsidRDefault="00015B08" w:rsidP="00EE02E5">
            <w:pPr>
              <w:spacing w:line="360" w:lineRule="auto"/>
              <w:ind w:firstLine="0"/>
              <w:rPr>
                <w:ins w:id="743" w:author="Andrew Mulya" w:date="2021-06-27T00:20:00Z"/>
              </w:rPr>
            </w:pPr>
            <w:ins w:id="744" w:author="Andrew Mulya" w:date="2021-06-27T00:22:00Z">
              <w:r>
                <w:t>g</w:t>
              </w:r>
            </w:ins>
            <w:ins w:id="745" w:author="Andrew Mulya" w:date="2021-06-27T00:20:00Z">
              <w:r>
                <w:t>et_last_invoice_number()</w:t>
              </w:r>
            </w:ins>
          </w:p>
        </w:tc>
        <w:tc>
          <w:tcPr>
            <w:tcW w:w="5670" w:type="dxa"/>
          </w:tcPr>
          <w:p w14:paraId="2B976803" w14:textId="10BC7CEF" w:rsidR="00015B08" w:rsidRPr="00206954" w:rsidRDefault="00206954" w:rsidP="00EE02E5">
            <w:pPr>
              <w:spacing w:line="360" w:lineRule="auto"/>
              <w:ind w:firstLine="0"/>
              <w:rPr>
                <w:ins w:id="746" w:author="Andrew Mulya" w:date="2021-06-27T00:20:00Z"/>
              </w:rPr>
            </w:pPr>
            <w:ins w:id="747" w:author="Andrew Mulya" w:date="2021-06-27T19:58:00Z">
              <w:r>
                <w:t xml:space="preserve">Mengambil data nomor </w:t>
              </w:r>
              <w:r>
                <w:rPr>
                  <w:i/>
                  <w:iCs/>
                </w:rPr>
                <w:t xml:space="preserve">invoice </w:t>
              </w:r>
              <w:r>
                <w:t>terakhir</w:t>
              </w:r>
            </w:ins>
            <w:ins w:id="748" w:author="Andrew Mulya" w:date="2021-06-27T19:59:00Z">
              <w:r>
                <w:t xml:space="preserve"> </w:t>
              </w:r>
            </w:ins>
            <w:ins w:id="749" w:author="Andrew Mulya" w:date="2021-06-27T20:00:00Z">
              <w:r>
                <w:t xml:space="preserve">dan mengembalikan nilai untuk nomor </w:t>
              </w:r>
              <w:r>
                <w:rPr>
                  <w:i/>
                  <w:iCs/>
                </w:rPr>
                <w:t xml:space="preserve">invoice </w:t>
              </w:r>
              <w:r>
                <w:t>yang akan dibuat.</w:t>
              </w:r>
            </w:ins>
          </w:p>
        </w:tc>
      </w:tr>
      <w:tr w:rsidR="00015B08" w14:paraId="7036CCC3" w14:textId="77777777" w:rsidTr="008860F5">
        <w:trPr>
          <w:ins w:id="750" w:author="Andrew Mulya" w:date="2021-06-27T00:20:00Z"/>
        </w:trPr>
        <w:tc>
          <w:tcPr>
            <w:tcW w:w="715" w:type="dxa"/>
          </w:tcPr>
          <w:p w14:paraId="01A263E3" w14:textId="22BF97A2" w:rsidR="00015B08" w:rsidRDefault="00015B08" w:rsidP="00EE02E5">
            <w:pPr>
              <w:spacing w:line="360" w:lineRule="auto"/>
              <w:ind w:firstLine="0"/>
              <w:rPr>
                <w:ins w:id="751" w:author="Andrew Mulya" w:date="2021-06-27T00:20:00Z"/>
              </w:rPr>
            </w:pPr>
            <w:ins w:id="752" w:author="Andrew Mulya" w:date="2021-06-27T00:20:00Z">
              <w:r>
                <w:t>14</w:t>
              </w:r>
            </w:ins>
          </w:p>
        </w:tc>
        <w:tc>
          <w:tcPr>
            <w:tcW w:w="3245" w:type="dxa"/>
          </w:tcPr>
          <w:p w14:paraId="4DDEB2E9" w14:textId="7153581A" w:rsidR="00015B08" w:rsidRDefault="00015B08" w:rsidP="00EE02E5">
            <w:pPr>
              <w:spacing w:line="360" w:lineRule="auto"/>
              <w:ind w:firstLine="0"/>
              <w:rPr>
                <w:ins w:id="753" w:author="Andrew Mulya" w:date="2021-06-27T00:20:00Z"/>
              </w:rPr>
            </w:pPr>
            <w:ins w:id="754" w:author="Andrew Mulya" w:date="2021-06-27T00:22:00Z">
              <w:r>
                <w:t>f</w:t>
              </w:r>
            </w:ins>
            <w:ins w:id="755" w:author="Andrew Mulya" w:date="2021-06-27T00:20:00Z">
              <w:r>
                <w:t>ilter_invoice()</w:t>
              </w:r>
            </w:ins>
          </w:p>
        </w:tc>
        <w:tc>
          <w:tcPr>
            <w:tcW w:w="5670" w:type="dxa"/>
          </w:tcPr>
          <w:p w14:paraId="73827E5E" w14:textId="7D57E33D" w:rsidR="00015B08" w:rsidRPr="00206954" w:rsidRDefault="00B07281" w:rsidP="00EE02E5">
            <w:pPr>
              <w:spacing w:line="360" w:lineRule="auto"/>
              <w:ind w:firstLine="0"/>
              <w:rPr>
                <w:ins w:id="756" w:author="Andrew Mulya" w:date="2021-06-27T00:20:00Z"/>
                <w:i/>
                <w:iCs/>
                <w:rPrChange w:id="757" w:author="Andrew Mulya" w:date="2021-06-27T20:00:00Z">
                  <w:rPr>
                    <w:ins w:id="758" w:author="Andrew Mulya" w:date="2021-06-27T00:20:00Z"/>
                  </w:rPr>
                </w:rPrChange>
              </w:rPr>
            </w:pPr>
            <w:ins w:id="759" w:author="Andrew Mulya" w:date="2021-06-27T20:00:00Z">
              <w:r>
                <w:t xml:space="preserve">Mengambil seluruh data </w:t>
              </w:r>
              <w:r>
                <w:rPr>
                  <w:i/>
                  <w:iCs/>
                </w:rPr>
                <w:t xml:space="preserve">invoice </w:t>
              </w:r>
              <w:r>
                <w:t xml:space="preserve">dan total </w:t>
              </w:r>
              <w:r>
                <w:rPr>
                  <w:i/>
                  <w:iCs/>
                </w:rPr>
                <w:t xml:space="preserve">record </w:t>
              </w:r>
              <w:r>
                <w:t>yang ada dari database berdasarkan filter yang dipakai.</w:t>
              </w:r>
            </w:ins>
          </w:p>
        </w:tc>
      </w:tr>
      <w:tr w:rsidR="00B07281" w14:paraId="06EA3305" w14:textId="77777777" w:rsidTr="008860F5">
        <w:trPr>
          <w:ins w:id="760" w:author="Andrew Mulya" w:date="2021-06-27T00:20:00Z"/>
        </w:trPr>
        <w:tc>
          <w:tcPr>
            <w:tcW w:w="715" w:type="dxa"/>
          </w:tcPr>
          <w:p w14:paraId="015A5559" w14:textId="5C471E40" w:rsidR="00B07281" w:rsidRDefault="00B07281" w:rsidP="00EE02E5">
            <w:pPr>
              <w:spacing w:line="360" w:lineRule="auto"/>
              <w:ind w:firstLine="0"/>
              <w:rPr>
                <w:ins w:id="761" w:author="Andrew Mulya" w:date="2021-06-27T00:20:00Z"/>
              </w:rPr>
            </w:pPr>
            <w:ins w:id="762" w:author="Andrew Mulya" w:date="2021-06-27T00:20:00Z">
              <w:r>
                <w:t>15</w:t>
              </w:r>
            </w:ins>
          </w:p>
        </w:tc>
        <w:tc>
          <w:tcPr>
            <w:tcW w:w="3245" w:type="dxa"/>
          </w:tcPr>
          <w:p w14:paraId="0188D83B" w14:textId="1C757DA4" w:rsidR="00B07281" w:rsidRDefault="00B07281" w:rsidP="00EE02E5">
            <w:pPr>
              <w:spacing w:line="360" w:lineRule="auto"/>
              <w:ind w:firstLine="0"/>
              <w:rPr>
                <w:ins w:id="763" w:author="Andrew Mulya" w:date="2021-06-27T00:20:00Z"/>
              </w:rPr>
            </w:pPr>
            <w:ins w:id="764" w:author="Andrew Mulya" w:date="2021-06-27T00:22:00Z">
              <w:r>
                <w:t>w</w:t>
              </w:r>
            </w:ins>
            <w:ins w:id="765" w:author="Andrew Mulya" w:date="2021-06-27T00:21:00Z">
              <w:r>
                <w:t>hen()</w:t>
              </w:r>
            </w:ins>
          </w:p>
        </w:tc>
        <w:tc>
          <w:tcPr>
            <w:tcW w:w="5670" w:type="dxa"/>
          </w:tcPr>
          <w:p w14:paraId="79DBF8F1" w14:textId="4970B49C" w:rsidR="00B07281" w:rsidRDefault="00B07281" w:rsidP="00EE02E5">
            <w:pPr>
              <w:spacing w:line="360" w:lineRule="auto"/>
              <w:ind w:firstLine="0"/>
              <w:rPr>
                <w:ins w:id="766" w:author="Andrew Mulya" w:date="2021-06-27T00:20:00Z"/>
              </w:rPr>
            </w:pPr>
            <w:ins w:id="767" w:author="Andrew Mulya" w:date="2021-06-27T20:01:00Z">
              <w:r>
                <w:t xml:space="preserve">Fungsi untuk membantu </w:t>
              </w:r>
              <w:r>
                <w:rPr>
                  <w:i/>
                  <w:iCs/>
                </w:rPr>
                <w:t xml:space="preserve">query when() </w:t>
              </w:r>
              <w:r>
                <w:t>di MySQL</w:t>
              </w:r>
            </w:ins>
            <w:ins w:id="768" w:author="Andrew Mulya" w:date="2021-06-27T20:03:00Z">
              <w:r>
                <w:t xml:space="preserve"> pada proses </w:t>
              </w:r>
              <w:r w:rsidRPr="00210BBB">
                <w:rPr>
                  <w:i/>
                  <w:iCs/>
                </w:rPr>
                <w:t>query</w:t>
              </w:r>
              <w:r>
                <w:t xml:space="preserve"> filter_invoice()</w:t>
              </w:r>
            </w:ins>
            <w:ins w:id="769" w:author="Andrew Mulya" w:date="2021-06-27T20:01:00Z">
              <w:r>
                <w:t>.</w:t>
              </w:r>
              <w:r>
                <w:rPr>
                  <w:i/>
                  <w:iCs/>
                </w:rPr>
                <w:t xml:space="preserve"> </w:t>
              </w:r>
            </w:ins>
          </w:p>
        </w:tc>
      </w:tr>
      <w:tr w:rsidR="00B07281" w14:paraId="36941727" w14:textId="77777777" w:rsidTr="008860F5">
        <w:trPr>
          <w:ins w:id="770" w:author="Andrew Mulya" w:date="2021-06-27T00:21:00Z"/>
        </w:trPr>
        <w:tc>
          <w:tcPr>
            <w:tcW w:w="715" w:type="dxa"/>
          </w:tcPr>
          <w:p w14:paraId="4D75856D" w14:textId="18A24261" w:rsidR="00B07281" w:rsidRDefault="00B07281" w:rsidP="00EE02E5">
            <w:pPr>
              <w:spacing w:line="360" w:lineRule="auto"/>
              <w:ind w:firstLine="0"/>
              <w:rPr>
                <w:ins w:id="771" w:author="Andrew Mulya" w:date="2021-06-27T00:21:00Z"/>
              </w:rPr>
            </w:pPr>
            <w:ins w:id="772" w:author="Andrew Mulya" w:date="2021-06-27T00:21:00Z">
              <w:r>
                <w:t>16</w:t>
              </w:r>
            </w:ins>
          </w:p>
        </w:tc>
        <w:tc>
          <w:tcPr>
            <w:tcW w:w="3245" w:type="dxa"/>
          </w:tcPr>
          <w:p w14:paraId="308C7C18" w14:textId="70C1ACEC" w:rsidR="00B07281" w:rsidRDefault="00B07281" w:rsidP="00EE02E5">
            <w:pPr>
              <w:spacing w:line="360" w:lineRule="auto"/>
              <w:ind w:firstLine="0"/>
              <w:rPr>
                <w:ins w:id="773" w:author="Andrew Mulya" w:date="2021-06-27T00:21:00Z"/>
              </w:rPr>
            </w:pPr>
            <w:ins w:id="774" w:author="Andrew Mulya" w:date="2021-06-27T00:22:00Z">
              <w:r>
                <w:t>fi</w:t>
              </w:r>
            </w:ins>
            <w:ins w:id="775" w:author="Andrew Mulya" w:date="2021-06-27T00:21:00Z">
              <w:r>
                <w:t>lter_book_request()</w:t>
              </w:r>
            </w:ins>
          </w:p>
        </w:tc>
        <w:tc>
          <w:tcPr>
            <w:tcW w:w="5670" w:type="dxa"/>
          </w:tcPr>
          <w:p w14:paraId="188161DD" w14:textId="7AB86739" w:rsidR="00B07281" w:rsidRDefault="00B07281" w:rsidP="00EE02E5">
            <w:pPr>
              <w:spacing w:line="360" w:lineRule="auto"/>
              <w:ind w:firstLine="0"/>
              <w:rPr>
                <w:ins w:id="776" w:author="Andrew Mulya" w:date="2021-06-27T00:21:00Z"/>
              </w:rPr>
            </w:pPr>
            <w:ins w:id="777" w:author="Andrew Mulya" w:date="2021-06-27T20:02:00Z">
              <w:r>
                <w:t xml:space="preserve">Mengambil seluruh data </w:t>
              </w:r>
              <w:r>
                <w:rPr>
                  <w:i/>
                  <w:iCs/>
                </w:rPr>
                <w:t>boo</w:t>
              </w:r>
            </w:ins>
            <w:ins w:id="778" w:author="Andrew Mulya" w:date="2021-06-27T20:03:00Z">
              <w:r>
                <w:rPr>
                  <w:i/>
                  <w:iCs/>
                </w:rPr>
                <w:t xml:space="preserve">k_request </w:t>
              </w:r>
            </w:ins>
            <w:ins w:id="779" w:author="Andrew Mulya" w:date="2021-06-27T20:02:00Z">
              <w:r>
                <w:t xml:space="preserve">dan total </w:t>
              </w:r>
              <w:r>
                <w:rPr>
                  <w:i/>
                  <w:iCs/>
                </w:rPr>
                <w:t xml:space="preserve">record </w:t>
              </w:r>
              <w:r>
                <w:t>yang ada dari database berdasarkan filter yang dipakai.</w:t>
              </w:r>
            </w:ins>
          </w:p>
        </w:tc>
      </w:tr>
      <w:tr w:rsidR="00B07281" w14:paraId="29630A3A" w14:textId="77777777" w:rsidTr="008860F5">
        <w:trPr>
          <w:ins w:id="780" w:author="Andrew Mulya" w:date="2021-06-27T00:21:00Z"/>
        </w:trPr>
        <w:tc>
          <w:tcPr>
            <w:tcW w:w="715" w:type="dxa"/>
          </w:tcPr>
          <w:p w14:paraId="6A491206" w14:textId="5FDE1319" w:rsidR="00B07281" w:rsidRDefault="00B07281" w:rsidP="00EE02E5">
            <w:pPr>
              <w:spacing w:line="360" w:lineRule="auto"/>
              <w:ind w:firstLine="0"/>
              <w:rPr>
                <w:ins w:id="781" w:author="Andrew Mulya" w:date="2021-06-27T00:21:00Z"/>
              </w:rPr>
            </w:pPr>
            <w:ins w:id="782" w:author="Andrew Mulya" w:date="2021-06-27T00:21:00Z">
              <w:r>
                <w:t>17</w:t>
              </w:r>
            </w:ins>
          </w:p>
        </w:tc>
        <w:tc>
          <w:tcPr>
            <w:tcW w:w="3245" w:type="dxa"/>
          </w:tcPr>
          <w:p w14:paraId="10456EBD" w14:textId="7FB6D3DD" w:rsidR="00B07281" w:rsidRDefault="00B07281" w:rsidP="00EE02E5">
            <w:pPr>
              <w:spacing w:line="360" w:lineRule="auto"/>
              <w:ind w:firstLine="0"/>
              <w:rPr>
                <w:ins w:id="783" w:author="Andrew Mulya" w:date="2021-06-27T00:21:00Z"/>
              </w:rPr>
            </w:pPr>
            <w:ins w:id="784" w:author="Andrew Mulya" w:date="2021-06-27T00:22:00Z">
              <w:r>
                <w:t>w</w:t>
              </w:r>
            </w:ins>
            <w:ins w:id="785" w:author="Andrew Mulya" w:date="2021-06-27T00:21:00Z">
              <w:r>
                <w:t>hen_request()</w:t>
              </w:r>
            </w:ins>
          </w:p>
        </w:tc>
        <w:tc>
          <w:tcPr>
            <w:tcW w:w="5670" w:type="dxa"/>
          </w:tcPr>
          <w:p w14:paraId="52B5F41E" w14:textId="17E5575C" w:rsidR="00B07281" w:rsidRDefault="00B07281" w:rsidP="00EE02E5">
            <w:pPr>
              <w:spacing w:line="360" w:lineRule="auto"/>
              <w:ind w:firstLine="0"/>
              <w:rPr>
                <w:ins w:id="786" w:author="Andrew Mulya" w:date="2021-06-27T00:21:00Z"/>
              </w:rPr>
            </w:pPr>
            <w:ins w:id="787" w:author="Andrew Mulya" w:date="2021-06-27T20:03:00Z">
              <w:r>
                <w:t xml:space="preserve">Fungsi untuk membantu </w:t>
              </w:r>
              <w:r>
                <w:rPr>
                  <w:i/>
                  <w:iCs/>
                </w:rPr>
                <w:t xml:space="preserve">query when() </w:t>
              </w:r>
              <w:r>
                <w:t xml:space="preserve">di MySQL pada proses </w:t>
              </w:r>
              <w:r w:rsidRPr="00B07281">
                <w:rPr>
                  <w:i/>
                  <w:iCs/>
                  <w:rPrChange w:id="788" w:author="Andrew Mulya" w:date="2021-06-27T20:03:00Z">
                    <w:rPr/>
                  </w:rPrChange>
                </w:rPr>
                <w:t>query</w:t>
              </w:r>
              <w:r>
                <w:t xml:space="preserve"> filter_book_request().</w:t>
              </w:r>
              <w:r>
                <w:rPr>
                  <w:i/>
                  <w:iCs/>
                </w:rPr>
                <w:t xml:space="preserve"> </w:t>
              </w:r>
            </w:ins>
          </w:p>
        </w:tc>
      </w:tr>
      <w:tr w:rsidR="00B07281" w14:paraId="150C1E6C" w14:textId="77777777" w:rsidTr="008860F5">
        <w:trPr>
          <w:ins w:id="789" w:author="Andrew Mulya" w:date="2021-06-27T00:21:00Z"/>
        </w:trPr>
        <w:tc>
          <w:tcPr>
            <w:tcW w:w="715" w:type="dxa"/>
          </w:tcPr>
          <w:p w14:paraId="578C190D" w14:textId="04FA4BE1" w:rsidR="00B07281" w:rsidRDefault="00B07281" w:rsidP="00EE02E5">
            <w:pPr>
              <w:spacing w:line="360" w:lineRule="auto"/>
              <w:ind w:firstLine="0"/>
              <w:rPr>
                <w:ins w:id="790" w:author="Andrew Mulya" w:date="2021-06-27T00:21:00Z"/>
              </w:rPr>
            </w:pPr>
            <w:ins w:id="791" w:author="Andrew Mulya" w:date="2021-06-27T00:21:00Z">
              <w:r>
                <w:t>18</w:t>
              </w:r>
            </w:ins>
          </w:p>
        </w:tc>
        <w:tc>
          <w:tcPr>
            <w:tcW w:w="3245" w:type="dxa"/>
          </w:tcPr>
          <w:p w14:paraId="34A9FA97" w14:textId="30354FAD" w:rsidR="00B07281" w:rsidRDefault="00B07281" w:rsidP="00EE02E5">
            <w:pPr>
              <w:spacing w:line="360" w:lineRule="auto"/>
              <w:ind w:firstLine="0"/>
              <w:rPr>
                <w:ins w:id="792" w:author="Andrew Mulya" w:date="2021-06-27T00:21:00Z"/>
              </w:rPr>
            </w:pPr>
            <w:ins w:id="793" w:author="Andrew Mulya" w:date="2021-06-27T00:22:00Z">
              <w:r>
                <w:t>st</w:t>
              </w:r>
            </w:ins>
            <w:ins w:id="794" w:author="Andrew Mulya" w:date="2021-06-27T00:21:00Z">
              <w:r>
                <w:t>art_progress()</w:t>
              </w:r>
            </w:ins>
          </w:p>
        </w:tc>
        <w:tc>
          <w:tcPr>
            <w:tcW w:w="5670" w:type="dxa"/>
          </w:tcPr>
          <w:p w14:paraId="77FF37C9" w14:textId="4DD936C9" w:rsidR="00B07281" w:rsidRPr="0058768A" w:rsidRDefault="00B07281" w:rsidP="00EE02E5">
            <w:pPr>
              <w:spacing w:line="360" w:lineRule="auto"/>
              <w:ind w:firstLine="0"/>
              <w:rPr>
                <w:ins w:id="795" w:author="Andrew Mulya" w:date="2021-06-27T00:21:00Z"/>
                <w:iCs/>
              </w:rPr>
            </w:pPr>
            <w:ins w:id="796" w:author="Andrew Mulya" w:date="2021-06-27T20:07:00Z">
              <w:r>
                <w:t xml:space="preserve">Memperbarui status pada </w:t>
              </w:r>
              <w:r>
                <w:rPr>
                  <w:i/>
                  <w:iCs/>
                </w:rPr>
                <w:t>invoice</w:t>
              </w:r>
              <w:r>
                <w:t xml:space="preserve"> menjadi </w:t>
              </w:r>
            </w:ins>
            <w:ins w:id="797" w:author="Andrew Mulya" w:date="2021-06-27T20:08:00Z">
              <w:r w:rsidRPr="00B07281">
                <w:rPr>
                  <w:i/>
                  <w:iCs/>
                  <w:rPrChange w:id="798" w:author="Andrew Mulya" w:date="2021-06-27T20:08:00Z">
                    <w:rPr/>
                  </w:rPrChange>
                </w:rPr>
                <w:t>“</w:t>
              </w:r>
            </w:ins>
            <w:ins w:id="799" w:author="Andrew Mulya" w:date="2021-06-27T20:07:00Z">
              <w:r w:rsidRPr="00B07281">
                <w:rPr>
                  <w:i/>
                  <w:rPrChange w:id="800" w:author="Andrew Mulya" w:date="2021-06-27T20:07:00Z">
                    <w:rPr>
                      <w:iCs/>
                    </w:rPr>
                  </w:rPrChange>
                </w:rPr>
                <w:t>preparing</w:t>
              </w:r>
            </w:ins>
            <w:ins w:id="801" w:author="Andrew Mulya" w:date="2021-06-27T20:08:00Z">
              <w:r>
                <w:rPr>
                  <w:i/>
                </w:rPr>
                <w:t>”</w:t>
              </w:r>
              <w:r>
                <w:rPr>
                  <w:iCs/>
                </w:rPr>
                <w:t>.</w:t>
              </w:r>
            </w:ins>
          </w:p>
        </w:tc>
      </w:tr>
      <w:tr w:rsidR="00B07281" w14:paraId="2C8C80C2" w14:textId="77777777" w:rsidTr="008860F5">
        <w:trPr>
          <w:ins w:id="802" w:author="Andrew Mulya" w:date="2021-06-27T00:21:00Z"/>
        </w:trPr>
        <w:tc>
          <w:tcPr>
            <w:tcW w:w="715" w:type="dxa"/>
          </w:tcPr>
          <w:p w14:paraId="34C68ADA" w14:textId="62BFA40D" w:rsidR="00B07281" w:rsidRDefault="00B07281" w:rsidP="00EE02E5">
            <w:pPr>
              <w:spacing w:line="360" w:lineRule="auto"/>
              <w:ind w:firstLine="0"/>
              <w:rPr>
                <w:ins w:id="803" w:author="Andrew Mulya" w:date="2021-06-27T00:21:00Z"/>
              </w:rPr>
            </w:pPr>
            <w:ins w:id="804" w:author="Andrew Mulya" w:date="2021-06-27T00:21:00Z">
              <w:r>
                <w:lastRenderedPageBreak/>
                <w:t>19</w:t>
              </w:r>
            </w:ins>
          </w:p>
        </w:tc>
        <w:tc>
          <w:tcPr>
            <w:tcW w:w="3245" w:type="dxa"/>
          </w:tcPr>
          <w:p w14:paraId="3FC98C6F" w14:textId="5B70F8EA" w:rsidR="00B07281" w:rsidRDefault="00B07281" w:rsidP="00EE02E5">
            <w:pPr>
              <w:spacing w:line="360" w:lineRule="auto"/>
              <w:ind w:firstLine="0"/>
              <w:rPr>
                <w:ins w:id="805" w:author="Andrew Mulya" w:date="2021-06-27T00:21:00Z"/>
              </w:rPr>
            </w:pPr>
            <w:ins w:id="806" w:author="Andrew Mulya" w:date="2021-06-27T00:22:00Z">
              <w:r>
                <w:t>f</w:t>
              </w:r>
            </w:ins>
            <w:ins w:id="807" w:author="Andrew Mulya" w:date="2021-06-27T00:21:00Z">
              <w:r>
                <w:t>inish_p</w:t>
              </w:r>
            </w:ins>
            <w:ins w:id="808" w:author="Andrew Mulya" w:date="2021-06-27T00:22:00Z">
              <w:r>
                <w:t>rogress()</w:t>
              </w:r>
            </w:ins>
          </w:p>
        </w:tc>
        <w:tc>
          <w:tcPr>
            <w:tcW w:w="5670" w:type="dxa"/>
          </w:tcPr>
          <w:p w14:paraId="321D63DA" w14:textId="2DAF3F9F" w:rsidR="00B07281" w:rsidRDefault="00B07281" w:rsidP="00EE02E5">
            <w:pPr>
              <w:spacing w:line="360" w:lineRule="auto"/>
              <w:ind w:firstLine="0"/>
              <w:rPr>
                <w:ins w:id="809" w:author="Andrew Mulya" w:date="2021-06-27T00:21:00Z"/>
              </w:rPr>
            </w:pPr>
            <w:ins w:id="810" w:author="Andrew Mulya" w:date="2021-06-27T20:08:00Z">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ins>
          </w:p>
        </w:tc>
      </w:tr>
    </w:tbl>
    <w:p w14:paraId="3C90CF79" w14:textId="77777777" w:rsidR="00015B08" w:rsidRPr="00B42C47" w:rsidRDefault="00015B08">
      <w:pPr>
        <w:ind w:firstLine="0"/>
        <w:rPr>
          <w:lang w:val="en-US"/>
          <w:rPrChange w:id="811" w:author="Andrew Mulya" w:date="2021-06-26T23:45:00Z">
            <w:rPr/>
          </w:rPrChange>
        </w:rPr>
        <w:pPrChange w:id="812" w:author="Andrew Mulya" w:date="2021-06-27T00:17:00Z">
          <w:pPr>
            <w:ind w:left="360"/>
          </w:pPr>
        </w:pPrChange>
      </w:pPr>
    </w:p>
    <w:p w14:paraId="1E91050B" w14:textId="77777777" w:rsidR="00AA227D" w:rsidRDefault="00AA227D">
      <w:pPr>
        <w:ind w:firstLine="720"/>
      </w:pPr>
    </w:p>
    <w:p w14:paraId="3C7B3842" w14:textId="38FB6207" w:rsidR="00AA227D" w:rsidRDefault="00425617" w:rsidP="008C56DE">
      <w:pPr>
        <w:pStyle w:val="Heading2"/>
      </w:pPr>
      <w:bookmarkStart w:id="813" w:name="_Toc76032405"/>
      <w:r>
        <w:t>Implementasi Fitur Proforma</w:t>
      </w:r>
      <w:bookmarkEnd w:id="813"/>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7FD19DF5" w:rsidR="00AA227D" w:rsidRPr="0097691D" w:rsidRDefault="00425617" w:rsidP="00BB6B9C">
      <w:pPr>
        <w:ind w:left="360"/>
        <w:rPr>
          <w:lang w:val="en-US"/>
        </w:rPr>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C543BD">
        <w:t xml:space="preserve">Gambar </w:t>
      </w:r>
      <w:r w:rsidR="00C543BD">
        <w:rPr>
          <w:noProof/>
        </w:rPr>
        <w:t>1</w:t>
      </w:r>
      <w:r w:rsidR="00C543BD">
        <w:t>.</w:t>
      </w:r>
      <w:r w:rsidR="00C543BD">
        <w:rPr>
          <w:noProof/>
        </w:rPr>
        <w:t>15</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81308" cy="2707314"/>
                    </a:xfrm>
                    <a:prstGeom prst="rect">
                      <a:avLst/>
                    </a:prstGeom>
                    <a:ln/>
                  </pic:spPr>
                </pic:pic>
              </a:graphicData>
            </a:graphic>
          </wp:inline>
        </w:drawing>
      </w:r>
    </w:p>
    <w:p w14:paraId="1B956936" w14:textId="512F5CD2" w:rsidR="00BB6B9C" w:rsidRPr="00B43C9D" w:rsidRDefault="00D001E5" w:rsidP="00B43C9D">
      <w:pPr>
        <w:pStyle w:val="Caption"/>
        <w:rPr>
          <w:lang w:val="en-ID"/>
        </w:rPr>
      </w:pPr>
      <w:bookmarkStart w:id="814" w:name="_Ref76023625"/>
      <w:bookmarkStart w:id="815" w:name="_Toc76028418"/>
      <w:bookmarkStart w:id="816" w:name="_Toc76029059"/>
      <w:bookmarkStart w:id="817" w:name="_Toc76032640"/>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15</w:t>
      </w:r>
      <w:r w:rsidR="006B4831">
        <w:fldChar w:fldCharType="end"/>
      </w:r>
      <w:bookmarkEnd w:id="814"/>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proforma</w:t>
      </w:r>
      <w:bookmarkEnd w:id="815"/>
      <w:bookmarkEnd w:id="816"/>
      <w:bookmarkEnd w:id="817"/>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w:t>
      </w:r>
      <w:r>
        <w:lastRenderedPageBreak/>
        <w:t xml:space="preserve">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rPr>
          <w:ins w:id="818" w:author="Andrew Mulya" w:date="2021-06-27T20:08:00Z"/>
        </w:rPr>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56B61A54" w:rsidR="00741D2E" w:rsidRDefault="00741D2E" w:rsidP="00741D2E">
      <w:pPr>
        <w:ind w:left="360"/>
        <w:rPr>
          <w:lang w:val="en-US"/>
        </w:rPr>
      </w:pPr>
      <w:proofErr w:type="spellStart"/>
      <w:ins w:id="819" w:author="Andrew Mulya" w:date="2021-06-27T20:08:00Z">
        <w:r>
          <w:rPr>
            <w:lang w:val="en-US"/>
          </w:rPr>
          <w:t>Fitur</w:t>
        </w:r>
        <w:proofErr w:type="spellEnd"/>
        <w:r>
          <w:rPr>
            <w:lang w:val="en-US"/>
          </w:rPr>
          <w:t xml:space="preserve"> </w:t>
        </w:r>
      </w:ins>
      <w:ins w:id="820" w:author="Andrew Mulya" w:date="2021-06-27T20:10:00Z">
        <w:r>
          <w:rPr>
            <w:i/>
            <w:iCs/>
            <w:lang w:val="en-US"/>
          </w:rPr>
          <w:t>proforma</w:t>
        </w:r>
      </w:ins>
      <w:ins w:id="821"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ins w:id="822" w:author="Andrew Mulya" w:date="2021-06-27T20:11:00Z">
        <w:r>
          <w:rPr>
            <w:i/>
            <w:iCs/>
            <w:lang w:val="en-US"/>
          </w:rPr>
          <w:t>Proforma</w:t>
        </w:r>
      </w:ins>
      <w:ins w:id="823" w:author="Andrew Mulya" w:date="2021-06-27T20:08:00Z">
        <w:r>
          <w:rPr>
            <w:i/>
            <w:iCs/>
            <w:lang w:val="en-US"/>
          </w:rPr>
          <w:t>.php</w:t>
        </w:r>
        <w:proofErr w:type="spellEnd"/>
        <w:r>
          <w:rPr>
            <w:i/>
            <w:iCs/>
            <w:lang w:val="en-US"/>
          </w:rPr>
          <w:t xml:space="preserve"> </w:t>
        </w:r>
        <w:r>
          <w:rPr>
            <w:lang w:val="en-US"/>
          </w:rPr>
          <w:t xml:space="preserve">dan </w:t>
        </w:r>
      </w:ins>
      <w:proofErr w:type="spellStart"/>
      <w:ins w:id="824" w:author="Andrew Mulya" w:date="2021-06-27T20:11:00Z">
        <w:r>
          <w:rPr>
            <w:i/>
            <w:iCs/>
            <w:lang w:val="en-US"/>
          </w:rPr>
          <w:t>Proforma</w:t>
        </w:r>
      </w:ins>
      <w:ins w:id="825"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ins w:id="826" w:author="Andrew Mulya" w:date="2021-06-27T20:11:00Z">
        <w:r>
          <w:rPr>
            <w:i/>
            <w:iCs/>
            <w:lang w:val="en-US"/>
          </w:rPr>
          <w:t>proforma</w:t>
        </w:r>
      </w:ins>
      <w:ins w:id="827" w:author="Andrew Mulya" w:date="2021-06-27T20:08:00Z">
        <w:r>
          <w:rPr>
            <w:lang w:val="en-US"/>
          </w:rPr>
          <w:t xml:space="preserve">. </w:t>
        </w:r>
      </w:ins>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C543BD">
        <w:t xml:space="preserve">Tabel </w:t>
      </w:r>
      <w:r w:rsidR="00C543BD">
        <w:rPr>
          <w:noProof/>
        </w:rPr>
        <w:t>1</w:t>
      </w:r>
      <w:r w:rsidR="00C543BD">
        <w:t>.</w:t>
      </w:r>
      <w:r w:rsidR="00C543BD">
        <w:rPr>
          <w:noProof/>
        </w:rPr>
        <w:t>14</w:t>
      </w:r>
      <w:r w:rsidR="000870F6">
        <w:rPr>
          <w:lang w:val="en-US"/>
        </w:rPr>
        <w:fldChar w:fldCharType="end"/>
      </w:r>
      <w:r w:rsidR="000870F6">
        <w:rPr>
          <w:lang w:val="en-US"/>
        </w:rPr>
        <w:t xml:space="preserve"> </w:t>
      </w:r>
      <w:proofErr w:type="spellStart"/>
      <w:ins w:id="828"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C543BD">
        <w:t xml:space="preserve">Tabel </w:t>
      </w:r>
      <w:r w:rsidR="00C543BD">
        <w:rPr>
          <w:noProof/>
        </w:rPr>
        <w:t>1</w:t>
      </w:r>
      <w:r w:rsidR="00C543BD">
        <w:t>.</w:t>
      </w:r>
      <w:r w:rsidR="00C543BD">
        <w:rPr>
          <w:noProof/>
        </w:rPr>
        <w:t>15</w:t>
      </w:r>
      <w:r w:rsidR="0050544B">
        <w:rPr>
          <w:lang w:val="en-US"/>
        </w:rPr>
        <w:fldChar w:fldCharType="end"/>
      </w:r>
      <w:r w:rsidR="0050544B">
        <w:rPr>
          <w:lang w:val="en-US"/>
        </w:rPr>
        <w:t xml:space="preserve"> </w:t>
      </w:r>
      <w:proofErr w:type="spellStart"/>
      <w:ins w:id="829"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276C0E5C" w14:textId="77777777" w:rsidR="000870F6" w:rsidRDefault="000870F6" w:rsidP="00741D2E">
      <w:pPr>
        <w:ind w:left="360"/>
        <w:rPr>
          <w:ins w:id="830" w:author="Andrew Mulya" w:date="2021-06-27T20:08:00Z"/>
          <w:lang w:val="en-US"/>
        </w:rPr>
      </w:pPr>
    </w:p>
    <w:p w14:paraId="710E2608" w14:textId="7DCC14D1" w:rsidR="00EE02E5" w:rsidRPr="000870F6" w:rsidRDefault="00EE02E5" w:rsidP="00EE02E5">
      <w:pPr>
        <w:pStyle w:val="Caption"/>
        <w:keepNext/>
        <w:rPr>
          <w:lang w:val="en-US"/>
        </w:rPr>
      </w:pPr>
      <w:bookmarkStart w:id="831" w:name="_Ref76019339"/>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14</w:t>
      </w:r>
      <w:r w:rsidR="00E1731E">
        <w:fldChar w:fldCharType="end"/>
      </w:r>
      <w:bookmarkEnd w:id="831"/>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proofErr w:type="spellEnd"/>
    </w:p>
    <w:tbl>
      <w:tblPr>
        <w:tblStyle w:val="TableGrid"/>
        <w:tblW w:w="9360" w:type="dxa"/>
        <w:tblInd w:w="355" w:type="dxa"/>
        <w:tblLook w:val="04A0" w:firstRow="1" w:lastRow="0" w:firstColumn="1" w:lastColumn="0" w:noHBand="0" w:noVBand="1"/>
        <w:tblPrChange w:id="832" w:author="Andrew Mulya" w:date="2021-06-27T20:11:00Z">
          <w:tblPr>
            <w:tblW w:w="0" w:type="auto"/>
            <w:tblLook w:val="04A0" w:firstRow="1" w:lastRow="0" w:firstColumn="1" w:lastColumn="0" w:noHBand="0" w:noVBand="1"/>
          </w:tblPr>
        </w:tblPrChange>
      </w:tblPr>
      <w:tblGrid>
        <w:gridCol w:w="715"/>
        <w:gridCol w:w="2615"/>
        <w:gridCol w:w="6030"/>
        <w:tblGridChange w:id="833">
          <w:tblGrid>
            <w:gridCol w:w="360"/>
            <w:gridCol w:w="715"/>
            <w:gridCol w:w="2151"/>
            <w:gridCol w:w="464"/>
            <w:gridCol w:w="2762"/>
            <w:gridCol w:w="3226"/>
            <w:gridCol w:w="42"/>
          </w:tblGrid>
        </w:tblGridChange>
      </w:tblGrid>
      <w:tr w:rsidR="00741D2E" w14:paraId="47330912" w14:textId="77777777" w:rsidTr="00EE02E5">
        <w:trPr>
          <w:cantSplit/>
          <w:ins w:id="834" w:author="Andrew Mulya" w:date="2021-06-27T20:11:00Z"/>
          <w:trPrChange w:id="835" w:author="Andrew Mulya" w:date="2021-06-27T20:11:00Z">
            <w:trPr>
              <w:gridAfter w:val="0"/>
            </w:trPr>
          </w:trPrChange>
        </w:trPr>
        <w:tc>
          <w:tcPr>
            <w:tcW w:w="715" w:type="dxa"/>
            <w:tcPrChange w:id="836" w:author="Andrew Mulya" w:date="2021-06-27T20:11:00Z">
              <w:tcPr>
                <w:tcW w:w="3226" w:type="dxa"/>
                <w:gridSpan w:val="3"/>
              </w:tcPr>
            </w:tcPrChange>
          </w:tcPr>
          <w:p w14:paraId="7F64E82E" w14:textId="74E36DC6" w:rsidR="00741D2E" w:rsidRDefault="00741D2E">
            <w:pPr>
              <w:pStyle w:val="TableHead"/>
              <w:spacing w:line="360" w:lineRule="auto"/>
              <w:rPr>
                <w:ins w:id="837" w:author="Andrew Mulya" w:date="2021-06-27T20:11:00Z"/>
              </w:rPr>
              <w:pPrChange w:id="838" w:author="Andrew Mulya" w:date="2021-06-27T20:11:00Z">
                <w:pPr>
                  <w:ind w:firstLine="0"/>
                </w:pPr>
              </w:pPrChange>
            </w:pPr>
            <w:ins w:id="839" w:author="Andrew Mulya" w:date="2021-06-27T20:11:00Z">
              <w:r>
                <w:t>No.</w:t>
              </w:r>
            </w:ins>
          </w:p>
        </w:tc>
        <w:tc>
          <w:tcPr>
            <w:tcW w:w="2615" w:type="dxa"/>
            <w:tcPrChange w:id="840" w:author="Andrew Mulya" w:date="2021-06-27T20:11:00Z">
              <w:tcPr>
                <w:tcW w:w="3226" w:type="dxa"/>
                <w:gridSpan w:val="2"/>
              </w:tcPr>
            </w:tcPrChange>
          </w:tcPr>
          <w:p w14:paraId="5D2C2173" w14:textId="78868519" w:rsidR="00741D2E" w:rsidRDefault="00741D2E">
            <w:pPr>
              <w:pStyle w:val="TableHead"/>
              <w:spacing w:line="360" w:lineRule="auto"/>
              <w:rPr>
                <w:ins w:id="841" w:author="Andrew Mulya" w:date="2021-06-27T20:11:00Z"/>
              </w:rPr>
              <w:pPrChange w:id="842" w:author="Andrew Mulya" w:date="2021-06-27T20:11:00Z">
                <w:pPr>
                  <w:ind w:firstLine="0"/>
                </w:pPr>
              </w:pPrChange>
            </w:pPr>
            <w:ins w:id="843" w:author="Andrew Mulya" w:date="2021-06-27T20:12:00Z">
              <w:r>
                <w:t>Nama Fungsi</w:t>
              </w:r>
            </w:ins>
          </w:p>
        </w:tc>
        <w:tc>
          <w:tcPr>
            <w:tcW w:w="6030" w:type="dxa"/>
            <w:tcPrChange w:id="844" w:author="Andrew Mulya" w:date="2021-06-27T20:11:00Z">
              <w:tcPr>
                <w:tcW w:w="3226" w:type="dxa"/>
              </w:tcPr>
            </w:tcPrChange>
          </w:tcPr>
          <w:p w14:paraId="010C129F" w14:textId="2FA19F06" w:rsidR="00741D2E" w:rsidRDefault="00741D2E">
            <w:pPr>
              <w:pStyle w:val="TableHead"/>
              <w:spacing w:line="360" w:lineRule="auto"/>
              <w:rPr>
                <w:ins w:id="845" w:author="Andrew Mulya" w:date="2021-06-27T20:11:00Z"/>
              </w:rPr>
              <w:pPrChange w:id="846" w:author="Andrew Mulya" w:date="2021-06-27T20:11:00Z">
                <w:pPr>
                  <w:ind w:firstLine="0"/>
                </w:pPr>
              </w:pPrChange>
            </w:pPr>
            <w:ins w:id="847" w:author="Andrew Mulya" w:date="2021-06-27T20:12:00Z">
              <w:r>
                <w:t>Keterangan</w:t>
              </w:r>
            </w:ins>
          </w:p>
        </w:tc>
      </w:tr>
      <w:tr w:rsidR="001B0663" w14:paraId="60AE828C" w14:textId="77777777" w:rsidTr="00EE02E5">
        <w:trPr>
          <w:cantSplit/>
          <w:ins w:id="848" w:author="Andrew Mulya" w:date="2021-06-27T20:11:00Z"/>
          <w:trPrChange w:id="849" w:author="Andrew Mulya" w:date="2021-06-27T20:11:00Z">
            <w:trPr>
              <w:gridAfter w:val="0"/>
            </w:trPr>
          </w:trPrChange>
        </w:trPr>
        <w:tc>
          <w:tcPr>
            <w:tcW w:w="715" w:type="dxa"/>
            <w:tcPrChange w:id="850" w:author="Andrew Mulya" w:date="2021-06-27T20:11:00Z">
              <w:tcPr>
                <w:tcW w:w="3226" w:type="dxa"/>
                <w:gridSpan w:val="3"/>
              </w:tcPr>
            </w:tcPrChange>
          </w:tcPr>
          <w:p w14:paraId="0BEFD0EF" w14:textId="665E748E" w:rsidR="001B0663" w:rsidRDefault="001B0663" w:rsidP="00EE02E5">
            <w:pPr>
              <w:spacing w:line="360" w:lineRule="auto"/>
              <w:ind w:firstLine="0"/>
              <w:jc w:val="center"/>
              <w:rPr>
                <w:ins w:id="851" w:author="Andrew Mulya" w:date="2021-06-27T20:11:00Z"/>
              </w:rPr>
            </w:pPr>
            <w:ins w:id="852" w:author="Andrew Mulya" w:date="2021-06-27T20:12:00Z">
              <w:r>
                <w:t>1</w:t>
              </w:r>
            </w:ins>
          </w:p>
        </w:tc>
        <w:tc>
          <w:tcPr>
            <w:tcW w:w="2615" w:type="dxa"/>
            <w:tcPrChange w:id="853" w:author="Andrew Mulya" w:date="2021-06-27T20:11:00Z">
              <w:tcPr>
                <w:tcW w:w="3226" w:type="dxa"/>
                <w:gridSpan w:val="2"/>
              </w:tcPr>
            </w:tcPrChange>
          </w:tcPr>
          <w:p w14:paraId="0A2F1427" w14:textId="3A033313" w:rsidR="001B0663" w:rsidRDefault="001B0663" w:rsidP="00EE02E5">
            <w:pPr>
              <w:spacing w:line="360" w:lineRule="auto"/>
              <w:ind w:firstLine="0"/>
              <w:rPr>
                <w:ins w:id="854" w:author="Andrew Mulya" w:date="2021-06-27T20:11:00Z"/>
              </w:rPr>
            </w:pPr>
            <w:ins w:id="855" w:author="Andrew Mulya" w:date="2021-06-26T23:48:00Z">
              <w:r>
                <w:t>__construct()</w:t>
              </w:r>
            </w:ins>
          </w:p>
        </w:tc>
        <w:tc>
          <w:tcPr>
            <w:tcW w:w="6030" w:type="dxa"/>
            <w:tcPrChange w:id="856" w:author="Andrew Mulya" w:date="2021-06-27T20:11:00Z">
              <w:tcPr>
                <w:tcW w:w="3226" w:type="dxa"/>
              </w:tcPr>
            </w:tcPrChange>
          </w:tcPr>
          <w:p w14:paraId="4B24DFE7" w14:textId="606190ED" w:rsidR="001B0663" w:rsidRDefault="001B0663" w:rsidP="00EE02E5">
            <w:pPr>
              <w:spacing w:line="360" w:lineRule="auto"/>
              <w:ind w:firstLine="0"/>
              <w:rPr>
                <w:ins w:id="857" w:author="Andrew Mulya" w:date="2021-06-27T20:11:00Z"/>
              </w:rPr>
            </w:pPr>
            <w:ins w:id="858" w:author="Andrew Mulya" w:date="2021-06-26T23:51:00Z">
              <w:r w:rsidRPr="00580E97">
                <w:t xml:space="preserve">Memuat model dan helper yang akan digunakan, yaitu </w:t>
              </w:r>
            </w:ins>
            <w:r>
              <w:rPr>
                <w:i/>
                <w:iCs/>
              </w:rPr>
              <w:t>proforma</w:t>
            </w:r>
            <w:ins w:id="859" w:author="Andrew Mulya" w:date="2021-06-26T23:51:00Z">
              <w:r w:rsidRPr="00580E97">
                <w:t>_</w:t>
              </w:r>
              <w:r w:rsidRPr="00B42C47">
                <w:rPr>
                  <w:i/>
                  <w:iCs/>
                  <w:rPrChange w:id="860" w:author="Andrew Mulya" w:date="2021-06-26T23:51:00Z">
                    <w:rPr/>
                  </w:rPrChange>
                </w:rPr>
                <w:t>model</w:t>
              </w:r>
            </w:ins>
            <w:r>
              <w:rPr>
                <w:i/>
                <w:iCs/>
              </w:rPr>
              <w:t xml:space="preserve">, </w:t>
            </w:r>
            <w:ins w:id="861" w:author="Andrew Mulya" w:date="2021-06-26T23:51:00Z">
              <w:r w:rsidRPr="00B42C47">
                <w:rPr>
                  <w:i/>
                  <w:iCs/>
                  <w:rPrChange w:id="862" w:author="Andrew Mulya" w:date="2021-06-26T23:51:00Z">
                    <w:rPr/>
                  </w:rPrChange>
                </w:rPr>
                <w:t>sales_helper</w:t>
              </w:r>
            </w:ins>
            <w:r>
              <w:rPr>
                <w:i/>
                <w:iCs/>
              </w:rPr>
              <w:t xml:space="preserve">, </w:t>
            </w:r>
            <w:r>
              <w:t xml:space="preserve">serta model dari modul lain yaitu </w:t>
            </w:r>
            <w:r>
              <w:rPr>
                <w:i/>
                <w:iCs/>
              </w:rPr>
              <w:t xml:space="preserve">book, book_stock, </w:t>
            </w:r>
            <w:r>
              <w:t xml:space="preserve">dan </w:t>
            </w:r>
            <w:r>
              <w:rPr>
                <w:i/>
                <w:iCs/>
              </w:rPr>
              <w:t>book_transaction</w:t>
            </w:r>
            <w:ins w:id="863" w:author="Andrew Mulya" w:date="2021-06-26T23:51:00Z">
              <w:r w:rsidRPr="00580E97">
                <w:t>.</w:t>
              </w:r>
            </w:ins>
          </w:p>
        </w:tc>
      </w:tr>
      <w:tr w:rsidR="001B0663" w14:paraId="5CC21374" w14:textId="77777777" w:rsidTr="00EE02E5">
        <w:trPr>
          <w:cantSplit/>
          <w:ins w:id="864" w:author="Andrew Mulya" w:date="2021-06-27T20:11:00Z"/>
          <w:trPrChange w:id="865" w:author="Andrew Mulya" w:date="2021-06-27T20:11:00Z">
            <w:trPr>
              <w:gridAfter w:val="0"/>
            </w:trPr>
          </w:trPrChange>
        </w:trPr>
        <w:tc>
          <w:tcPr>
            <w:tcW w:w="715" w:type="dxa"/>
            <w:tcPrChange w:id="866" w:author="Andrew Mulya" w:date="2021-06-27T20:11:00Z">
              <w:tcPr>
                <w:tcW w:w="3226" w:type="dxa"/>
                <w:gridSpan w:val="3"/>
              </w:tcPr>
            </w:tcPrChange>
          </w:tcPr>
          <w:p w14:paraId="21D328B3" w14:textId="50AA6173" w:rsidR="001B0663" w:rsidRDefault="001B0663" w:rsidP="00EE02E5">
            <w:pPr>
              <w:spacing w:line="360" w:lineRule="auto"/>
              <w:ind w:firstLine="0"/>
              <w:jc w:val="center"/>
              <w:rPr>
                <w:ins w:id="867" w:author="Andrew Mulya" w:date="2021-06-27T20:11:00Z"/>
              </w:rPr>
            </w:pPr>
            <w:ins w:id="868" w:author="Andrew Mulya" w:date="2021-06-27T20:12:00Z">
              <w:r>
                <w:t>2</w:t>
              </w:r>
            </w:ins>
          </w:p>
        </w:tc>
        <w:tc>
          <w:tcPr>
            <w:tcW w:w="2615" w:type="dxa"/>
            <w:tcPrChange w:id="869" w:author="Andrew Mulya" w:date="2021-06-27T20:11:00Z">
              <w:tcPr>
                <w:tcW w:w="3226" w:type="dxa"/>
                <w:gridSpan w:val="2"/>
              </w:tcPr>
            </w:tcPrChange>
          </w:tcPr>
          <w:p w14:paraId="3CCD2DD3" w14:textId="03D6C167" w:rsidR="001B0663" w:rsidRDefault="00A621E9" w:rsidP="00EE02E5">
            <w:pPr>
              <w:spacing w:line="360" w:lineRule="auto"/>
              <w:ind w:firstLine="0"/>
              <w:rPr>
                <w:ins w:id="870" w:author="Andrew Mulya" w:date="2021-06-27T20:11:00Z"/>
              </w:rPr>
            </w:pPr>
            <w:r>
              <w:t>i</w:t>
            </w:r>
            <w:r w:rsidR="001B0663">
              <w:t>ndex()</w:t>
            </w:r>
          </w:p>
        </w:tc>
        <w:tc>
          <w:tcPr>
            <w:tcW w:w="6030" w:type="dxa"/>
            <w:tcPrChange w:id="871" w:author="Andrew Mulya" w:date="2021-06-27T20:11:00Z">
              <w:tcPr>
                <w:tcW w:w="3226" w:type="dxa"/>
              </w:tcPr>
            </w:tcPrChange>
          </w:tcPr>
          <w:p w14:paraId="2663C67B" w14:textId="434C57D7" w:rsidR="001B0663" w:rsidRDefault="001B0663" w:rsidP="00EE02E5">
            <w:pPr>
              <w:spacing w:line="360" w:lineRule="auto"/>
              <w:ind w:firstLine="0"/>
              <w:rPr>
                <w:ins w:id="872" w:author="Andrew Mulya" w:date="2021-06-27T20:11:00Z"/>
              </w:rPr>
            </w:pPr>
            <w:ins w:id="873" w:author="Andrew Mulya" w:date="2021-06-26T23:51:00Z">
              <w:r w:rsidRPr="00580E97">
                <w:t xml:space="preserve">Mengarahkan pengguna ke halaman utama </w:t>
              </w:r>
            </w:ins>
            <w:r>
              <w:rPr>
                <w:i/>
                <w:iCs/>
              </w:rPr>
              <w:t>proforma</w:t>
            </w:r>
            <w:ins w:id="874" w:author="Andrew Mulya" w:date="2021-06-26T23:51:00Z">
              <w:r w:rsidRPr="00580E97">
                <w:t xml:space="preserve">, dan mengirimkan data </w:t>
              </w:r>
            </w:ins>
            <w:r>
              <w:rPr>
                <w:i/>
                <w:iCs/>
              </w:rPr>
              <w:t>proforma</w:t>
            </w:r>
            <w:ins w:id="875" w:author="Andrew Mulya" w:date="2021-06-26T23:51:00Z">
              <w:r w:rsidRPr="00580E97">
                <w:t xml:space="preserve">dari </w:t>
              </w:r>
            </w:ins>
            <w:r>
              <w:rPr>
                <w:i/>
                <w:iCs/>
              </w:rPr>
              <w:t>proforma</w:t>
            </w:r>
            <w:ins w:id="876" w:author="Andrew Mulya" w:date="2021-06-26T23:51:00Z">
              <w:r w:rsidRPr="00B42C47">
                <w:rPr>
                  <w:i/>
                  <w:iCs/>
                  <w:rPrChange w:id="877" w:author="Andrew Mulya" w:date="2021-06-26T23:52:00Z">
                    <w:rPr/>
                  </w:rPrChange>
                </w:rPr>
                <w:t>_model</w:t>
              </w:r>
              <w:r w:rsidRPr="00580E97">
                <w:t xml:space="preserve"> ke view.</w:t>
              </w:r>
            </w:ins>
          </w:p>
        </w:tc>
      </w:tr>
      <w:tr w:rsidR="001B0663" w14:paraId="04890369" w14:textId="77777777" w:rsidTr="00EE02E5">
        <w:trPr>
          <w:cantSplit/>
          <w:ins w:id="878" w:author="Andrew Mulya" w:date="2021-06-27T20:11:00Z"/>
          <w:trPrChange w:id="879" w:author="Andrew Mulya" w:date="2021-06-27T20:11:00Z">
            <w:trPr>
              <w:gridAfter w:val="0"/>
            </w:trPr>
          </w:trPrChange>
        </w:trPr>
        <w:tc>
          <w:tcPr>
            <w:tcW w:w="715" w:type="dxa"/>
            <w:tcPrChange w:id="880" w:author="Andrew Mulya" w:date="2021-06-27T20:11:00Z">
              <w:tcPr>
                <w:tcW w:w="3226" w:type="dxa"/>
                <w:gridSpan w:val="3"/>
              </w:tcPr>
            </w:tcPrChange>
          </w:tcPr>
          <w:p w14:paraId="1C7140E1" w14:textId="336947E7" w:rsidR="001B0663" w:rsidRDefault="001B0663" w:rsidP="00EE02E5">
            <w:pPr>
              <w:spacing w:line="360" w:lineRule="auto"/>
              <w:ind w:firstLine="0"/>
              <w:jc w:val="center"/>
              <w:rPr>
                <w:ins w:id="881" w:author="Andrew Mulya" w:date="2021-06-27T20:11:00Z"/>
              </w:rPr>
            </w:pPr>
            <w:ins w:id="882" w:author="Andrew Mulya" w:date="2021-06-27T20:12:00Z">
              <w:r>
                <w:t>3</w:t>
              </w:r>
            </w:ins>
          </w:p>
        </w:tc>
        <w:tc>
          <w:tcPr>
            <w:tcW w:w="2615" w:type="dxa"/>
            <w:tcPrChange w:id="883" w:author="Andrew Mulya" w:date="2021-06-27T20:11:00Z">
              <w:tcPr>
                <w:tcW w:w="3226" w:type="dxa"/>
                <w:gridSpan w:val="2"/>
              </w:tcPr>
            </w:tcPrChange>
          </w:tcPr>
          <w:p w14:paraId="3FD2B541" w14:textId="32FAE9EE" w:rsidR="001B0663" w:rsidRDefault="00A621E9" w:rsidP="00EE02E5">
            <w:pPr>
              <w:spacing w:line="360" w:lineRule="auto"/>
              <w:ind w:firstLine="0"/>
              <w:rPr>
                <w:ins w:id="884" w:author="Andrew Mulya" w:date="2021-06-27T20:11:00Z"/>
              </w:rPr>
            </w:pPr>
            <w:r>
              <w:t>v</w:t>
            </w:r>
            <w:r w:rsidR="001B0663">
              <w:t>iew()</w:t>
            </w:r>
          </w:p>
        </w:tc>
        <w:tc>
          <w:tcPr>
            <w:tcW w:w="6030" w:type="dxa"/>
            <w:tcPrChange w:id="885" w:author="Andrew Mulya" w:date="2021-06-27T20:11:00Z">
              <w:tcPr>
                <w:tcW w:w="3226" w:type="dxa"/>
              </w:tcPr>
            </w:tcPrChange>
          </w:tcPr>
          <w:p w14:paraId="11805D53" w14:textId="6C4D52C2" w:rsidR="001B0663" w:rsidRDefault="001B0663" w:rsidP="00EE02E5">
            <w:pPr>
              <w:spacing w:line="360" w:lineRule="auto"/>
              <w:ind w:firstLine="0"/>
              <w:rPr>
                <w:ins w:id="886" w:author="Andrew Mulya" w:date="2021-06-27T20:11:00Z"/>
              </w:rPr>
            </w:pPr>
            <w:ins w:id="887" w:author="Andrew Mulya" w:date="2021-06-26T23:52:00Z">
              <w:r>
                <w:t>Mengarahkan pengguna ke halaman sebuah</w:t>
              </w:r>
            </w:ins>
            <w:ins w:id="888" w:author="Andrew Mulya" w:date="2021-06-26T23:53:00Z">
              <w:r>
                <w:t xml:space="preserve"> </w:t>
              </w:r>
            </w:ins>
            <w:r>
              <w:rPr>
                <w:i/>
                <w:iCs/>
              </w:rPr>
              <w:t xml:space="preserve">proforma </w:t>
            </w:r>
            <w:ins w:id="889" w:author="Andrew Mulya" w:date="2021-06-26T23:54:00Z">
              <w:r>
                <w:t xml:space="preserve">dan mengirimkan data </w:t>
              </w:r>
            </w:ins>
            <w:r>
              <w:rPr>
                <w:i/>
                <w:iCs/>
              </w:rPr>
              <w:t xml:space="preserve">proforma </w:t>
            </w:r>
            <w:ins w:id="890" w:author="Andrew Mulya" w:date="2021-06-26T23:54:00Z">
              <w:r>
                <w:t>tersebut ke view.</w:t>
              </w:r>
            </w:ins>
          </w:p>
        </w:tc>
      </w:tr>
      <w:tr w:rsidR="001B0663" w14:paraId="46F20550" w14:textId="77777777" w:rsidTr="00EE02E5">
        <w:trPr>
          <w:cantSplit/>
          <w:ins w:id="891" w:author="Andrew Mulya" w:date="2021-06-27T20:11:00Z"/>
          <w:trPrChange w:id="892" w:author="Andrew Mulya" w:date="2021-06-27T20:11:00Z">
            <w:trPr>
              <w:gridAfter w:val="0"/>
            </w:trPr>
          </w:trPrChange>
        </w:trPr>
        <w:tc>
          <w:tcPr>
            <w:tcW w:w="715" w:type="dxa"/>
            <w:tcPrChange w:id="893" w:author="Andrew Mulya" w:date="2021-06-27T20:11:00Z">
              <w:tcPr>
                <w:tcW w:w="3226" w:type="dxa"/>
                <w:gridSpan w:val="3"/>
              </w:tcPr>
            </w:tcPrChange>
          </w:tcPr>
          <w:p w14:paraId="175486D9" w14:textId="68F83B90" w:rsidR="001B0663" w:rsidRDefault="001B0663" w:rsidP="00EE02E5">
            <w:pPr>
              <w:spacing w:line="360" w:lineRule="auto"/>
              <w:ind w:firstLine="0"/>
              <w:jc w:val="center"/>
              <w:rPr>
                <w:ins w:id="894" w:author="Andrew Mulya" w:date="2021-06-27T20:11:00Z"/>
              </w:rPr>
            </w:pPr>
            <w:ins w:id="895" w:author="Andrew Mulya" w:date="2021-06-27T20:12:00Z">
              <w:r>
                <w:t>4</w:t>
              </w:r>
            </w:ins>
          </w:p>
        </w:tc>
        <w:tc>
          <w:tcPr>
            <w:tcW w:w="2615" w:type="dxa"/>
            <w:tcPrChange w:id="896" w:author="Andrew Mulya" w:date="2021-06-27T20:11:00Z">
              <w:tcPr>
                <w:tcW w:w="3226" w:type="dxa"/>
                <w:gridSpan w:val="2"/>
              </w:tcPr>
            </w:tcPrChange>
          </w:tcPr>
          <w:p w14:paraId="20C5F30C" w14:textId="4A1A0EDF" w:rsidR="001B0663" w:rsidRDefault="00A621E9" w:rsidP="00EE02E5">
            <w:pPr>
              <w:spacing w:line="360" w:lineRule="auto"/>
              <w:ind w:firstLine="0"/>
              <w:rPr>
                <w:ins w:id="897" w:author="Andrew Mulya" w:date="2021-06-27T20:11:00Z"/>
              </w:rPr>
            </w:pPr>
            <w:r>
              <w:t>a</w:t>
            </w:r>
            <w:r w:rsidR="001B0663">
              <w:t>ction()</w:t>
            </w:r>
          </w:p>
        </w:tc>
        <w:tc>
          <w:tcPr>
            <w:tcW w:w="6030" w:type="dxa"/>
            <w:tcPrChange w:id="898" w:author="Andrew Mulya" w:date="2021-06-27T20:11:00Z">
              <w:tcPr>
                <w:tcW w:w="3226" w:type="dxa"/>
              </w:tcPr>
            </w:tcPrChange>
          </w:tcPr>
          <w:p w14:paraId="6509E062" w14:textId="26F80AA0" w:rsidR="001B0663" w:rsidRDefault="001B0663" w:rsidP="00EE02E5">
            <w:pPr>
              <w:spacing w:line="360" w:lineRule="auto"/>
              <w:ind w:firstLine="0"/>
              <w:rPr>
                <w:ins w:id="899" w:author="Andrew Mulya" w:date="2021-06-27T20:11:00Z"/>
              </w:rPr>
            </w:pPr>
            <w:r>
              <w:t xml:space="preserve">Memproses </w:t>
            </w:r>
            <w:r>
              <w:rPr>
                <w:i/>
                <w:iCs/>
              </w:rPr>
              <w:t xml:space="preserve">proforma </w:t>
            </w:r>
            <w:r>
              <w:t xml:space="preserve">menjadi </w:t>
            </w:r>
            <w:r>
              <w:rPr>
                <w:i/>
                <w:iCs/>
              </w:rPr>
              <w:t xml:space="preserve">invoice </w:t>
            </w:r>
            <w:r>
              <w:t xml:space="preserve">berjenis tunai, serta menghapus data </w:t>
            </w:r>
            <w:r>
              <w:rPr>
                <w:i/>
                <w:iCs/>
              </w:rPr>
              <w:t xml:space="preserve">proforma </w:t>
            </w:r>
            <w:r>
              <w:t xml:space="preserve">tersebut dari database dan mengarahkan pengguna ke halaman </w:t>
            </w:r>
            <w:r>
              <w:rPr>
                <w:i/>
                <w:iCs/>
              </w:rPr>
              <w:t xml:space="preserve">view invoice </w:t>
            </w:r>
            <w:r>
              <w:t>yang baru saja dibuat</w:t>
            </w:r>
            <w:ins w:id="900" w:author="Andrew Mulya" w:date="2021-06-27T00:00:00Z">
              <w:r>
                <w:t>.</w:t>
              </w:r>
            </w:ins>
          </w:p>
        </w:tc>
      </w:tr>
      <w:tr w:rsidR="001B0663" w14:paraId="01195039" w14:textId="77777777" w:rsidTr="00EE02E5">
        <w:trPr>
          <w:cantSplit/>
          <w:ins w:id="901" w:author="Andrew Mulya" w:date="2021-06-27T20:11:00Z"/>
          <w:trPrChange w:id="902" w:author="Andrew Mulya" w:date="2021-06-27T20:11:00Z">
            <w:trPr>
              <w:gridAfter w:val="0"/>
            </w:trPr>
          </w:trPrChange>
        </w:trPr>
        <w:tc>
          <w:tcPr>
            <w:tcW w:w="715" w:type="dxa"/>
            <w:tcPrChange w:id="903" w:author="Andrew Mulya" w:date="2021-06-27T20:11:00Z">
              <w:tcPr>
                <w:tcW w:w="3226" w:type="dxa"/>
                <w:gridSpan w:val="3"/>
              </w:tcPr>
            </w:tcPrChange>
          </w:tcPr>
          <w:p w14:paraId="4DC2B59D" w14:textId="1611EA91" w:rsidR="001B0663" w:rsidRDefault="001B0663" w:rsidP="00EE02E5">
            <w:pPr>
              <w:spacing w:line="360" w:lineRule="auto"/>
              <w:ind w:firstLine="0"/>
              <w:jc w:val="center"/>
              <w:rPr>
                <w:ins w:id="904" w:author="Andrew Mulya" w:date="2021-06-27T20:11:00Z"/>
              </w:rPr>
            </w:pPr>
            <w:ins w:id="905" w:author="Andrew Mulya" w:date="2021-06-27T20:12:00Z">
              <w:r>
                <w:t>5</w:t>
              </w:r>
            </w:ins>
          </w:p>
        </w:tc>
        <w:tc>
          <w:tcPr>
            <w:tcW w:w="2615" w:type="dxa"/>
            <w:tcPrChange w:id="906" w:author="Andrew Mulya" w:date="2021-06-27T20:11:00Z">
              <w:tcPr>
                <w:tcW w:w="3226" w:type="dxa"/>
                <w:gridSpan w:val="2"/>
              </w:tcPr>
            </w:tcPrChange>
          </w:tcPr>
          <w:p w14:paraId="41BE22EC" w14:textId="34BFBBCD" w:rsidR="001B0663" w:rsidRDefault="00A621E9" w:rsidP="00EE02E5">
            <w:pPr>
              <w:spacing w:line="360" w:lineRule="auto"/>
              <w:ind w:firstLine="0"/>
              <w:rPr>
                <w:ins w:id="907" w:author="Andrew Mulya" w:date="2021-06-27T20:11:00Z"/>
              </w:rPr>
            </w:pPr>
            <w:r>
              <w:t>a</w:t>
            </w:r>
            <w:r w:rsidR="001B0663">
              <w:t>dd()</w:t>
            </w:r>
          </w:p>
        </w:tc>
        <w:tc>
          <w:tcPr>
            <w:tcW w:w="6030" w:type="dxa"/>
            <w:tcPrChange w:id="908" w:author="Andrew Mulya" w:date="2021-06-27T20:11:00Z">
              <w:tcPr>
                <w:tcW w:w="3226" w:type="dxa"/>
              </w:tcPr>
            </w:tcPrChange>
          </w:tcPr>
          <w:p w14:paraId="364E9E3D" w14:textId="1595470C" w:rsidR="001B0663" w:rsidRDefault="001B0663" w:rsidP="00EE02E5">
            <w:pPr>
              <w:spacing w:line="360" w:lineRule="auto"/>
              <w:ind w:firstLine="0"/>
              <w:rPr>
                <w:ins w:id="909" w:author="Andrew Mulya" w:date="2021-06-27T20:11:00Z"/>
              </w:rPr>
            </w:pPr>
            <w:ins w:id="910" w:author="Andrew Mulya" w:date="2021-06-26T23:55:00Z">
              <w:r>
                <w:t>Mengarahkan pengguna ke halaman untuk me</w:t>
              </w:r>
            </w:ins>
            <w:ins w:id="911" w:author="Andrew Mulya" w:date="2021-06-26T23:56:00Z">
              <w:r>
                <w:t xml:space="preserve">nambahkan </w:t>
              </w:r>
            </w:ins>
            <w:r>
              <w:rPr>
                <w:i/>
                <w:iCs/>
              </w:rPr>
              <w:t>proforma</w:t>
            </w:r>
            <w:ins w:id="912" w:author="Andrew Mulya" w:date="2021-06-26T23:55:00Z">
              <w:r>
                <w:rPr>
                  <w:i/>
                  <w:iCs/>
                </w:rPr>
                <w:t xml:space="preserve"> </w:t>
              </w:r>
            </w:ins>
            <w:ins w:id="913" w:author="Andrew Mulya" w:date="2021-06-26T23:56:00Z">
              <w:r>
                <w:t xml:space="preserve">baru </w:t>
              </w:r>
            </w:ins>
            <w:ins w:id="914" w:author="Andrew Mulya" w:date="2021-06-26T23:55:00Z">
              <w:r>
                <w:t xml:space="preserve">dan mengirimkan data </w:t>
              </w:r>
            </w:ins>
            <w:ins w:id="915" w:author="Andrew Mulya" w:date="2021-06-26T23:56:00Z">
              <w:r>
                <w:rPr>
                  <w:i/>
                  <w:iCs/>
                </w:rPr>
                <w:t>post</w:t>
              </w:r>
            </w:ins>
            <w:ins w:id="916" w:author="Andrew Mulya" w:date="2021-06-26T23:57:00Z">
              <w:r>
                <w:rPr>
                  <w:i/>
                  <w:iCs/>
                </w:rPr>
                <w:t xml:space="preserve"> </w:t>
              </w:r>
              <w:r>
                <w:t xml:space="preserve"> untuk menambahkan </w:t>
              </w:r>
            </w:ins>
            <w:r>
              <w:rPr>
                <w:i/>
                <w:iCs/>
              </w:rPr>
              <w:t>proforma</w:t>
            </w:r>
            <w:ins w:id="917" w:author="Andrew Mulya" w:date="2021-06-26T23:57:00Z">
              <w:r>
                <w:t>baru ke dalam database</w:t>
              </w:r>
            </w:ins>
            <w:ins w:id="918" w:author="Andrew Mulya" w:date="2021-06-26T23:55:00Z">
              <w:r>
                <w:t>.</w:t>
              </w:r>
            </w:ins>
          </w:p>
        </w:tc>
      </w:tr>
      <w:tr w:rsidR="001B0663" w14:paraId="6924A57E" w14:textId="77777777" w:rsidTr="00EE02E5">
        <w:trPr>
          <w:cantSplit/>
          <w:ins w:id="919" w:author="Andrew Mulya" w:date="2021-06-27T20:11:00Z"/>
          <w:trPrChange w:id="920" w:author="Andrew Mulya" w:date="2021-06-27T20:11:00Z">
            <w:trPr>
              <w:gridAfter w:val="0"/>
            </w:trPr>
          </w:trPrChange>
        </w:trPr>
        <w:tc>
          <w:tcPr>
            <w:tcW w:w="715" w:type="dxa"/>
            <w:tcPrChange w:id="921" w:author="Andrew Mulya" w:date="2021-06-27T20:11:00Z">
              <w:tcPr>
                <w:tcW w:w="3226" w:type="dxa"/>
                <w:gridSpan w:val="3"/>
              </w:tcPr>
            </w:tcPrChange>
          </w:tcPr>
          <w:p w14:paraId="432747D0" w14:textId="48607BB1" w:rsidR="001B0663" w:rsidRDefault="001B0663" w:rsidP="00EE02E5">
            <w:pPr>
              <w:spacing w:line="360" w:lineRule="auto"/>
              <w:ind w:firstLine="0"/>
              <w:jc w:val="center"/>
              <w:rPr>
                <w:ins w:id="922" w:author="Andrew Mulya" w:date="2021-06-27T20:11:00Z"/>
              </w:rPr>
            </w:pPr>
            <w:ins w:id="923" w:author="Andrew Mulya" w:date="2021-06-27T20:12:00Z">
              <w:r>
                <w:lastRenderedPageBreak/>
                <w:t>6</w:t>
              </w:r>
            </w:ins>
          </w:p>
        </w:tc>
        <w:tc>
          <w:tcPr>
            <w:tcW w:w="2615" w:type="dxa"/>
            <w:tcPrChange w:id="924" w:author="Andrew Mulya" w:date="2021-06-27T20:11:00Z">
              <w:tcPr>
                <w:tcW w:w="3226" w:type="dxa"/>
                <w:gridSpan w:val="2"/>
              </w:tcPr>
            </w:tcPrChange>
          </w:tcPr>
          <w:p w14:paraId="54FADDBD" w14:textId="6CA4FD94" w:rsidR="001B0663" w:rsidRDefault="00A621E9" w:rsidP="00EE02E5">
            <w:pPr>
              <w:spacing w:line="360" w:lineRule="auto"/>
              <w:ind w:firstLine="0"/>
              <w:rPr>
                <w:ins w:id="925" w:author="Andrew Mulya" w:date="2021-06-27T20:11:00Z"/>
              </w:rPr>
            </w:pPr>
            <w:r>
              <w:t>e</w:t>
            </w:r>
            <w:r w:rsidR="001B0663">
              <w:t>dit()</w:t>
            </w:r>
          </w:p>
        </w:tc>
        <w:tc>
          <w:tcPr>
            <w:tcW w:w="6030" w:type="dxa"/>
            <w:tcPrChange w:id="926" w:author="Andrew Mulya" w:date="2021-06-27T20:11:00Z">
              <w:tcPr>
                <w:tcW w:w="3226" w:type="dxa"/>
              </w:tcPr>
            </w:tcPrChange>
          </w:tcPr>
          <w:p w14:paraId="37198589" w14:textId="42F340D2" w:rsidR="001B0663" w:rsidRDefault="001B0663" w:rsidP="00EE02E5">
            <w:pPr>
              <w:spacing w:line="360" w:lineRule="auto"/>
              <w:ind w:firstLine="0"/>
              <w:rPr>
                <w:ins w:id="927" w:author="Andrew Mulya" w:date="2021-06-27T20:11:00Z"/>
              </w:rPr>
            </w:pPr>
            <w:ins w:id="928" w:author="Andrew Mulya" w:date="2021-06-26T23:58:00Z">
              <w:r>
                <w:t xml:space="preserve">Mengarahkan pengguna ke halaman untuk mengubah data </w:t>
              </w:r>
            </w:ins>
            <w:r w:rsidR="00D1615B">
              <w:rPr>
                <w:i/>
                <w:iCs/>
              </w:rPr>
              <w:t>proforma</w:t>
            </w:r>
            <w:ins w:id="929" w:author="Andrew Mulya" w:date="2021-06-26T23:58:00Z">
              <w:r>
                <w:rPr>
                  <w:i/>
                  <w:iCs/>
                </w:rPr>
                <w:t xml:space="preserve"> </w:t>
              </w:r>
              <w:r>
                <w:t xml:space="preserve">sebelumnya dan mengirimkan data </w:t>
              </w:r>
              <w:r>
                <w:rPr>
                  <w:i/>
                  <w:iCs/>
                </w:rPr>
                <w:t xml:space="preserve">post </w:t>
              </w:r>
              <w:r>
                <w:t xml:space="preserve"> untuk memperbarui data </w:t>
              </w:r>
            </w:ins>
            <w:r w:rsidR="00D1615B">
              <w:rPr>
                <w:i/>
                <w:iCs/>
              </w:rPr>
              <w:t>proforma</w:t>
            </w:r>
            <w:ins w:id="930" w:author="Andrew Mulya" w:date="2021-06-26T23:58:00Z">
              <w:r>
                <w:rPr>
                  <w:i/>
                  <w:iCs/>
                </w:rPr>
                <w:t xml:space="preserve"> </w:t>
              </w:r>
              <w:r>
                <w:t xml:space="preserve"> ke dalam database.</w:t>
              </w:r>
            </w:ins>
          </w:p>
        </w:tc>
      </w:tr>
      <w:tr w:rsidR="00D1615B" w14:paraId="74B3AA7B" w14:textId="77777777" w:rsidTr="00EE02E5">
        <w:trPr>
          <w:cantSplit/>
          <w:ins w:id="931" w:author="Andrew Mulya" w:date="2021-06-27T20:11:00Z"/>
          <w:trPrChange w:id="932" w:author="Andrew Mulya" w:date="2021-06-27T20:11:00Z">
            <w:trPr>
              <w:gridAfter w:val="0"/>
            </w:trPr>
          </w:trPrChange>
        </w:trPr>
        <w:tc>
          <w:tcPr>
            <w:tcW w:w="715" w:type="dxa"/>
            <w:tcPrChange w:id="933" w:author="Andrew Mulya" w:date="2021-06-27T20:11:00Z">
              <w:tcPr>
                <w:tcW w:w="3226" w:type="dxa"/>
                <w:gridSpan w:val="3"/>
              </w:tcPr>
            </w:tcPrChange>
          </w:tcPr>
          <w:p w14:paraId="3DEDD2FA" w14:textId="387605ED" w:rsidR="00D1615B" w:rsidRDefault="00D1615B" w:rsidP="00EE02E5">
            <w:pPr>
              <w:spacing w:line="360" w:lineRule="auto"/>
              <w:ind w:firstLine="0"/>
              <w:jc w:val="center"/>
              <w:rPr>
                <w:ins w:id="934" w:author="Andrew Mulya" w:date="2021-06-27T20:11:00Z"/>
              </w:rPr>
            </w:pPr>
            <w:ins w:id="935" w:author="Andrew Mulya" w:date="2021-06-27T20:12:00Z">
              <w:r>
                <w:t>7</w:t>
              </w:r>
            </w:ins>
          </w:p>
        </w:tc>
        <w:tc>
          <w:tcPr>
            <w:tcW w:w="2615" w:type="dxa"/>
            <w:tcPrChange w:id="936" w:author="Andrew Mulya" w:date="2021-06-27T20:11:00Z">
              <w:tcPr>
                <w:tcW w:w="3226" w:type="dxa"/>
                <w:gridSpan w:val="2"/>
              </w:tcPr>
            </w:tcPrChange>
          </w:tcPr>
          <w:p w14:paraId="67C3927D" w14:textId="0DE70642" w:rsidR="00D1615B" w:rsidRDefault="00A621E9" w:rsidP="00EE02E5">
            <w:pPr>
              <w:spacing w:line="360" w:lineRule="auto"/>
              <w:ind w:firstLine="0"/>
              <w:rPr>
                <w:ins w:id="937" w:author="Andrew Mulya" w:date="2021-06-27T20:11:00Z"/>
              </w:rPr>
            </w:pPr>
            <w:r>
              <w:t>g</w:t>
            </w:r>
            <w:r w:rsidR="00D1615B">
              <w:t>enerate_pdf()</w:t>
            </w:r>
          </w:p>
        </w:tc>
        <w:tc>
          <w:tcPr>
            <w:tcW w:w="6030" w:type="dxa"/>
            <w:tcPrChange w:id="938" w:author="Andrew Mulya" w:date="2021-06-27T20:11:00Z">
              <w:tcPr>
                <w:tcW w:w="3226" w:type="dxa"/>
              </w:tcPr>
            </w:tcPrChange>
          </w:tcPr>
          <w:p w14:paraId="54D7C529" w14:textId="637E2EFF" w:rsidR="00D1615B" w:rsidRDefault="00D1615B" w:rsidP="00EE02E5">
            <w:pPr>
              <w:spacing w:line="360" w:lineRule="auto"/>
              <w:ind w:firstLine="0"/>
              <w:rPr>
                <w:ins w:id="939" w:author="Andrew Mulya" w:date="2021-06-27T20:11:00Z"/>
              </w:rPr>
            </w:pPr>
            <w:ins w:id="940" w:author="Andrew Mulya" w:date="2021-06-27T00:01:00Z">
              <w:r>
                <w:t xml:space="preserve">Membuat file PDF </w:t>
              </w:r>
            </w:ins>
            <w:ins w:id="941" w:author="Andrew Mulya" w:date="2021-06-27T00:02:00Z">
              <w:r>
                <w:t xml:space="preserve">untuk </w:t>
              </w:r>
            </w:ins>
            <w:r>
              <w:rPr>
                <w:i/>
                <w:iCs/>
              </w:rPr>
              <w:t xml:space="preserve">proforma </w:t>
            </w:r>
            <w:ins w:id="942" w:author="Andrew Mulya" w:date="2021-06-27T00:02:00Z">
              <w:r>
                <w:t>yang jenis</w:t>
              </w:r>
            </w:ins>
            <w:ins w:id="943" w:author="Andrew Mulya" w:date="2021-06-27T00:03:00Z">
              <w:r>
                <w:t>nya</w:t>
              </w:r>
            </w:ins>
            <w:ins w:id="944" w:author="Andrew Mulya" w:date="2021-06-27T00:02:00Z">
              <w:r>
                <w:t xml:space="preserve"> selain </w:t>
              </w:r>
              <w:r>
                <w:rPr>
                  <w:i/>
                  <w:iCs/>
                </w:rPr>
                <w:t>showroom</w:t>
              </w:r>
            </w:ins>
            <w:ins w:id="945" w:author="Andrew Mulya" w:date="2021-06-27T00:03:00Z">
              <w:r>
                <w:rPr>
                  <w:i/>
                  <w:iCs/>
                </w:rPr>
                <w:t>.</w:t>
              </w:r>
            </w:ins>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1D0B0C04" w:rsidR="00D1615B" w:rsidRDefault="00D1615B" w:rsidP="00EE02E5">
            <w:pPr>
              <w:spacing w:line="360" w:lineRule="auto"/>
              <w:ind w:firstLine="0"/>
            </w:pPr>
            <w:ins w:id="946" w:author="Andrew Mulya" w:date="2021-06-27T00:07:00Z">
              <w:r>
                <w:t xml:space="preserve">Fungsi </w:t>
              </w:r>
              <w:r w:rsidRPr="00580E97">
                <w:t xml:space="preserve">API yang digunakan untuk mengirimkan informasi </w:t>
              </w:r>
            </w:ins>
            <w:ins w:id="947" w:author="Andrew Mulya" w:date="2021-06-27T00:08:00Z">
              <w:r>
                <w:t xml:space="preserve">sebuah buku </w:t>
              </w:r>
            </w:ins>
            <w:ins w:id="948" w:author="Andrew Mulya" w:date="2021-06-27T00:07:00Z">
              <w:r w:rsidRPr="00580E97">
                <w:t xml:space="preserve">ketika </w:t>
              </w:r>
            </w:ins>
            <w:ins w:id="949" w:author="Andrew Mulya" w:date="2021-06-27T00:09:00Z">
              <w:r>
                <w:t>pengguna memilih sebuah buku dari dropdown</w:t>
              </w:r>
            </w:ins>
            <w:ins w:id="950" w:author="Andrew Mulya" w:date="2021-06-27T00:13:00Z">
              <w:r>
                <w:t xml:space="preserve"> b</w:t>
              </w:r>
            </w:ins>
            <w:ins w:id="951" w:author="Andrew Mulya" w:date="2021-06-27T00:14:00Z">
              <w:r>
                <w:t>uku</w:t>
              </w:r>
            </w:ins>
            <w:ins w:id="952" w:author="Andrew Mulya" w:date="2021-06-27T00:09:00Z">
              <w:r>
                <w:t xml:space="preserve"> di </w:t>
              </w:r>
              <w:r w:rsidRPr="00D96918">
                <w:rPr>
                  <w:i/>
                  <w:iCs/>
                  <w:rPrChange w:id="953" w:author="Andrew Mulya" w:date="2021-06-27T00:09:00Z">
                    <w:rPr/>
                  </w:rPrChange>
                </w:rPr>
                <w:t>view</w:t>
              </w:r>
              <w:r>
                <w:t xml:space="preserve"> add</w:t>
              </w:r>
            </w:ins>
            <w:r>
              <w:t xml:space="preserve"> </w:t>
            </w:r>
            <w:r>
              <w:rPr>
                <w:i/>
                <w:iCs/>
              </w:rPr>
              <w:t>proforma</w:t>
            </w:r>
            <w:ins w:id="954" w:author="Andrew Mulya" w:date="2021-06-27T00:07:00Z">
              <w:r w:rsidRPr="00580E97">
                <w:t>.</w:t>
              </w:r>
            </w:ins>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6FA50023" w:rsidR="00D1615B" w:rsidRDefault="00D1615B" w:rsidP="00EE02E5">
            <w:pPr>
              <w:spacing w:line="360" w:lineRule="auto"/>
              <w:ind w:firstLine="0"/>
            </w:pPr>
            <w:ins w:id="955" w:author="Andrew Mulya" w:date="2021-06-27T00:13:00Z">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w:t>
              </w:r>
            </w:ins>
            <w:ins w:id="956" w:author="Andrew Mulya" w:date="2021-06-27T00:14:00Z">
              <w:r>
                <w:t xml:space="preserve"> </w:t>
              </w:r>
            </w:ins>
            <w:ins w:id="957" w:author="Andrew Mulya" w:date="2021-06-27T00:15:00Z">
              <w:r>
                <w:rPr>
                  <w:i/>
                  <w:iCs/>
                </w:rPr>
                <w:t>customer</w:t>
              </w:r>
            </w:ins>
            <w:ins w:id="958" w:author="Andrew Mulya" w:date="2021-06-27T00:13:00Z">
              <w:r>
                <w:t xml:space="preserve"> di </w:t>
              </w:r>
              <w:r w:rsidRPr="00580E97">
                <w:rPr>
                  <w:i/>
                  <w:iCs/>
                </w:rPr>
                <w:t>view</w:t>
              </w:r>
              <w:r>
                <w:t xml:space="preserve"> </w:t>
              </w:r>
              <w:r w:rsidRPr="00580E97">
                <w:t>add</w:t>
              </w:r>
            </w:ins>
            <w:r>
              <w:t xml:space="preserve"> </w:t>
            </w:r>
            <w:r>
              <w:rPr>
                <w:i/>
                <w:iCs/>
              </w:rPr>
              <w:t>proforma</w:t>
            </w:r>
            <w:ins w:id="959" w:author="Andrew Mulya" w:date="2021-06-27T00:13:00Z">
              <w:r w:rsidRPr="00580E97">
                <w:t>.</w:t>
              </w:r>
            </w:ins>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ins w:id="960" w:author="Andrew Mulya" w:date="2021-06-27T00:14:00Z">
              <w:r>
                <w:t xml:space="preserve">Fungsi API untuk mengirim informasi diskon dari jenis </w:t>
              </w:r>
              <w:r w:rsidRPr="00D96918">
                <w:rPr>
                  <w:i/>
                  <w:iCs/>
                  <w:rPrChange w:id="961" w:author="Andrew Mulya" w:date="2021-06-27T00:14:00Z">
                    <w:rPr/>
                  </w:rPrChange>
                </w:rPr>
                <w:t>customer</w:t>
              </w:r>
            </w:ins>
            <w:ins w:id="962" w:author="Andrew Mulya" w:date="2021-06-27T00:15:00Z">
              <w:r>
                <w:rPr>
                  <w:i/>
                  <w:iCs/>
                </w:rPr>
                <w:t xml:space="preserve"> </w:t>
              </w:r>
              <w:r>
                <w:t xml:space="preserve">yang dipilih pada dropdown </w:t>
              </w:r>
              <w:r>
                <w:rPr>
                  <w:i/>
                  <w:iCs/>
                </w:rPr>
                <w:t>customer</w:t>
              </w:r>
              <w:r>
                <w:t xml:space="preserve"> di </w:t>
              </w:r>
              <w:r w:rsidRPr="00580E97">
                <w:rPr>
                  <w:i/>
                  <w:iCs/>
                </w:rPr>
                <w:t>view</w:t>
              </w:r>
              <w:r>
                <w:t xml:space="preserve"> </w:t>
              </w:r>
            </w:ins>
            <w:r>
              <w:rPr>
                <w:i/>
                <w:iCs/>
              </w:rPr>
              <w:t>proforma</w:t>
            </w:r>
            <w:ins w:id="963" w:author="Andrew Mulya" w:date="2021-06-27T00:15:00Z">
              <w:r w:rsidRPr="00580E97">
                <w:t>.</w:t>
              </w:r>
            </w:ins>
          </w:p>
        </w:tc>
      </w:tr>
    </w:tbl>
    <w:p w14:paraId="19502207" w14:textId="77777777" w:rsidR="00741D2E" w:rsidRPr="00741D2E" w:rsidRDefault="00741D2E">
      <w:pPr>
        <w:rPr>
          <w:lang w:val="en-US"/>
          <w:rPrChange w:id="964" w:author="Andrew Mulya" w:date="2021-06-27T20:08:00Z">
            <w:rPr/>
          </w:rPrChange>
        </w:rPr>
        <w:pPrChange w:id="965" w:author="Andrew Mulya" w:date="2021-06-27T20:11:00Z">
          <w:pPr>
            <w:ind w:left="360"/>
          </w:pPr>
        </w:pPrChange>
      </w:pPr>
    </w:p>
    <w:p w14:paraId="7E9926BD" w14:textId="44B3FCE8" w:rsidR="000870F6" w:rsidRPr="000870F6" w:rsidRDefault="000870F6" w:rsidP="000870F6">
      <w:pPr>
        <w:pStyle w:val="Caption"/>
        <w:keepNext/>
        <w:rPr>
          <w:lang w:val="en-US"/>
        </w:rPr>
      </w:pPr>
      <w:bookmarkStart w:id="966" w:name="_Ref76019379"/>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15</w:t>
      </w:r>
      <w:r w:rsidR="00E1731E">
        <w:fldChar w:fldCharType="end"/>
      </w:r>
      <w:bookmarkEnd w:id="966"/>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ins w:id="967" w:author="Andrew Mulya" w:date="2021-06-27T20:11:00Z">
              <w:r>
                <w:t>No.</w:t>
              </w:r>
            </w:ins>
          </w:p>
        </w:tc>
        <w:tc>
          <w:tcPr>
            <w:tcW w:w="3004" w:type="dxa"/>
          </w:tcPr>
          <w:p w14:paraId="6FE20DA8" w14:textId="53A86AF7" w:rsidR="00906806" w:rsidRDefault="00906806" w:rsidP="00FF1405">
            <w:pPr>
              <w:pStyle w:val="TableHead"/>
              <w:spacing w:line="360" w:lineRule="auto"/>
            </w:pPr>
            <w:ins w:id="968" w:author="Andrew Mulya" w:date="2021-06-27T20:12:00Z">
              <w:r>
                <w:t>Nama Fungsi</w:t>
              </w:r>
            </w:ins>
          </w:p>
        </w:tc>
        <w:tc>
          <w:tcPr>
            <w:tcW w:w="5685" w:type="dxa"/>
          </w:tcPr>
          <w:p w14:paraId="4E32DEBD" w14:textId="7F1C6A0E" w:rsidR="00906806" w:rsidRDefault="00906806" w:rsidP="00FF1405">
            <w:pPr>
              <w:pStyle w:val="TableHead"/>
              <w:spacing w:line="360" w:lineRule="auto"/>
            </w:pPr>
            <w:ins w:id="969" w:author="Andrew Mulya" w:date="2021-06-27T20:12:00Z">
              <w:r>
                <w:t>Keterangan</w:t>
              </w:r>
            </w:ins>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0B58C6D0" w:rsidR="00906806" w:rsidRDefault="00906806" w:rsidP="00FF1405">
            <w:pPr>
              <w:spacing w:line="360" w:lineRule="auto"/>
              <w:ind w:firstLine="0"/>
            </w:pPr>
            <w:ins w:id="970" w:author="Andrew Mulya" w:date="2021-06-27T19:40:00Z">
              <w:r>
                <w:t xml:space="preserve">Memvalidasi data </w:t>
              </w:r>
              <w:r>
                <w:rPr>
                  <w:i/>
                  <w:iCs/>
                </w:rPr>
                <w:t>post</w:t>
              </w:r>
              <w:r>
                <w:t xml:space="preserve"> ketika akan menambahkan atau memperbarui </w:t>
              </w:r>
            </w:ins>
            <w:r>
              <w:rPr>
                <w:i/>
                <w:iCs/>
              </w:rPr>
              <w:t>proforma</w:t>
            </w:r>
            <w:ins w:id="971" w:author="Andrew Mulya" w:date="2021-06-27T19:40:00Z">
              <w:r>
                <w:rPr>
                  <w:i/>
                  <w:iCs/>
                </w:rPr>
                <w:t xml:space="preserve"> </w:t>
              </w:r>
              <w:r>
                <w:t>ke database.</w:t>
              </w:r>
            </w:ins>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07843F17" w:rsidR="00906806" w:rsidRDefault="00906806" w:rsidP="00FF1405">
            <w:pPr>
              <w:spacing w:line="360" w:lineRule="auto"/>
              <w:ind w:firstLine="0"/>
            </w:pPr>
            <w:ins w:id="972" w:author="Andrew Mulya" w:date="2021-06-27T19:42:00Z">
              <w:r>
                <w:t xml:space="preserve">Mengambil data sebuah </w:t>
              </w:r>
            </w:ins>
            <w:r>
              <w:rPr>
                <w:i/>
              </w:rPr>
              <w:t>proforma</w:t>
            </w:r>
            <w:ins w:id="973" w:author="Andrew Mulya" w:date="2021-06-27T19:42:00Z">
              <w:r>
                <w:rPr>
                  <w:i/>
                </w:rPr>
                <w:t xml:space="preserve"> </w:t>
              </w:r>
            </w:ins>
            <w:ins w:id="974" w:author="Andrew Mulya" w:date="2021-06-27T19:43:00Z">
              <w:r>
                <w:rPr>
                  <w:iCs/>
                </w:rPr>
                <w:t>dari database.</w:t>
              </w:r>
            </w:ins>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66CDF4CA" w:rsidR="00906806" w:rsidRDefault="00906806" w:rsidP="00FF1405">
            <w:pPr>
              <w:spacing w:line="360" w:lineRule="auto"/>
              <w:ind w:firstLine="0"/>
            </w:pPr>
            <w:ins w:id="975" w:author="Andrew Mulya" w:date="2021-06-27T19:43:00Z">
              <w:r>
                <w:t xml:space="preserve">Mengambil data </w:t>
              </w:r>
            </w:ins>
            <w:r>
              <w:rPr>
                <w:i/>
                <w:iCs/>
              </w:rPr>
              <w:t>proforma</w:t>
            </w:r>
            <w:ins w:id="976" w:author="Andrew Mulya" w:date="2021-06-27T19:43:00Z">
              <w:r>
                <w:rPr>
                  <w:i/>
                  <w:iCs/>
                </w:rPr>
                <w:t xml:space="preserve"> </w:t>
              </w:r>
              <w:r>
                <w:t xml:space="preserve">dan </w:t>
              </w:r>
            </w:ins>
            <w:r>
              <w:rPr>
                <w:i/>
                <w:iCs/>
              </w:rPr>
              <w:t>proforma</w:t>
            </w:r>
            <w:ins w:id="977" w:author="Andrew Mulya" w:date="2021-06-27T19:43:00Z">
              <w:r>
                <w:rPr>
                  <w:i/>
                  <w:iCs/>
                </w:rPr>
                <w:t xml:space="preserve">_book </w:t>
              </w:r>
              <w:r>
                <w:t xml:space="preserve">yang berkaitan dengan </w:t>
              </w:r>
            </w:ins>
            <w:r>
              <w:rPr>
                <w:i/>
                <w:iCs/>
              </w:rPr>
              <w:t>proforma</w:t>
            </w:r>
            <w:ins w:id="978" w:author="Andrew Mulya" w:date="2021-06-27T19:43:00Z">
              <w:r>
                <w:rPr>
                  <w:i/>
                  <w:iCs/>
                </w:rPr>
                <w:t>_id</w:t>
              </w:r>
              <w:r>
                <w:t xml:space="preserve"> yang sama dari dat</w:t>
              </w:r>
            </w:ins>
            <w:ins w:id="979" w:author="Andrew Mulya" w:date="2021-06-27T19:44:00Z">
              <w:r>
                <w:t>abase.</w:t>
              </w:r>
            </w:ins>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42867EC4" w:rsidR="00906806" w:rsidRPr="00906806" w:rsidRDefault="00906806" w:rsidP="00FF1405">
            <w:pPr>
              <w:spacing w:line="360" w:lineRule="auto"/>
              <w:ind w:firstLine="0"/>
            </w:pPr>
            <w:r>
              <w:t xml:space="preserve">Mengambil data judul buku dengan data </w:t>
            </w:r>
            <w:r>
              <w:rPr>
                <w:i/>
                <w:iCs/>
              </w:rPr>
              <w:t xml:space="preserve">book_id </w:t>
            </w:r>
            <w:r>
              <w:t>dari database.</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ins w:id="980" w:author="Andrew Mulya" w:date="2021-06-27T19:44:00Z">
              <w:r>
                <w:t xml:space="preserve">Mengambil data stok sebuah buku yang berada di </w:t>
              </w:r>
              <w:r>
                <w:rPr>
                  <w:i/>
                  <w:iCs/>
                </w:rPr>
                <w:t>warehouse.</w:t>
              </w:r>
            </w:ins>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65F30D8C" w:rsidR="00906806" w:rsidRPr="00906806" w:rsidRDefault="00906806" w:rsidP="00FF1405">
            <w:pPr>
              <w:spacing w:line="360" w:lineRule="auto"/>
              <w:ind w:firstLine="0"/>
              <w:rPr>
                <w:i/>
                <w:iCs/>
              </w:rPr>
            </w:pPr>
            <w:ins w:id="981" w:author="Andrew Mulya" w:date="2021-06-27T19:47:00Z">
              <w:r>
                <w:t xml:space="preserve">Mengirimkan data dari fungsi </w:t>
              </w:r>
            </w:ins>
            <w:ins w:id="982" w:author="Andrew Mulya" w:date="2021-06-27T19:48:00Z">
              <w:r>
                <w:t>fetch_showroom_stock()</w:t>
              </w:r>
            </w:ins>
            <w:r>
              <w:t xml:space="preserve"> untuk memastikan stok buku mencukupi untuk mengubah </w:t>
            </w:r>
            <w:r>
              <w:rPr>
                <w:i/>
                <w:iCs/>
              </w:rPr>
              <w:t xml:space="preserve">proforma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lastRenderedPageBreak/>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ins w:id="983" w:author="Andrew Mulya" w:date="2021-06-27T19:50:00Z">
              <w:r>
                <w:t xml:space="preserve">Mengambil data </w:t>
              </w:r>
            </w:ins>
            <w:ins w:id="984" w:author="Andrew Mulya" w:date="2021-06-27T19:51:00Z">
              <w:r>
                <w:t>semua</w:t>
              </w:r>
            </w:ins>
            <w:ins w:id="985" w:author="Andrew Mulya" w:date="2021-06-27T19:52:00Z">
              <w:r>
                <w:t xml:space="preserve"> buku yang ditulis oleh seorang penulis beserta data stok bukunya.</w:t>
              </w:r>
            </w:ins>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ins w:id="986" w:author="Andrew Mulya" w:date="2021-06-27T19:52:00Z">
              <w:r>
                <w:t xml:space="preserve">Mengambil data diskon untuk sebuah jenis </w:t>
              </w:r>
            </w:ins>
            <w:ins w:id="987" w:author="Andrew Mulya" w:date="2021-06-27T19:53:00Z">
              <w:r>
                <w:rPr>
                  <w:i/>
                  <w:iCs/>
                </w:rPr>
                <w:t>customer</w:t>
              </w:r>
              <w:r>
                <w:t>.</w:t>
              </w:r>
            </w:ins>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ins w:id="988" w:author="Andrew Mulya" w:date="2021-06-27T19:56:00Z">
              <w:r>
                <w:t xml:space="preserve">Mengambil </w:t>
              </w:r>
            </w:ins>
            <w:r>
              <w:t xml:space="preserve">data seorang </w:t>
            </w:r>
            <w:r>
              <w:rPr>
                <w:i/>
                <w:iCs/>
              </w:rPr>
              <w:t>customer</w:t>
            </w:r>
            <w:ins w:id="989" w:author="Andrew Mulya" w:date="2021-06-27T19:56:00Z">
              <w:r>
                <w:t>.</w:t>
              </w:r>
            </w:ins>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4A536547" w:rsidR="00906806" w:rsidRDefault="00906806" w:rsidP="00FF1405">
            <w:pPr>
              <w:spacing w:line="360" w:lineRule="auto"/>
              <w:ind w:firstLine="0"/>
            </w:pPr>
            <w:ins w:id="990" w:author="Andrew Mulya" w:date="2021-06-27T19:58:00Z">
              <w:r>
                <w:t xml:space="preserve">Mengambil data nomor </w:t>
              </w:r>
            </w:ins>
            <w:r>
              <w:rPr>
                <w:i/>
                <w:iCs/>
              </w:rPr>
              <w:t>proforma</w:t>
            </w:r>
            <w:ins w:id="991" w:author="Andrew Mulya" w:date="2021-06-27T19:58:00Z">
              <w:r>
                <w:rPr>
                  <w:i/>
                  <w:iCs/>
                </w:rPr>
                <w:t xml:space="preserve"> </w:t>
              </w:r>
              <w:r>
                <w:t>terakhir</w:t>
              </w:r>
            </w:ins>
            <w:ins w:id="992" w:author="Andrew Mulya" w:date="2021-06-27T19:59:00Z">
              <w:r>
                <w:t xml:space="preserve"> </w:t>
              </w:r>
            </w:ins>
            <w:ins w:id="993" w:author="Andrew Mulya" w:date="2021-06-27T20:00:00Z">
              <w:r>
                <w:t xml:space="preserve">dan mengembalikan nilai untuk nomor </w:t>
              </w:r>
            </w:ins>
            <w:r>
              <w:rPr>
                <w:i/>
                <w:iCs/>
              </w:rPr>
              <w:t xml:space="preserve">proforma </w:t>
            </w:r>
            <w:ins w:id="994" w:author="Andrew Mulya" w:date="2021-06-27T20:00:00Z">
              <w:r>
                <w:t>yang akan dibuat.</w:t>
              </w:r>
            </w:ins>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51C2CD38" w:rsidR="00906806" w:rsidRDefault="00906806" w:rsidP="00FF1405">
            <w:pPr>
              <w:spacing w:line="360" w:lineRule="auto"/>
              <w:ind w:firstLine="0"/>
            </w:pPr>
            <w:ins w:id="995" w:author="Andrew Mulya" w:date="2021-06-27T20:00:00Z">
              <w:r>
                <w:t xml:space="preserve">Mengambil seluruh data </w:t>
              </w:r>
            </w:ins>
            <w:r>
              <w:rPr>
                <w:i/>
                <w:iCs/>
              </w:rPr>
              <w:t xml:space="preserve">proforma </w:t>
            </w:r>
            <w:ins w:id="996" w:author="Andrew Mulya" w:date="2021-06-27T20:00:00Z">
              <w:r>
                <w:t xml:space="preserve">dan total </w:t>
              </w:r>
              <w:r>
                <w:rPr>
                  <w:i/>
                  <w:iCs/>
                </w:rPr>
                <w:t xml:space="preserve">record </w:t>
              </w:r>
              <w:r>
                <w:t>yang ada dari database berdasarkan filter yang dipakai.</w:t>
              </w:r>
            </w:ins>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ins w:id="997" w:author="Andrew Mulya" w:date="2021-06-27T20:01:00Z">
              <w:r>
                <w:t xml:space="preserve">Fungsi untuk membantu </w:t>
              </w:r>
              <w:r>
                <w:rPr>
                  <w:i/>
                  <w:iCs/>
                </w:rPr>
                <w:t xml:space="preserve">query when() </w:t>
              </w:r>
              <w:r>
                <w:t>di MySQL</w:t>
              </w:r>
            </w:ins>
            <w:ins w:id="998" w:author="Andrew Mulya" w:date="2021-06-27T20:03:00Z">
              <w:r>
                <w:t xml:space="preserve"> pada proses </w:t>
              </w:r>
              <w:r w:rsidRPr="00210BBB">
                <w:rPr>
                  <w:i/>
                  <w:iCs/>
                </w:rPr>
                <w:t>query</w:t>
              </w:r>
              <w:r>
                <w:t xml:space="preserve"> filter_</w:t>
              </w:r>
            </w:ins>
            <w:r>
              <w:t>proforma</w:t>
            </w:r>
            <w:ins w:id="999" w:author="Andrew Mulya" w:date="2021-06-27T20:03:00Z">
              <w:r>
                <w:t>()</w:t>
              </w:r>
            </w:ins>
            <w:ins w:id="1000" w:author="Andrew Mulya" w:date="2021-06-27T20:01:00Z">
              <w:r>
                <w:t>.</w:t>
              </w:r>
              <w:r>
                <w:rPr>
                  <w:i/>
                  <w:iCs/>
                </w:rPr>
                <w:t xml:space="preserve"> </w:t>
              </w:r>
            </w:ins>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1001" w:name="_Toc76032406"/>
      <w:r>
        <w:t>Implementasi Fitur Pendapatan</w:t>
      </w:r>
      <w:bookmarkEnd w:id="1001"/>
    </w:p>
    <w:p w14:paraId="512F9D31" w14:textId="0F389AA8" w:rsidR="00AA227D" w:rsidRDefault="00425617" w:rsidP="00BB6B9C">
      <w:pPr>
        <w:ind w:left="360"/>
      </w:pPr>
      <w:r>
        <w:t xml:space="preserve">Fitur pendapatan berisi halaman yang menampilkan data hasil pendapatan penjualan buku. Fitur ini mengambil data dari tabel faktur di database.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6E377010" w:rsidR="0097691D" w:rsidRPr="0097691D" w:rsidRDefault="00425617" w:rsidP="0097691D">
      <w:pPr>
        <w:keepNext/>
        <w:ind w:left="360" w:firstLine="630"/>
        <w:rPr>
          <w:lang w:val="en-US"/>
        </w:rPr>
      </w:pPr>
      <w:r>
        <w:t xml:space="preserve">Pada halaman utama fitur pendapatan, pengguna dapat melihat grafik hasil rekap data faktur dalam bentuk diagram batang. Saat pengguna menekan diagram, maka akan muncul tabel detail </w:t>
      </w:r>
      <w:r>
        <w:lastRenderedPageBreak/>
        <w:t xml:space="preserve">pendapatan yang berisi nomor faktur dan total pendapatan dari setiap faktur seperti pada </w:t>
      </w:r>
      <w:r w:rsidR="0097691D">
        <w:fldChar w:fldCharType="begin"/>
      </w:r>
      <w:r w:rsidR="0097691D">
        <w:instrText xml:space="preserve"> REF _Ref76023672 \h </w:instrText>
      </w:r>
      <w:r w:rsidR="0097691D">
        <w:instrText xml:space="preserve"> \* MERGEFORMAT </w:instrText>
      </w:r>
      <w:r w:rsidR="0097691D">
        <w:fldChar w:fldCharType="separate"/>
      </w:r>
      <w:r w:rsidR="00C543BD">
        <w:t xml:space="preserve">Gambar </w:t>
      </w:r>
      <w:r w:rsidR="00C543BD">
        <w:rPr>
          <w:noProof/>
        </w:rPr>
        <w:t>1.16</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C543BD">
        <w:t>Gambar 1.</w:t>
      </w:r>
      <w:r w:rsidR="00C543BD">
        <w:rPr>
          <w:noProof/>
        </w:rPr>
        <w:t>1</w:t>
      </w:r>
      <w:r w:rsidR="00C543BD">
        <w:t>.</w:t>
      </w:r>
      <w:r w:rsidR="00C543BD">
        <w:rPr>
          <w:noProof/>
        </w:rPr>
        <w:t>17</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9818" r="1320" b="5820"/>
                    <a:stretch>
                      <a:fillRect/>
                    </a:stretch>
                  </pic:blipFill>
                  <pic:spPr>
                    <a:xfrm>
                      <a:off x="0" y="0"/>
                      <a:ext cx="5887088" cy="2825950"/>
                    </a:xfrm>
                    <a:prstGeom prst="rect">
                      <a:avLst/>
                    </a:prstGeom>
                    <a:ln/>
                  </pic:spPr>
                </pic:pic>
              </a:graphicData>
            </a:graphic>
          </wp:inline>
        </w:drawing>
      </w:r>
    </w:p>
    <w:p w14:paraId="6D09B595" w14:textId="0A2E5754" w:rsidR="00BB6B9C" w:rsidRPr="00B43C9D" w:rsidRDefault="00290DE5" w:rsidP="00B43C9D">
      <w:pPr>
        <w:pStyle w:val="Caption"/>
        <w:rPr>
          <w:lang w:val="en-ID"/>
        </w:rPr>
      </w:pPr>
      <w:bookmarkStart w:id="1002" w:name="_Ref76023672"/>
      <w:bookmarkStart w:id="1003" w:name="_Toc76028419"/>
      <w:bookmarkStart w:id="1004" w:name="_Toc76029060"/>
      <w:bookmarkStart w:id="1005" w:name="_Toc76032641"/>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16</w:t>
      </w:r>
      <w:r w:rsidR="006B4831">
        <w:fldChar w:fldCharType="end"/>
      </w:r>
      <w:bookmarkEnd w:id="1002"/>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1003"/>
      <w:bookmarkEnd w:id="1004"/>
      <w:bookmarkEnd w:id="1005"/>
      <w:proofErr w:type="spellEnd"/>
    </w:p>
    <w:p w14:paraId="1AC5F034" w14:textId="77777777" w:rsidR="00B43C9D" w:rsidRDefault="00425617" w:rsidP="00B43C9D">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b="13165"/>
                    <a:stretch>
                      <a:fillRect/>
                    </a:stretch>
                  </pic:blipFill>
                  <pic:spPr>
                    <a:xfrm>
                      <a:off x="0" y="0"/>
                      <a:ext cx="5796565" cy="3404959"/>
                    </a:xfrm>
                    <a:prstGeom prst="rect">
                      <a:avLst/>
                    </a:prstGeom>
                    <a:ln/>
                  </pic:spPr>
                </pic:pic>
              </a:graphicData>
            </a:graphic>
          </wp:inline>
        </w:drawing>
      </w:r>
    </w:p>
    <w:p w14:paraId="1C48B327" w14:textId="7B5686CC" w:rsidR="00BB6B9C" w:rsidRPr="00B43C9D" w:rsidRDefault="00B43C9D" w:rsidP="00B43C9D">
      <w:pPr>
        <w:pStyle w:val="Caption"/>
        <w:rPr>
          <w:lang w:val="en-ID"/>
        </w:rPr>
      </w:pPr>
      <w:bookmarkStart w:id="1006" w:name="_Ref76024410"/>
      <w:bookmarkStart w:id="1007" w:name="_Toc76028420"/>
      <w:bookmarkStart w:id="1008" w:name="_Toc76029061"/>
      <w:bookmarkStart w:id="1009" w:name="_Toc76032642"/>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17</w:t>
      </w:r>
      <w:r w:rsidR="006B4831">
        <w:fldChar w:fldCharType="end"/>
      </w:r>
      <w:bookmarkEnd w:id="1006"/>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1007"/>
      <w:bookmarkEnd w:id="1008"/>
      <w:bookmarkEnd w:id="1009"/>
      <w:proofErr w:type="spellEnd"/>
    </w:p>
    <w:p w14:paraId="24256D7D" w14:textId="77777777" w:rsidR="00AA227D" w:rsidRDefault="00425617">
      <w:r>
        <w:lastRenderedPageBreak/>
        <w:tab/>
      </w:r>
    </w:p>
    <w:p w14:paraId="4AE61FA3" w14:textId="02D51D48" w:rsidR="00AA227D" w:rsidRDefault="00425617" w:rsidP="004D5958">
      <w:pPr>
        <w:ind w:left="360"/>
      </w:pPr>
      <w:r>
        <w:t xml:space="preserve">Data pendapatan juga dapat ditampilkan dalam bentuk diagram lingkaran. </w:t>
      </w:r>
      <w:r w:rsidR="0097691D">
        <w:fldChar w:fldCharType="begin"/>
      </w:r>
      <w:r w:rsidR="0097691D">
        <w:instrText xml:space="preserve"> REF _Ref76023679 \h </w:instrText>
      </w:r>
      <w:r w:rsidR="0097691D">
        <w:fldChar w:fldCharType="separate"/>
      </w:r>
      <w:r w:rsidR="00C543BD">
        <w:t>Gambar 1.</w:t>
      </w:r>
      <w:r w:rsidR="00C543BD">
        <w:rPr>
          <w:noProof/>
        </w:rPr>
        <w:t>1</w:t>
      </w:r>
      <w:r w:rsidR="00C543BD">
        <w:t>.</w:t>
      </w:r>
      <w:r w:rsidR="00C543BD">
        <w:rPr>
          <w:noProof/>
        </w:rPr>
        <w:t>18</w:t>
      </w:r>
      <w:r w:rsidR="0097691D">
        <w:fldChar w:fldCharType="end"/>
      </w:r>
      <w:r w:rsidR="0097691D">
        <w:rPr>
          <w:lang w:val="en-US"/>
        </w:rPr>
        <w:t xml:space="preserve"> </w:t>
      </w:r>
      <w:r>
        <w:t>menunjukkan tampilan data pendapatan dalam bentuk diagram lingkaran.</w:t>
      </w:r>
    </w:p>
    <w:p w14:paraId="1A78E3E2" w14:textId="77777777" w:rsidR="00B43C9D" w:rsidRDefault="00425617" w:rsidP="00B43C9D">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93"/>
                    <a:stretch>
                      <a:fillRect/>
                    </a:stretch>
                  </pic:blipFill>
                  <pic:spPr>
                    <a:xfrm>
                      <a:off x="0" y="0"/>
                      <a:ext cx="6153150" cy="4062730"/>
                    </a:xfrm>
                    <a:prstGeom prst="rect">
                      <a:avLst/>
                    </a:prstGeom>
                    <a:ln/>
                  </pic:spPr>
                </pic:pic>
              </a:graphicData>
            </a:graphic>
          </wp:inline>
        </w:drawing>
      </w:r>
    </w:p>
    <w:p w14:paraId="141FAC7D" w14:textId="24A24410" w:rsidR="00BB6B9C" w:rsidRPr="00B43C9D" w:rsidRDefault="00B43C9D" w:rsidP="00B43C9D">
      <w:pPr>
        <w:pStyle w:val="Caption"/>
        <w:rPr>
          <w:lang w:val="en-ID"/>
        </w:rPr>
      </w:pPr>
      <w:bookmarkStart w:id="1010" w:name="_Ref76023679"/>
      <w:bookmarkStart w:id="1011" w:name="_Toc76028421"/>
      <w:bookmarkStart w:id="1012" w:name="_Toc76029062"/>
      <w:bookmarkStart w:id="1013" w:name="_Toc76032643"/>
      <w:r>
        <w:t>Gambar</w:t>
      </w:r>
      <w:r w:rsidR="00171635">
        <w:rPr>
          <w:lang w:val="en-US"/>
        </w:rPr>
        <w:t xml:space="preserve">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FD0F6C">
        <w:rPr>
          <w:noProof/>
        </w:rPr>
        <w:t>18</w:t>
      </w:r>
      <w:r w:rsidR="006B4831">
        <w:fldChar w:fldCharType="end"/>
      </w:r>
      <w:bookmarkEnd w:id="1010"/>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1011"/>
      <w:bookmarkEnd w:id="1012"/>
      <w:bookmarkEnd w:id="1013"/>
      <w:proofErr w:type="spellEnd"/>
    </w:p>
    <w:p w14:paraId="302F073B" w14:textId="080ABDF7" w:rsidR="00A621E9" w:rsidRDefault="00A621E9" w:rsidP="00A621E9">
      <w:pPr>
        <w:ind w:left="360"/>
        <w:rPr>
          <w:lang w:val="en-US"/>
        </w:rPr>
      </w:pPr>
      <w:proofErr w:type="spellStart"/>
      <w:ins w:id="1014" w:author="Andrew Mulya" w:date="2021-06-27T20:08:00Z">
        <w:r>
          <w:rPr>
            <w:lang w:val="en-US"/>
          </w:rPr>
          <w:t>Fitur</w:t>
        </w:r>
        <w:proofErr w:type="spellEnd"/>
        <w:r>
          <w:rPr>
            <w:lang w:val="en-US"/>
          </w:rPr>
          <w:t xml:space="preserve"> </w:t>
        </w:r>
      </w:ins>
      <w:proofErr w:type="spellStart"/>
      <w:r w:rsidR="005F47B5">
        <w:rPr>
          <w:lang w:val="en-US"/>
        </w:rPr>
        <w:t>pendapatan</w:t>
      </w:r>
      <w:proofErr w:type="spellEnd"/>
      <w:ins w:id="1015" w:author="Andrew Mulya" w:date="2021-06-27T20:08:00Z">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Earning</w:t>
      </w:r>
      <w:ins w:id="1016"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Earning</w:t>
      </w:r>
      <w:ins w:id="1017"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earning</w:t>
      </w:r>
      <w:ins w:id="1018" w:author="Andrew Mulya" w:date="2021-06-27T20:08:00Z">
        <w:r>
          <w:rPr>
            <w:lang w:val="en-US"/>
          </w:rPr>
          <w:t xml:space="preserve">. </w:t>
        </w:r>
      </w:ins>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C543BD">
        <w:t xml:space="preserve">Tabel </w:t>
      </w:r>
      <w:r w:rsidR="00C543BD">
        <w:rPr>
          <w:noProof/>
        </w:rPr>
        <w:t>1</w:t>
      </w:r>
      <w:r w:rsidR="00C543BD">
        <w:t>.</w:t>
      </w:r>
      <w:r w:rsidR="00C543BD">
        <w:rPr>
          <w:noProof/>
        </w:rPr>
        <w:t>16</w:t>
      </w:r>
      <w:r w:rsidR="005F47B5">
        <w:rPr>
          <w:lang w:val="en-US"/>
        </w:rPr>
        <w:fldChar w:fldCharType="end"/>
      </w:r>
      <w:ins w:id="1019"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C543BD">
        <w:t xml:space="preserve">Tabel </w:t>
      </w:r>
      <w:r w:rsidR="00C543BD">
        <w:rPr>
          <w:noProof/>
        </w:rPr>
        <w:t>1</w:t>
      </w:r>
      <w:r w:rsidR="00C543BD">
        <w:t>.</w:t>
      </w:r>
      <w:r w:rsidR="00C543BD">
        <w:rPr>
          <w:noProof/>
        </w:rPr>
        <w:t>17</w:t>
      </w:r>
      <w:r w:rsidR="005F47B5">
        <w:rPr>
          <w:lang w:val="en-US"/>
        </w:rPr>
        <w:fldChar w:fldCharType="end"/>
      </w:r>
      <w:r w:rsidR="005F47B5">
        <w:rPr>
          <w:lang w:val="en-US"/>
        </w:rPr>
        <w:t xml:space="preserve"> </w:t>
      </w:r>
      <w:proofErr w:type="spellStart"/>
      <w:ins w:id="1020" w:author="Andrew Mulya" w:date="2021-06-27T20:08:00Z">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48C200CC" w14:textId="77777777" w:rsidR="005F47B5" w:rsidRDefault="005F47B5" w:rsidP="00A621E9">
      <w:pPr>
        <w:ind w:left="360"/>
        <w:rPr>
          <w:lang w:val="en-US"/>
        </w:rPr>
      </w:pPr>
    </w:p>
    <w:p w14:paraId="3FF76540" w14:textId="3C6EE276" w:rsidR="005F47B5" w:rsidRDefault="005F47B5" w:rsidP="005F47B5">
      <w:pPr>
        <w:pStyle w:val="Caption"/>
        <w:keepNext/>
      </w:pPr>
      <w:bookmarkStart w:id="1021" w:name="_Ref76019499"/>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16</w:t>
      </w:r>
      <w:r w:rsidR="00E1731E">
        <w:fldChar w:fldCharType="end"/>
      </w:r>
      <w:bookmarkEnd w:id="1021"/>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ins w:id="1022" w:author="Andrew Mulya" w:date="2021-06-27T20:11:00Z">
              <w:r>
                <w:t>No.</w:t>
              </w:r>
            </w:ins>
          </w:p>
        </w:tc>
        <w:tc>
          <w:tcPr>
            <w:tcW w:w="2520" w:type="dxa"/>
          </w:tcPr>
          <w:p w14:paraId="660E94A7" w14:textId="079D6478" w:rsidR="00A621E9" w:rsidRDefault="00A621E9" w:rsidP="00FF1405">
            <w:pPr>
              <w:pStyle w:val="TableHead"/>
              <w:spacing w:line="360" w:lineRule="auto"/>
            </w:pPr>
            <w:ins w:id="1023" w:author="Andrew Mulya" w:date="2021-06-27T20:12:00Z">
              <w:r>
                <w:t>Nama Fungsi</w:t>
              </w:r>
            </w:ins>
          </w:p>
        </w:tc>
        <w:tc>
          <w:tcPr>
            <w:tcW w:w="6210" w:type="dxa"/>
          </w:tcPr>
          <w:p w14:paraId="5869B657" w14:textId="3C240791" w:rsidR="00A621E9" w:rsidRDefault="00A621E9" w:rsidP="00FF1405">
            <w:pPr>
              <w:pStyle w:val="TableHead"/>
              <w:spacing w:line="360" w:lineRule="auto"/>
            </w:pPr>
            <w:ins w:id="1024" w:author="Andrew Mulya" w:date="2021-06-27T20:12:00Z">
              <w:r>
                <w:t>Keterangan</w:t>
              </w:r>
            </w:ins>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ins w:id="1025" w:author="Andrew Mulya" w:date="2021-06-26T23:51:00Z">
              <w:r w:rsidRPr="00580E97">
                <w:t xml:space="preserve">Memuat model dan helper yang akan digunakan, yaitu </w:t>
              </w:r>
            </w:ins>
            <w:r w:rsidR="000F7E9C">
              <w:rPr>
                <w:i/>
                <w:iCs/>
              </w:rPr>
              <w:t>earning</w:t>
            </w:r>
            <w:ins w:id="1026" w:author="Andrew Mulya" w:date="2021-06-26T23:51:00Z">
              <w:r w:rsidRPr="00580E97">
                <w:t>_</w:t>
              </w:r>
              <w:r w:rsidRPr="00B42C47">
                <w:rPr>
                  <w:i/>
                  <w:iCs/>
                  <w:rPrChange w:id="1027" w:author="Andrew Mulya" w:date="2021-06-26T23:51:00Z">
                    <w:rPr/>
                  </w:rPrChange>
                </w:rPr>
                <w:t>model</w:t>
              </w:r>
            </w:ins>
            <w:r w:rsidR="000F7E9C">
              <w:rPr>
                <w:i/>
                <w:iCs/>
              </w:rPr>
              <w:t xml:space="preserve"> </w:t>
            </w:r>
            <w:r w:rsidR="000F7E9C">
              <w:t>dan</w:t>
            </w:r>
            <w:r>
              <w:rPr>
                <w:i/>
                <w:iCs/>
              </w:rPr>
              <w:t xml:space="preserve"> </w:t>
            </w:r>
            <w:ins w:id="1028" w:author="Andrew Mulya" w:date="2021-06-26T23:51:00Z">
              <w:r w:rsidRPr="00B42C47">
                <w:rPr>
                  <w:i/>
                  <w:iCs/>
                  <w:rPrChange w:id="1029" w:author="Andrew Mulya" w:date="2021-06-26T23:51:00Z">
                    <w:rPr/>
                  </w:rPrChange>
                </w:rPr>
                <w:t>sales_helper</w:t>
              </w:r>
            </w:ins>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08FA28EE" w:rsidR="00A621E9" w:rsidRPr="000F7E9C" w:rsidRDefault="00A621E9" w:rsidP="00FF1405">
            <w:pPr>
              <w:spacing w:line="360" w:lineRule="auto"/>
              <w:ind w:firstLine="0"/>
            </w:pPr>
            <w:ins w:id="1030" w:author="Andrew Mulya" w:date="2021-06-26T23:51:00Z">
              <w:r w:rsidRPr="00580E97">
                <w:t>Mengarahkan pengguna ke halaman</w:t>
              </w:r>
            </w:ins>
            <w:r w:rsidR="000F7E9C">
              <w:t xml:space="preserve"> </w:t>
            </w:r>
            <w:r w:rsidR="000F7E9C" w:rsidRPr="000F7E9C">
              <w:rPr>
                <w:i/>
                <w:iCs/>
              </w:rPr>
              <w:t>“Pendapatan Faktur”</w:t>
            </w:r>
            <w:ins w:id="1031" w:author="Andrew Mulya" w:date="2021-06-26T23:51:00Z">
              <w:r w:rsidRPr="00580E97">
                <w:t xml:space="preserve">, dan mengirimkan data </w:t>
              </w:r>
            </w:ins>
            <w:r w:rsidR="000F7E9C">
              <w:rPr>
                <w:i/>
                <w:iCs/>
              </w:rPr>
              <w:t xml:space="preserve">earning </w:t>
            </w:r>
            <w:ins w:id="1032" w:author="Andrew Mulya" w:date="2021-06-26T23:51:00Z">
              <w:r w:rsidRPr="00580E97">
                <w:t xml:space="preserve">dari </w:t>
              </w:r>
            </w:ins>
            <w:r w:rsidR="000F7E9C">
              <w:rPr>
                <w:i/>
                <w:iCs/>
              </w:rPr>
              <w:t>earning</w:t>
            </w:r>
            <w:ins w:id="1033" w:author="Andrew Mulya" w:date="2021-06-26T23:51:00Z">
              <w:r w:rsidRPr="00B42C47">
                <w:rPr>
                  <w:i/>
                  <w:iCs/>
                  <w:rPrChange w:id="1034" w:author="Andrew Mulya" w:date="2021-06-26T23:52:00Z">
                    <w:rPr/>
                  </w:rPrChange>
                </w:rPr>
                <w:t>_model</w:t>
              </w:r>
              <w:r w:rsidRPr="00580E97">
                <w:t xml:space="preserve"> ke view.</w:t>
              </w:r>
            </w:ins>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096850FA" w:rsidR="00A621E9" w:rsidRDefault="000F7E9C" w:rsidP="00FF1405">
            <w:pPr>
              <w:spacing w:line="360" w:lineRule="auto"/>
              <w:ind w:firstLine="0"/>
            </w:pPr>
            <w:ins w:id="1035" w:author="Andrew Mulya" w:date="2021-06-26T23:51:00Z">
              <w:r w:rsidRPr="00580E97">
                <w:t>Mengarahkan pengguna ke halaman</w:t>
              </w:r>
            </w:ins>
            <w:r>
              <w:t xml:space="preserve"> </w:t>
            </w:r>
            <w:r w:rsidRPr="000F7E9C">
              <w:rPr>
                <w:i/>
                <w:iCs/>
              </w:rPr>
              <w:t>“</w:t>
            </w:r>
            <w:r>
              <w:rPr>
                <w:i/>
                <w:iCs/>
              </w:rPr>
              <w:t>Detail Pendapatan</w:t>
            </w:r>
            <w:r w:rsidRPr="000F7E9C">
              <w:rPr>
                <w:i/>
                <w:iCs/>
              </w:rPr>
              <w:t>”</w:t>
            </w:r>
            <w:ins w:id="1036" w:author="Andrew Mulya" w:date="2021-06-26T23:51:00Z">
              <w:r w:rsidRPr="00580E97">
                <w:t xml:space="preserve">, dan mengirimkan data </w:t>
              </w:r>
            </w:ins>
            <w:r>
              <w:rPr>
                <w:i/>
                <w:iCs/>
              </w:rPr>
              <w:t xml:space="preserve">earning </w:t>
            </w:r>
            <w:ins w:id="1037" w:author="Andrew Mulya" w:date="2021-06-26T23:51:00Z">
              <w:r w:rsidRPr="00580E97">
                <w:t xml:space="preserve">dari </w:t>
              </w:r>
            </w:ins>
            <w:r>
              <w:rPr>
                <w:i/>
                <w:iCs/>
              </w:rPr>
              <w:t>earning</w:t>
            </w:r>
            <w:ins w:id="1038" w:author="Andrew Mulya" w:date="2021-06-26T23:51:00Z">
              <w:r w:rsidRPr="00B42C47">
                <w:rPr>
                  <w:i/>
                  <w:iCs/>
                  <w:rPrChange w:id="1039" w:author="Andrew Mulya" w:date="2021-06-26T23:52:00Z">
                    <w:rPr/>
                  </w:rPrChange>
                </w:rPr>
                <w:t>_model</w:t>
              </w:r>
              <w:r w:rsidRPr="00580E97">
                <w:t xml:space="preserve"> ke view.</w:t>
              </w:r>
            </w:ins>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Membuat file excel berdasarkan filter dan jenis menunya.</w:t>
            </w:r>
          </w:p>
        </w:tc>
      </w:tr>
    </w:tbl>
    <w:p w14:paraId="0C8B4A4B" w14:textId="77777777" w:rsidR="00A621E9" w:rsidRDefault="00A621E9" w:rsidP="00A621E9">
      <w:pPr>
        <w:ind w:left="360"/>
        <w:rPr>
          <w:ins w:id="1040" w:author="Andrew Mulya" w:date="2021-06-27T20:08:00Z"/>
          <w:lang w:val="en-US"/>
        </w:rPr>
      </w:pPr>
    </w:p>
    <w:p w14:paraId="5009A5E8" w14:textId="2E36219B" w:rsidR="005F47B5" w:rsidRPr="005F47B5" w:rsidRDefault="005F47B5" w:rsidP="005F47B5">
      <w:pPr>
        <w:pStyle w:val="Caption"/>
        <w:keepNext/>
        <w:rPr>
          <w:lang w:val="en-US"/>
        </w:rPr>
      </w:pPr>
      <w:bookmarkStart w:id="1041" w:name="_Ref76019508"/>
      <w:r>
        <w:t xml:space="preserve">Tabel </w:t>
      </w:r>
      <w:r w:rsidR="00E1731E">
        <w:fldChar w:fldCharType="begin"/>
      </w:r>
      <w:r w:rsidR="00E1731E">
        <w:instrText xml:space="preserve"> STYLEREF 1 \s </w:instrText>
      </w:r>
      <w:r w:rsidR="00E1731E">
        <w:fldChar w:fldCharType="separate"/>
      </w:r>
      <w:r w:rsidR="00C543BD">
        <w:rPr>
          <w:noProof/>
        </w:rPr>
        <w:t>1</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17</w:t>
      </w:r>
      <w:r w:rsidR="00E1731E">
        <w:fldChar w:fldCharType="end"/>
      </w:r>
      <w:bookmarkEnd w:id="1041"/>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ins w:id="1042" w:author="Andrew Mulya" w:date="2021-06-27T20:11:00Z">
              <w:r>
                <w:t>No.</w:t>
              </w:r>
            </w:ins>
          </w:p>
        </w:tc>
        <w:tc>
          <w:tcPr>
            <w:tcW w:w="2525" w:type="dxa"/>
          </w:tcPr>
          <w:p w14:paraId="2EE09568" w14:textId="1D6B7294" w:rsidR="00D775ED" w:rsidRDefault="00D775ED" w:rsidP="00FF1405">
            <w:pPr>
              <w:pStyle w:val="TableHead"/>
              <w:spacing w:line="360" w:lineRule="auto"/>
            </w:pPr>
            <w:ins w:id="1043" w:author="Andrew Mulya" w:date="2021-06-27T20:12:00Z">
              <w:r>
                <w:t>Nama Fungsi</w:t>
              </w:r>
            </w:ins>
          </w:p>
        </w:tc>
        <w:tc>
          <w:tcPr>
            <w:tcW w:w="6210" w:type="dxa"/>
          </w:tcPr>
          <w:p w14:paraId="78D07CB0" w14:textId="3E175668" w:rsidR="00D775ED" w:rsidRDefault="00D775ED" w:rsidP="00FF1405">
            <w:pPr>
              <w:pStyle w:val="TableHead"/>
              <w:spacing w:line="360" w:lineRule="auto"/>
            </w:pPr>
            <w:ins w:id="1044" w:author="Andrew Mulya" w:date="2021-06-27T20:12:00Z">
              <w:r>
                <w:t>Keterangan</w:t>
              </w:r>
            </w:ins>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ins w:id="1045" w:author="Andrew Mulya" w:date="2021-06-27T20:00:00Z">
              <w:r>
                <w:t xml:space="preserve">Mengambil data </w:t>
              </w:r>
            </w:ins>
            <w:r>
              <w:t>pendapatan berdasarkan filter yang dipakai</w:t>
            </w:r>
            <w:ins w:id="1046" w:author="Andrew Mulya" w:date="2021-06-27T20:00:00Z">
              <w:r>
                <w:t>.</w:t>
              </w:r>
            </w:ins>
            <w:r>
              <w:t xml:space="preserve">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ins w:id="1047" w:author="Andrew Mulya" w:date="2021-06-27T20:00:00Z">
              <w:r>
                <w:t xml:space="preserve">Mengambil data </w:t>
              </w:r>
            </w:ins>
            <w:r>
              <w:t>total pendapatan berdasarkan filter yang dipakai</w:t>
            </w:r>
            <w:ins w:id="1048" w:author="Andrew Mulya" w:date="2021-06-27T20:00:00Z">
              <w:r>
                <w:t>.</w:t>
              </w:r>
            </w:ins>
            <w:r>
              <w:t xml:space="preserve">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excel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excel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1049" w:name="_Toc76032407"/>
      <w:r>
        <w:t>Implementasi Fitur Royalti</w:t>
      </w:r>
      <w:bookmarkEnd w:id="1049"/>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2FC311E0"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C543BD">
        <w:t xml:space="preserve">Gambar </w:t>
      </w:r>
      <w:r w:rsidR="00C543BD">
        <w:rPr>
          <w:noProof/>
        </w:rPr>
        <w:t>1</w:t>
      </w:r>
      <w:r w:rsidR="00C543BD">
        <w:t>.</w:t>
      </w:r>
      <w:r w:rsidR="00C543BD">
        <w:rPr>
          <w:noProof/>
        </w:rPr>
        <w:t>19</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22654" cy="2932963"/>
                    </a:xfrm>
                    <a:prstGeom prst="rect">
                      <a:avLst/>
                    </a:prstGeom>
                    <a:ln/>
                  </pic:spPr>
                </pic:pic>
              </a:graphicData>
            </a:graphic>
          </wp:inline>
        </w:drawing>
      </w:r>
    </w:p>
    <w:p w14:paraId="1FD320DC" w14:textId="4AB854C6" w:rsidR="00F035CB" w:rsidRPr="00B43C9D" w:rsidRDefault="004D63B2" w:rsidP="00B43C9D">
      <w:pPr>
        <w:pStyle w:val="Caption"/>
        <w:rPr>
          <w:lang w:val="en-ID"/>
        </w:rPr>
      </w:pPr>
      <w:bookmarkStart w:id="1050" w:name="_Ref76024447"/>
      <w:bookmarkStart w:id="1051" w:name="_Toc76028422"/>
      <w:bookmarkStart w:id="1052" w:name="_Toc76029063"/>
      <w:bookmarkStart w:id="1053" w:name="_Toc76032644"/>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19</w:t>
      </w:r>
      <w:r w:rsidR="006B4831">
        <w:fldChar w:fldCharType="end"/>
      </w:r>
      <w:bookmarkEnd w:id="1050"/>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1051"/>
      <w:bookmarkEnd w:id="1052"/>
      <w:bookmarkEnd w:id="1053"/>
    </w:p>
    <w:p w14:paraId="4768AF63" w14:textId="2A545A47"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C543BD">
        <w:t xml:space="preserve">Gambar </w:t>
      </w:r>
      <w:r w:rsidR="00C543BD">
        <w:rPr>
          <w:noProof/>
        </w:rPr>
        <w:t>1</w:t>
      </w:r>
      <w:r w:rsidR="00C543BD">
        <w:t>.</w:t>
      </w:r>
      <w:r w:rsidR="00C543BD">
        <w:rPr>
          <w:noProof/>
        </w:rPr>
        <w:t>20</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72174" cy="1134269"/>
                    </a:xfrm>
                    <a:prstGeom prst="rect">
                      <a:avLst/>
                    </a:prstGeom>
                    <a:ln/>
                  </pic:spPr>
                </pic:pic>
              </a:graphicData>
            </a:graphic>
          </wp:inline>
        </w:drawing>
      </w:r>
    </w:p>
    <w:p w14:paraId="0A0304E9" w14:textId="46372183" w:rsidR="00F93DD1" w:rsidRPr="00B43C9D" w:rsidRDefault="0063348D" w:rsidP="00B43C9D">
      <w:pPr>
        <w:pStyle w:val="Caption"/>
        <w:rPr>
          <w:lang w:val="en-ID"/>
        </w:rPr>
      </w:pPr>
      <w:bookmarkStart w:id="1054" w:name="_Ref76024456"/>
      <w:bookmarkStart w:id="1055" w:name="_Toc76028423"/>
      <w:bookmarkStart w:id="1056" w:name="_Toc76029064"/>
      <w:bookmarkStart w:id="1057" w:name="_Toc76032645"/>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20</w:t>
      </w:r>
      <w:r w:rsidR="006B4831">
        <w:fldChar w:fldCharType="end"/>
      </w:r>
      <w:bookmarkEnd w:id="1054"/>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1055"/>
      <w:bookmarkEnd w:id="1056"/>
      <w:bookmarkEnd w:id="1057"/>
    </w:p>
    <w:p w14:paraId="7E75A987" w14:textId="540ED722"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C543BD">
        <w:t xml:space="preserve">Gambar </w:t>
      </w:r>
      <w:r w:rsidR="00C543BD">
        <w:rPr>
          <w:noProof/>
        </w:rPr>
        <w:t>1</w:t>
      </w:r>
      <w:r w:rsidR="00C543BD">
        <w:t>.</w:t>
      </w:r>
      <w:r w:rsidR="00C543BD">
        <w:rPr>
          <w:noProof/>
        </w:rPr>
        <w:t>21</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151880" cy="1511300"/>
                    </a:xfrm>
                    <a:prstGeom prst="rect">
                      <a:avLst/>
                    </a:prstGeom>
                    <a:ln/>
                  </pic:spPr>
                </pic:pic>
              </a:graphicData>
            </a:graphic>
          </wp:inline>
        </w:drawing>
      </w:r>
    </w:p>
    <w:p w14:paraId="26C1AD9A" w14:textId="32C9C948" w:rsidR="00F93DD1" w:rsidRPr="00B43C9D" w:rsidRDefault="00B21E88" w:rsidP="00B43C9D">
      <w:pPr>
        <w:pStyle w:val="Caption"/>
        <w:rPr>
          <w:lang w:val="en-ID"/>
        </w:rPr>
      </w:pPr>
      <w:bookmarkStart w:id="1058" w:name="_Ref76019589"/>
      <w:bookmarkStart w:id="1059" w:name="_Toc76028424"/>
      <w:bookmarkStart w:id="1060" w:name="_Toc76029065"/>
      <w:bookmarkStart w:id="1061" w:name="_Toc76032646"/>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21</w:t>
      </w:r>
      <w:r w:rsidR="006B4831">
        <w:fldChar w:fldCharType="end"/>
      </w:r>
      <w:bookmarkEnd w:id="1058"/>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1059"/>
      <w:bookmarkEnd w:id="1060"/>
      <w:bookmarkEnd w:id="1061"/>
    </w:p>
    <w:p w14:paraId="21BE5D55" w14:textId="5EFE708B" w:rsidR="00AA227D" w:rsidRDefault="00F93DD1" w:rsidP="00F93DD1">
      <w:pPr>
        <w:ind w:left="360"/>
        <w:rPr>
          <w:b/>
        </w:rPr>
      </w:pPr>
      <w:proofErr w:type="spellStart"/>
      <w:r>
        <w:rPr>
          <w:lang w:val="en-US"/>
        </w:rPr>
        <w:t>Jika</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C543BD">
        <w:t xml:space="preserve">Gambar </w:t>
      </w:r>
      <w:r w:rsidR="00C543BD">
        <w:rPr>
          <w:noProof/>
        </w:rPr>
        <w:t>1</w:t>
      </w:r>
      <w:r w:rsidR="00C543BD">
        <w:t>.</w:t>
      </w:r>
      <w:r w:rsidR="00C543BD">
        <w:rPr>
          <w:noProof/>
        </w:rPr>
        <w:t>22</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77597" cy="1645971"/>
                    </a:xfrm>
                    <a:prstGeom prst="rect">
                      <a:avLst/>
                    </a:prstGeom>
                    <a:ln/>
                  </pic:spPr>
                </pic:pic>
              </a:graphicData>
            </a:graphic>
          </wp:inline>
        </w:drawing>
      </w:r>
    </w:p>
    <w:p w14:paraId="0869ACD4" w14:textId="501A8566" w:rsidR="00F93DD1" w:rsidRPr="00B43C9D" w:rsidRDefault="00F93273" w:rsidP="00B43C9D">
      <w:pPr>
        <w:pStyle w:val="Caption"/>
        <w:rPr>
          <w:lang w:val="en-ID"/>
        </w:rPr>
      </w:pPr>
      <w:bookmarkStart w:id="1062" w:name="_Ref76019614"/>
      <w:bookmarkStart w:id="1063" w:name="_Toc76028425"/>
      <w:bookmarkStart w:id="1064" w:name="_Toc76029066"/>
      <w:bookmarkStart w:id="1065" w:name="_Toc76032647"/>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22</w:t>
      </w:r>
      <w:r w:rsidR="006B4831">
        <w:fldChar w:fldCharType="end"/>
      </w:r>
      <w:bookmarkEnd w:id="1062"/>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1063"/>
      <w:bookmarkEnd w:id="1064"/>
      <w:bookmarkEnd w:id="1065"/>
      <w:proofErr w:type="spellEnd"/>
    </w:p>
    <w:p w14:paraId="2762D1DD" w14:textId="1C9F2284"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C543BD">
        <w:t xml:space="preserve">Gambar </w:t>
      </w:r>
      <w:r w:rsidR="00C543BD">
        <w:rPr>
          <w:noProof/>
        </w:rPr>
        <w:t>1</w:t>
      </w:r>
      <w:r w:rsidR="00C543BD">
        <w:t>.</w:t>
      </w:r>
      <w:r w:rsidR="00C543BD">
        <w:rPr>
          <w:noProof/>
        </w:rPr>
        <w:t>23</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83984" cy="1408980"/>
                    </a:xfrm>
                    <a:prstGeom prst="rect">
                      <a:avLst/>
                    </a:prstGeom>
                    <a:ln/>
                  </pic:spPr>
                </pic:pic>
              </a:graphicData>
            </a:graphic>
          </wp:inline>
        </w:drawing>
      </w:r>
    </w:p>
    <w:p w14:paraId="6C9B94D4" w14:textId="02408CBA" w:rsidR="003448B9" w:rsidRPr="00B43C9D" w:rsidRDefault="00E1731E" w:rsidP="00B43C9D">
      <w:pPr>
        <w:pStyle w:val="Caption"/>
        <w:rPr>
          <w:lang w:val="en-ID"/>
        </w:rPr>
      </w:pPr>
      <w:bookmarkStart w:id="1066" w:name="_Ref76019648"/>
      <w:bookmarkStart w:id="1067" w:name="_Toc76028426"/>
      <w:bookmarkStart w:id="1068" w:name="_Toc76029067"/>
      <w:bookmarkStart w:id="1069" w:name="_Toc76032648"/>
      <w:r>
        <w:t xml:space="preserve">Gambar </w:t>
      </w:r>
      <w:r w:rsidR="006B4831">
        <w:fldChar w:fldCharType="begin"/>
      </w:r>
      <w:r w:rsidR="006B4831">
        <w:instrText xml:space="preserve"> STYLEREF 1 \s </w:instrText>
      </w:r>
      <w:r w:rsidR="006B4831">
        <w:fldChar w:fldCharType="separate"/>
      </w:r>
      <w:r w:rsidR="00C543BD">
        <w:rPr>
          <w:noProof/>
        </w:rPr>
        <w:t>1</w:t>
      </w:r>
      <w:r w:rsidR="006B4831">
        <w:fldChar w:fldCharType="end"/>
      </w:r>
      <w:r w:rsidR="006B4831">
        <w:t>.</w:t>
      </w:r>
      <w:r w:rsidR="006B4831">
        <w:fldChar w:fldCharType="begin"/>
      </w:r>
      <w:r w:rsidR="006B4831">
        <w:instrText xml:space="preserve"> SEQ Gambar \* ARABIC \s 1 </w:instrText>
      </w:r>
      <w:r w:rsidR="006B4831">
        <w:fldChar w:fldCharType="separate"/>
      </w:r>
      <w:r w:rsidR="00C543BD">
        <w:rPr>
          <w:noProof/>
        </w:rPr>
        <w:t>23</w:t>
      </w:r>
      <w:r w:rsidR="006B4831">
        <w:fldChar w:fldCharType="end"/>
      </w:r>
      <w:bookmarkEnd w:id="1066"/>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1067"/>
      <w:bookmarkEnd w:id="1068"/>
      <w:bookmarkEnd w:id="1069"/>
      <w:proofErr w:type="spellEnd"/>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02EAEEC2" w:rsidR="009F6FA6" w:rsidRDefault="009F6FA6" w:rsidP="009F6FA6">
      <w:pPr>
        <w:ind w:left="360"/>
        <w:rPr>
          <w:lang w:val="en-US"/>
        </w:rPr>
      </w:pPr>
      <w:proofErr w:type="spellStart"/>
      <w:ins w:id="1070" w:author="Andrew Mulya" w:date="2021-06-27T20:08:00Z">
        <w:r>
          <w:rPr>
            <w:lang w:val="en-US"/>
          </w:rPr>
          <w:t>Fitur</w:t>
        </w:r>
        <w:proofErr w:type="spellEnd"/>
        <w:r>
          <w:rPr>
            <w:lang w:val="en-US"/>
          </w:rPr>
          <w:t xml:space="preserve"> </w:t>
        </w:r>
      </w:ins>
      <w:proofErr w:type="spellStart"/>
      <w:r>
        <w:rPr>
          <w:lang w:val="en-US"/>
        </w:rPr>
        <w:t>royalti</w:t>
      </w:r>
      <w:proofErr w:type="spellEnd"/>
      <w:r>
        <w:rPr>
          <w:lang w:val="en-US"/>
        </w:rPr>
        <w:t xml:space="preserve"> </w:t>
      </w:r>
      <w:proofErr w:type="spellStart"/>
      <w:ins w:id="1071" w:author="Andrew Mulya" w:date="2021-06-27T20:08:00Z">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ins>
      <w:proofErr w:type="spellStart"/>
      <w:r>
        <w:rPr>
          <w:i/>
          <w:iCs/>
          <w:lang w:val="en-US"/>
        </w:rPr>
        <w:t>Royalty</w:t>
      </w:r>
      <w:ins w:id="1072" w:author="Andrew Mulya" w:date="2021-06-27T20:08:00Z">
        <w:r>
          <w:rPr>
            <w:i/>
            <w:iCs/>
            <w:lang w:val="en-US"/>
          </w:rPr>
          <w:t>.php</w:t>
        </w:r>
        <w:proofErr w:type="spellEnd"/>
        <w:r>
          <w:rPr>
            <w:i/>
            <w:iCs/>
            <w:lang w:val="en-US"/>
          </w:rPr>
          <w:t xml:space="preserve"> </w:t>
        </w:r>
        <w:r>
          <w:rPr>
            <w:lang w:val="en-US"/>
          </w:rPr>
          <w:t xml:space="preserve">dan </w:t>
        </w:r>
      </w:ins>
      <w:proofErr w:type="spellStart"/>
      <w:r>
        <w:rPr>
          <w:i/>
          <w:iCs/>
          <w:lang w:val="en-US"/>
        </w:rPr>
        <w:t>Royalty</w:t>
      </w:r>
      <w:ins w:id="1073" w:author="Andrew Mulya" w:date="2021-06-27T20:08:00Z">
        <w:r>
          <w:rPr>
            <w:i/>
            <w:iCs/>
            <w:lang w:val="en-US"/>
          </w:rPr>
          <w:t>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ins>
      <w:r>
        <w:rPr>
          <w:i/>
          <w:iCs/>
          <w:lang w:val="en-US"/>
        </w:rPr>
        <w:t>royalty</w:t>
      </w:r>
      <w:ins w:id="1074" w:author="Andrew Mulya" w:date="2021-06-27T20:08:00Z">
        <w:r>
          <w:rPr>
            <w:lang w:val="en-US"/>
          </w:rPr>
          <w:t xml:space="preserve">. </w:t>
        </w:r>
      </w:ins>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C543BD">
        <w:t xml:space="preserve">Tabel </w:t>
      </w:r>
      <w:r w:rsidR="00C543BD">
        <w:rPr>
          <w:noProof/>
        </w:rPr>
        <w:t>1</w:t>
      </w:r>
      <w:r w:rsidR="00C543BD">
        <w:t>.</w:t>
      </w:r>
      <w:r w:rsidR="00C543BD">
        <w:rPr>
          <w:noProof/>
        </w:rPr>
        <w:t>18</w:t>
      </w:r>
      <w:r w:rsidR="00E1731E">
        <w:rPr>
          <w:lang w:val="en-US"/>
        </w:rPr>
        <w:fldChar w:fldCharType="end"/>
      </w:r>
      <w:ins w:id="1075"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ins>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C543BD">
        <w:t xml:space="preserve">Tabel </w:t>
      </w:r>
      <w:r w:rsidR="00C543BD">
        <w:rPr>
          <w:noProof/>
        </w:rPr>
        <w:t>1</w:t>
      </w:r>
      <w:r w:rsidR="00C543BD">
        <w:t>.</w:t>
      </w:r>
      <w:r w:rsidR="00C543BD">
        <w:rPr>
          <w:noProof/>
        </w:rPr>
        <w:t>19</w:t>
      </w:r>
      <w:r w:rsidR="00E1731E">
        <w:rPr>
          <w:lang w:val="en-US"/>
        </w:rPr>
        <w:fldChar w:fldCharType="end"/>
      </w:r>
      <w:ins w:id="1076" w:author="Andrew Mulya" w:date="2021-06-27T20:08:00Z">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ins>
    </w:p>
    <w:p w14:paraId="43A90374" w14:textId="77777777" w:rsidR="00E1731E" w:rsidRDefault="00E1731E" w:rsidP="009F6FA6">
      <w:pPr>
        <w:ind w:left="360"/>
        <w:rPr>
          <w:lang w:val="en-US"/>
        </w:rPr>
      </w:pPr>
    </w:p>
    <w:p w14:paraId="465DD472" w14:textId="255DFC46" w:rsidR="00E1731E" w:rsidRPr="00E1731E" w:rsidRDefault="00E1731E" w:rsidP="00E1731E">
      <w:pPr>
        <w:pStyle w:val="Caption"/>
        <w:keepNext/>
        <w:rPr>
          <w:lang w:val="en-US"/>
        </w:rPr>
      </w:pPr>
      <w:bookmarkStart w:id="1077" w:name="_Ref76019913"/>
      <w:r>
        <w:t xml:space="preserve">Tabel </w:t>
      </w:r>
      <w:r>
        <w:fldChar w:fldCharType="begin"/>
      </w:r>
      <w:r>
        <w:instrText xml:space="preserve"> STYLEREF 1 \s </w:instrText>
      </w:r>
      <w:r>
        <w:fldChar w:fldCharType="separate"/>
      </w:r>
      <w:r w:rsidR="00C543BD">
        <w:rPr>
          <w:noProof/>
        </w:rPr>
        <w:t>1</w:t>
      </w:r>
      <w:r>
        <w:fldChar w:fldCharType="end"/>
      </w:r>
      <w:r>
        <w:t>.</w:t>
      </w:r>
      <w:r>
        <w:fldChar w:fldCharType="begin"/>
      </w:r>
      <w:r>
        <w:instrText xml:space="preserve"> SEQ Tabel \* ARABIC \s 1 </w:instrText>
      </w:r>
      <w:r>
        <w:fldChar w:fldCharType="separate"/>
      </w:r>
      <w:r w:rsidR="00C543BD">
        <w:rPr>
          <w:noProof/>
        </w:rPr>
        <w:t>18</w:t>
      </w:r>
      <w:r>
        <w:fldChar w:fldCharType="end"/>
      </w:r>
      <w:bookmarkEnd w:id="1077"/>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ins w:id="1078" w:author="Andrew Mulya" w:date="2021-06-27T20:11:00Z">
              <w:r>
                <w:t>No.</w:t>
              </w:r>
            </w:ins>
          </w:p>
        </w:tc>
        <w:tc>
          <w:tcPr>
            <w:tcW w:w="2525" w:type="dxa"/>
          </w:tcPr>
          <w:p w14:paraId="33D9E31B" w14:textId="378D97F7" w:rsidR="009F6FA6" w:rsidRDefault="009F6FA6" w:rsidP="00FF1405">
            <w:pPr>
              <w:pStyle w:val="TableHead"/>
              <w:spacing w:line="360" w:lineRule="auto"/>
            </w:pPr>
            <w:ins w:id="1079" w:author="Andrew Mulya" w:date="2021-06-27T20:12:00Z">
              <w:r>
                <w:t>Nama Fungsi</w:t>
              </w:r>
            </w:ins>
          </w:p>
        </w:tc>
        <w:tc>
          <w:tcPr>
            <w:tcW w:w="6210" w:type="dxa"/>
          </w:tcPr>
          <w:p w14:paraId="48EA4D96" w14:textId="4E0BA47D" w:rsidR="009F6FA6" w:rsidRDefault="009F6FA6" w:rsidP="00FF1405">
            <w:pPr>
              <w:pStyle w:val="TableHead"/>
              <w:spacing w:line="360" w:lineRule="auto"/>
            </w:pPr>
            <w:ins w:id="1080" w:author="Andrew Mulya" w:date="2021-06-27T20:12:00Z">
              <w:r>
                <w:t>Keterangan</w:t>
              </w:r>
            </w:ins>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ins w:id="1081" w:author="Andrew Mulya" w:date="2021-06-26T23:51:00Z">
              <w:r w:rsidRPr="00580E97">
                <w:t xml:space="preserve">Memuat model dan helper yang akan digunakan, yaitu </w:t>
              </w:r>
            </w:ins>
            <w:r>
              <w:rPr>
                <w:i/>
                <w:iCs/>
              </w:rPr>
              <w:t>royalty</w:t>
            </w:r>
            <w:ins w:id="1082" w:author="Andrew Mulya" w:date="2021-06-26T23:51:00Z">
              <w:r w:rsidRPr="00580E97">
                <w:t>_</w:t>
              </w:r>
              <w:r w:rsidRPr="00B42C47">
                <w:rPr>
                  <w:i/>
                  <w:iCs/>
                  <w:rPrChange w:id="1083" w:author="Andrew Mulya" w:date="2021-06-26T23:51:00Z">
                    <w:rPr/>
                  </w:rPrChange>
                </w:rPr>
                <w:t>model</w:t>
              </w:r>
            </w:ins>
            <w:r>
              <w:rPr>
                <w:i/>
                <w:iCs/>
              </w:rPr>
              <w:t xml:space="preserve">, book_model, </w:t>
            </w:r>
            <w:r>
              <w:t xml:space="preserve">dan </w:t>
            </w:r>
            <w:ins w:id="1084" w:author="Andrew Mulya" w:date="2021-06-26T23:51:00Z">
              <w:r w:rsidRPr="00B42C47">
                <w:rPr>
                  <w:i/>
                  <w:iCs/>
                  <w:rPrChange w:id="1085" w:author="Andrew Mulya" w:date="2021-06-26T23:51:00Z">
                    <w:rPr/>
                  </w:rPrChange>
                </w:rPr>
                <w:t>sales_helper</w:t>
              </w:r>
            </w:ins>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3E3D293F" w:rsidR="00C86A37" w:rsidRPr="00C86A37" w:rsidRDefault="00C86A37" w:rsidP="00FF1405">
            <w:pPr>
              <w:spacing w:line="360" w:lineRule="auto"/>
              <w:ind w:firstLine="0"/>
            </w:pPr>
            <w:ins w:id="1086" w:author="Andrew Mulya" w:date="2021-06-26T23:51:00Z">
              <w:r w:rsidRPr="00580E97">
                <w:t>Mengarahkan pengguna ke halaman utama</w:t>
              </w:r>
            </w:ins>
            <w:r>
              <w:rPr>
                <w:i/>
              </w:rPr>
              <w:t xml:space="preserve"> </w:t>
            </w:r>
            <w:r>
              <w:rPr>
                <w:iCs/>
              </w:rPr>
              <w:t>royalti</w:t>
            </w:r>
            <w:ins w:id="1087" w:author="Andrew Mulya" w:date="2021-06-26T23:51:00Z">
              <w:r w:rsidRPr="00580E97">
                <w:t xml:space="preserve">, dan mengirimkan data </w:t>
              </w:r>
            </w:ins>
            <w:r>
              <w:rPr>
                <w:iCs/>
              </w:rPr>
              <w:t xml:space="preserve">royalti </w:t>
            </w:r>
            <w:ins w:id="1088" w:author="Andrew Mulya" w:date="2021-06-26T23:51:00Z">
              <w:r w:rsidRPr="00580E97">
                <w:t xml:space="preserve">dari </w:t>
              </w:r>
            </w:ins>
            <w:r>
              <w:rPr>
                <w:i/>
                <w:iCs/>
              </w:rPr>
              <w:t>Royalty</w:t>
            </w:r>
            <w:ins w:id="1089" w:author="Andrew Mulya" w:date="2021-06-26T23:51:00Z">
              <w:r w:rsidRPr="00B42C47">
                <w:rPr>
                  <w:i/>
                  <w:iCs/>
                  <w:rPrChange w:id="1090" w:author="Andrew Mulya" w:date="2021-06-26T23:52:00Z">
                    <w:rPr/>
                  </w:rPrChange>
                </w:rPr>
                <w:t>_model</w:t>
              </w:r>
              <w:r w:rsidRPr="00580E97">
                <w:t xml:space="preserve"> ke view.</w:t>
              </w:r>
            </w:ins>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255CAA70" w:rsidR="00C86A37" w:rsidRDefault="00C86A37" w:rsidP="00FF1405">
            <w:pPr>
              <w:spacing w:line="360" w:lineRule="auto"/>
              <w:ind w:firstLine="0"/>
            </w:pPr>
            <w:ins w:id="1091" w:author="Andrew Mulya" w:date="2021-06-26T23:51:00Z">
              <w:r w:rsidRPr="00580E97">
                <w:t xml:space="preserve">Mengarahkan pengguna ke halaman </w:t>
              </w:r>
            </w:ins>
            <w:r>
              <w:t>riwayat</w:t>
            </w:r>
            <w:r>
              <w:rPr>
                <w:i/>
              </w:rPr>
              <w:t xml:space="preserve"> </w:t>
            </w:r>
            <w:r>
              <w:rPr>
                <w:iCs/>
              </w:rPr>
              <w:t>royalti</w:t>
            </w:r>
            <w:ins w:id="1092" w:author="Andrew Mulya" w:date="2021-06-26T23:51:00Z">
              <w:r w:rsidRPr="00580E97">
                <w:t xml:space="preserve">, dan mengirimkan data </w:t>
              </w:r>
            </w:ins>
            <w:r>
              <w:rPr>
                <w:iCs/>
              </w:rPr>
              <w:t xml:space="preserve">royalti </w:t>
            </w:r>
            <w:ins w:id="1093" w:author="Andrew Mulya" w:date="2021-06-26T23:51:00Z">
              <w:r w:rsidRPr="00580E97">
                <w:t xml:space="preserve">dari </w:t>
              </w:r>
            </w:ins>
            <w:r>
              <w:rPr>
                <w:i/>
                <w:iCs/>
              </w:rPr>
              <w:t>Royalty</w:t>
            </w:r>
            <w:ins w:id="1094" w:author="Andrew Mulya" w:date="2021-06-26T23:51:00Z">
              <w:r w:rsidRPr="00B42C47">
                <w:rPr>
                  <w:i/>
                  <w:iCs/>
                  <w:rPrChange w:id="1095" w:author="Andrew Mulya" w:date="2021-06-26T23:52:00Z">
                    <w:rPr/>
                  </w:rPrChange>
                </w:rPr>
                <w:t>_model</w:t>
              </w:r>
              <w:r w:rsidRPr="00580E97">
                <w:t xml:space="preserve"> ke view.</w:t>
              </w:r>
            </w:ins>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69B45AAB" w:rsidR="00E1731E" w:rsidRPr="00E1731E" w:rsidRDefault="00E1731E" w:rsidP="00E1731E">
      <w:pPr>
        <w:pStyle w:val="Caption"/>
        <w:keepNext/>
        <w:rPr>
          <w:lang w:val="en-US"/>
        </w:rPr>
      </w:pPr>
      <w:bookmarkStart w:id="1096" w:name="_Ref76019921"/>
      <w:r>
        <w:t xml:space="preserve">Tabel </w:t>
      </w:r>
      <w:r>
        <w:fldChar w:fldCharType="begin"/>
      </w:r>
      <w:r>
        <w:instrText xml:space="preserve"> STYLEREF 1 \s </w:instrText>
      </w:r>
      <w:r>
        <w:fldChar w:fldCharType="separate"/>
      </w:r>
      <w:r w:rsidR="00C543BD">
        <w:rPr>
          <w:noProof/>
        </w:rPr>
        <w:t>1</w:t>
      </w:r>
      <w:r>
        <w:fldChar w:fldCharType="end"/>
      </w:r>
      <w:r>
        <w:t>.</w:t>
      </w:r>
      <w:r>
        <w:fldChar w:fldCharType="begin"/>
      </w:r>
      <w:r>
        <w:instrText xml:space="preserve"> SEQ Tabel \* ARABIC \s 1 </w:instrText>
      </w:r>
      <w:r>
        <w:fldChar w:fldCharType="separate"/>
      </w:r>
      <w:r w:rsidR="00C543BD">
        <w:rPr>
          <w:noProof/>
        </w:rPr>
        <w:t>19</w:t>
      </w:r>
      <w:r>
        <w:fldChar w:fldCharType="end"/>
      </w:r>
      <w:bookmarkEnd w:id="1096"/>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ins w:id="1097" w:author="Andrew Mulya" w:date="2021-06-27T20:11:00Z">
              <w:r>
                <w:t>No.</w:t>
              </w:r>
            </w:ins>
          </w:p>
        </w:tc>
        <w:tc>
          <w:tcPr>
            <w:tcW w:w="3283" w:type="dxa"/>
          </w:tcPr>
          <w:p w14:paraId="77483B9C" w14:textId="330F851C" w:rsidR="009F6FA6" w:rsidRDefault="009F6FA6" w:rsidP="00FF1405">
            <w:pPr>
              <w:pStyle w:val="TableHead"/>
              <w:spacing w:line="360" w:lineRule="auto"/>
            </w:pPr>
            <w:ins w:id="1098" w:author="Andrew Mulya" w:date="2021-06-27T20:12:00Z">
              <w:r>
                <w:t>Nama Fungsi</w:t>
              </w:r>
            </w:ins>
          </w:p>
        </w:tc>
        <w:tc>
          <w:tcPr>
            <w:tcW w:w="5494" w:type="dxa"/>
          </w:tcPr>
          <w:p w14:paraId="2923DA37" w14:textId="75725810" w:rsidR="009F6FA6" w:rsidRDefault="009F6FA6" w:rsidP="00FF1405">
            <w:pPr>
              <w:pStyle w:val="TableHead"/>
              <w:spacing w:line="360" w:lineRule="auto"/>
            </w:pPr>
            <w:ins w:id="1099" w:author="Andrew Mulya" w:date="2021-06-27T20:12:00Z">
              <w:r>
                <w:t>Keterangan</w:t>
              </w:r>
            </w:ins>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847D3F">
      <w:pPr>
        <w:pStyle w:val="Heading1"/>
      </w:pPr>
      <w:bookmarkStart w:id="1100" w:name="_Toc76032408"/>
      <w:r>
        <w:t>PERUBAHAN PADA PROSES DESAIN DAN IMPLEMENTASI</w:t>
      </w:r>
      <w:bookmarkEnd w:id="1100"/>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bookmarkStart w:id="1101" w:name="_Toc75881068"/>
      <w:bookmarkStart w:id="1102" w:name="_Toc75881249"/>
      <w:bookmarkStart w:id="1103" w:name="_Toc75881296"/>
      <w:bookmarkStart w:id="1104" w:name="_Toc75886463"/>
      <w:bookmarkStart w:id="1105" w:name="_Toc75886890"/>
      <w:bookmarkStart w:id="1106" w:name="_Toc75956831"/>
      <w:bookmarkStart w:id="1107" w:name="_Toc75958170"/>
      <w:bookmarkStart w:id="1108" w:name="_Toc75958238"/>
      <w:bookmarkStart w:id="1109" w:name="_Toc76020250"/>
      <w:bookmarkStart w:id="1110" w:name="_Toc76027002"/>
      <w:bookmarkStart w:id="1111" w:name="_Toc76027158"/>
      <w:bookmarkStart w:id="1112" w:name="_Toc76028376"/>
      <w:bookmarkStart w:id="1113" w:name="_Toc76028546"/>
      <w:bookmarkStart w:id="1114" w:name="_Toc76028601"/>
      <w:bookmarkStart w:id="1115" w:name="_Toc76028668"/>
      <w:bookmarkStart w:id="1116" w:name="_Toc76028723"/>
      <w:bookmarkStart w:id="1117" w:name="_Toc76028778"/>
      <w:bookmarkStart w:id="1118" w:name="_Toc76028833"/>
      <w:bookmarkStart w:id="1119" w:name="_Toc76028888"/>
      <w:bookmarkStart w:id="1120" w:name="_Toc76028980"/>
      <w:bookmarkStart w:id="1121" w:name="_Toc76032409"/>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p>
    <w:p w14:paraId="64BDAE26" w14:textId="67615F52" w:rsidR="00AA5525" w:rsidRPr="0058768A" w:rsidRDefault="00AA5525">
      <w:pPr>
        <w:pStyle w:val="Heading2"/>
        <w:rPr>
          <w:ins w:id="1122" w:author="Andrew Mulya" w:date="2021-06-27T19:24:00Z"/>
          <w:lang w:val="en-US" w:eastAsia="zh-CN"/>
        </w:rPr>
        <w:pPrChange w:id="1123" w:author="Andrew Mulya" w:date="2021-06-27T19:25:00Z">
          <w:pPr>
            <w:spacing w:line="240" w:lineRule="auto"/>
            <w:ind w:firstLine="0"/>
          </w:pPr>
        </w:pPrChange>
      </w:pPr>
      <w:bookmarkStart w:id="1124" w:name="_Toc76032410"/>
      <w:ins w:id="1125" w:author="Andrew Mulya" w:date="2021-06-27T19:24:00Z">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Capstone</w:t>
        </w:r>
        <w:bookmarkEnd w:id="1124"/>
      </w:ins>
    </w:p>
    <w:p w14:paraId="5BCED952" w14:textId="77777777" w:rsidR="00AA5525" w:rsidRPr="00AA5525" w:rsidRDefault="00AA5525">
      <w:pPr>
        <w:ind w:left="360"/>
        <w:rPr>
          <w:ins w:id="1126" w:author="Andrew Mulya" w:date="2021-06-27T19:24:00Z"/>
          <w:lang w:val="en-US" w:eastAsia="zh-CN"/>
        </w:rPr>
        <w:pPrChange w:id="1127" w:author="Andrew Mulya" w:date="2021-06-27T19:26:00Z">
          <w:pPr>
            <w:spacing w:line="240" w:lineRule="auto"/>
            <w:ind w:firstLine="720"/>
          </w:pPr>
        </w:pPrChange>
      </w:pPr>
      <w:ins w:id="1128" w:author="Andrew Mulya" w:date="2021-06-27T19:24:00Z">
        <w:r w:rsidRPr="00AA5525">
          <w:rPr>
            <w:lang w:val="en-US" w:eastAsia="zh-CN"/>
          </w:rPr>
          <w:t xml:space="preserve">Proses </w:t>
        </w:r>
        <w:proofErr w:type="spellStart"/>
        <w:r w:rsidRPr="00AA5525">
          <w:rPr>
            <w:lang w:val="en-US" w:eastAsia="zh-CN"/>
          </w:rPr>
          <w:t>implementasi</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berjalan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perencanaan</w:t>
        </w:r>
        <w:proofErr w:type="spellEnd"/>
        <w:r w:rsidRPr="00AA5525">
          <w:rPr>
            <w:lang w:val="en-US" w:eastAsia="zh-CN"/>
          </w:rPr>
          <w:t xml:space="preserve"> dan </w:t>
        </w:r>
        <w:proofErr w:type="spellStart"/>
        <w:r w:rsidRPr="00AA5525">
          <w:rPr>
            <w:lang w:val="en-US" w:eastAsia="zh-CN"/>
          </w:rPr>
          <w:t>desain</w:t>
        </w:r>
        <w:proofErr w:type="spellEnd"/>
        <w:r w:rsidRPr="00AA5525">
          <w:rPr>
            <w:lang w:val="en-US" w:eastAsia="zh-CN"/>
          </w:rPr>
          <w:t xml:space="preserve"> pada </w:t>
        </w:r>
        <w:proofErr w:type="spellStart"/>
        <w:r w:rsidRPr="00AA5525">
          <w:rPr>
            <w:lang w:val="en-US" w:eastAsia="zh-CN"/>
          </w:rPr>
          <w:t>dokumen</w:t>
        </w:r>
        <w:proofErr w:type="spellEnd"/>
        <w:r w:rsidRPr="00AA5525">
          <w:rPr>
            <w:lang w:val="en-US" w:eastAsia="zh-CN"/>
          </w:rPr>
          <w:t xml:space="preserve"> C250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perubahan</w:t>
        </w:r>
        <w:proofErr w:type="spellEnd"/>
        <w:r w:rsidRPr="00AA5525">
          <w:rPr>
            <w:lang w:val="en-US" w:eastAsia="zh-CN"/>
          </w:rPr>
          <w:t xml:space="preserve"> dan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 xml:space="preserve"> </w:t>
        </w:r>
        <w:proofErr w:type="spellStart"/>
        <w:r w:rsidRPr="00AA5525">
          <w:rPr>
            <w:lang w:val="en-US" w:eastAsia="zh-CN"/>
          </w:rPr>
          <w:t>merupakan</w:t>
        </w:r>
        <w:proofErr w:type="spellEnd"/>
        <w:r w:rsidRPr="00AA5525">
          <w:rPr>
            <w:lang w:val="en-US" w:eastAsia="zh-CN"/>
          </w:rPr>
          <w:t xml:space="preserve"> </w:t>
        </w:r>
        <w:proofErr w:type="spellStart"/>
        <w:r w:rsidRPr="00AA5525">
          <w:rPr>
            <w:lang w:val="en-US" w:eastAsia="zh-CN"/>
          </w:rPr>
          <w:t>rincian</w:t>
        </w:r>
        <w:proofErr w:type="spellEnd"/>
        <w:r w:rsidRPr="00AA5525">
          <w:rPr>
            <w:lang w:val="en-US" w:eastAsia="zh-CN"/>
          </w:rPr>
          <w:t xml:space="preserve"> </w:t>
        </w:r>
        <w:proofErr w:type="spellStart"/>
        <w:r w:rsidRPr="00AA5525">
          <w:rPr>
            <w:lang w:val="en-US" w:eastAsia="zh-CN"/>
          </w:rPr>
          <w:t>mengenai</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memenuhi</w:t>
        </w:r>
        <w:proofErr w:type="spellEnd"/>
        <w:r w:rsidRPr="00AA5525">
          <w:rPr>
            <w:lang w:val="en-US" w:eastAsia="zh-CN"/>
          </w:rPr>
          <w:t xml:space="preserve"> </w:t>
        </w:r>
        <w:proofErr w:type="spellStart"/>
        <w:r w:rsidRPr="00AA5525">
          <w:rPr>
            <w:lang w:val="en-US" w:eastAsia="zh-CN"/>
          </w:rPr>
          <w:t>kebutuhan</w:t>
        </w:r>
        <w:proofErr w:type="spellEnd"/>
        <w:r w:rsidRPr="00AA5525">
          <w:rPr>
            <w:lang w:val="en-US" w:eastAsia="zh-CN"/>
          </w:rPr>
          <w:t xml:space="preserve"> yang </w:t>
        </w:r>
        <w:proofErr w:type="spellStart"/>
        <w:r w:rsidRPr="00AA5525">
          <w:rPr>
            <w:lang w:val="en-US" w:eastAsia="zh-CN"/>
          </w:rPr>
          <w:t>didefinisikan</w:t>
        </w:r>
        <w:proofErr w:type="spellEnd"/>
        <w:r w:rsidRPr="00AA5525">
          <w:rPr>
            <w:lang w:val="en-US" w:eastAsia="zh-CN"/>
          </w:rPr>
          <w:t xml:space="preserve"> 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ins>
    </w:p>
    <w:p w14:paraId="2973FFBF" w14:textId="77777777" w:rsidR="00AA5525" w:rsidRPr="00AA5525" w:rsidRDefault="00AA5525" w:rsidP="00AA5525">
      <w:pPr>
        <w:spacing w:line="240" w:lineRule="auto"/>
        <w:ind w:firstLine="0"/>
        <w:jc w:val="left"/>
        <w:rPr>
          <w:ins w:id="1129" w:author="Andrew Mulya" w:date="2021-06-27T19:24:00Z"/>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bookmarkStart w:id="1130" w:name="_Toc75881070"/>
      <w:bookmarkStart w:id="1131" w:name="_Toc75881251"/>
      <w:bookmarkStart w:id="1132" w:name="_Toc75881298"/>
      <w:bookmarkStart w:id="1133" w:name="_Toc75886465"/>
      <w:bookmarkStart w:id="1134" w:name="_Toc75886892"/>
      <w:bookmarkStart w:id="1135" w:name="_Toc75956833"/>
      <w:bookmarkStart w:id="1136" w:name="_Toc75958172"/>
      <w:bookmarkStart w:id="1137" w:name="_Toc75958240"/>
      <w:bookmarkStart w:id="1138" w:name="_Toc76020252"/>
      <w:bookmarkStart w:id="1139" w:name="_Toc76027004"/>
      <w:bookmarkStart w:id="1140" w:name="_Toc76027160"/>
      <w:bookmarkStart w:id="1141" w:name="_Toc76028378"/>
      <w:bookmarkStart w:id="1142" w:name="_Toc76028548"/>
      <w:bookmarkStart w:id="1143" w:name="_Toc76028603"/>
      <w:bookmarkStart w:id="1144" w:name="_Toc76028670"/>
      <w:bookmarkStart w:id="1145" w:name="_Toc76028725"/>
      <w:bookmarkStart w:id="1146" w:name="_Toc76028780"/>
      <w:bookmarkStart w:id="1147" w:name="_Toc76028835"/>
      <w:bookmarkStart w:id="1148" w:name="_Toc76028890"/>
      <w:bookmarkStart w:id="1149" w:name="_Toc76028982"/>
      <w:bookmarkStart w:id="1150" w:name="_Toc76032411"/>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bookmarkStart w:id="1151" w:name="_Toc75881071"/>
      <w:bookmarkStart w:id="1152" w:name="_Toc75881252"/>
      <w:bookmarkStart w:id="1153" w:name="_Toc75881299"/>
      <w:bookmarkStart w:id="1154" w:name="_Toc75886466"/>
      <w:bookmarkStart w:id="1155" w:name="_Toc75886893"/>
      <w:bookmarkStart w:id="1156" w:name="_Toc75956834"/>
      <w:bookmarkStart w:id="1157" w:name="_Toc75958173"/>
      <w:bookmarkStart w:id="1158" w:name="_Toc75958241"/>
      <w:bookmarkStart w:id="1159" w:name="_Toc76020253"/>
      <w:bookmarkStart w:id="1160" w:name="_Toc76027005"/>
      <w:bookmarkStart w:id="1161" w:name="_Toc76027161"/>
      <w:bookmarkStart w:id="1162" w:name="_Toc76028379"/>
      <w:bookmarkStart w:id="1163" w:name="_Toc76028549"/>
      <w:bookmarkStart w:id="1164" w:name="_Toc76028604"/>
      <w:bookmarkStart w:id="1165" w:name="_Toc76028671"/>
      <w:bookmarkStart w:id="1166" w:name="_Toc76028726"/>
      <w:bookmarkStart w:id="1167" w:name="_Toc76028781"/>
      <w:bookmarkStart w:id="1168" w:name="_Toc76028836"/>
      <w:bookmarkStart w:id="1169" w:name="_Toc76028891"/>
      <w:bookmarkStart w:id="1170" w:name="_Toc76028983"/>
      <w:bookmarkStart w:id="1171" w:name="_Toc76032412"/>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p>
    <w:p w14:paraId="62271DDF" w14:textId="547A6845" w:rsidR="00AA5525" w:rsidRPr="00AA5525" w:rsidRDefault="00AA5525">
      <w:pPr>
        <w:pStyle w:val="Heading3"/>
        <w:rPr>
          <w:ins w:id="1172" w:author="Andrew Mulya" w:date="2021-06-27T19:24:00Z"/>
          <w:lang w:val="en-US" w:eastAsia="zh-CN"/>
        </w:rPr>
        <w:pPrChange w:id="1173" w:author="Andrew Mulya" w:date="2021-06-27T19:26:00Z">
          <w:pPr>
            <w:spacing w:line="240" w:lineRule="auto"/>
            <w:ind w:firstLine="720"/>
          </w:pPr>
        </w:pPrChange>
      </w:pPr>
      <w:bookmarkStart w:id="1174" w:name="_Toc76032413"/>
      <w:ins w:id="1175" w:author="Andrew Mulya" w:date="2021-06-27T19:24:00Z">
        <w:r w:rsidRPr="00AA5525">
          <w:rPr>
            <w:lang w:val="en-US" w:eastAsia="zh-CN"/>
          </w:rPr>
          <w:t xml:space="preserve">Requirements </w:t>
        </w:r>
        <w:proofErr w:type="spellStart"/>
        <w:r w:rsidRPr="00AA5525">
          <w:rPr>
            <w:lang w:val="en-US" w:eastAsia="zh-CN"/>
          </w:rPr>
          <w:t>Awal</w:t>
        </w:r>
        <w:bookmarkEnd w:id="1174"/>
        <w:proofErr w:type="spellEnd"/>
      </w:ins>
    </w:p>
    <w:p w14:paraId="11B1EBE6" w14:textId="272AD34D" w:rsidR="00AA5525" w:rsidRPr="00AA5525" w:rsidRDefault="00AA5525">
      <w:pPr>
        <w:ind w:left="1440"/>
        <w:rPr>
          <w:ins w:id="1176" w:author="Andrew Mulya" w:date="2021-06-27T19:24:00Z"/>
          <w:lang w:val="en-US" w:eastAsia="zh-CN"/>
        </w:rPr>
        <w:pPrChange w:id="1177" w:author="Andrew Mulya" w:date="2021-06-27T19:26:00Z">
          <w:pPr>
            <w:spacing w:line="240" w:lineRule="auto"/>
            <w:ind w:left="720" w:firstLine="0"/>
          </w:pPr>
        </w:pPrChange>
      </w:pPr>
      <w:ins w:id="1178" w:author="Andrew Mulya" w:date="2021-06-27T19:24:00Z">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capstone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71B3A201" w14:textId="77777777" w:rsidR="00AA5525" w:rsidRPr="002B1B69" w:rsidRDefault="00AA5525">
      <w:pPr>
        <w:numPr>
          <w:ilvl w:val="0"/>
          <w:numId w:val="34"/>
        </w:numPr>
        <w:ind w:left="1980"/>
        <w:rPr>
          <w:ins w:id="1179" w:author="Andrew Mulya" w:date="2021-06-27T19:24:00Z"/>
          <w:lang w:val="en-US" w:eastAsia="zh-CN"/>
        </w:rPr>
        <w:pPrChange w:id="1180" w:author="Andrew Mulya" w:date="2021-06-27T19:27:00Z">
          <w:pPr>
            <w:numPr>
              <w:numId w:val="26"/>
            </w:numPr>
            <w:tabs>
              <w:tab w:val="num" w:pos="720"/>
            </w:tabs>
            <w:spacing w:line="240" w:lineRule="auto"/>
            <w:ind w:left="1440" w:hanging="360"/>
            <w:textAlignment w:val="baseline"/>
          </w:pPr>
        </w:pPrChange>
      </w:pPr>
      <w:proofErr w:type="spellStart"/>
      <w:ins w:id="1181"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ins>
    </w:p>
    <w:p w14:paraId="135AFD32" w14:textId="77777777" w:rsidR="00AA5525" w:rsidRPr="002B1B69" w:rsidRDefault="00AA5525">
      <w:pPr>
        <w:numPr>
          <w:ilvl w:val="0"/>
          <w:numId w:val="34"/>
        </w:numPr>
        <w:ind w:left="1980"/>
        <w:rPr>
          <w:ins w:id="1182" w:author="Andrew Mulya" w:date="2021-06-27T19:24:00Z"/>
          <w:lang w:val="en-US" w:eastAsia="zh-CN"/>
        </w:rPr>
        <w:pPrChange w:id="1183" w:author="Andrew Mulya" w:date="2021-06-27T19:27:00Z">
          <w:pPr>
            <w:numPr>
              <w:numId w:val="26"/>
            </w:numPr>
            <w:tabs>
              <w:tab w:val="num" w:pos="720"/>
            </w:tabs>
            <w:spacing w:line="240" w:lineRule="auto"/>
            <w:ind w:left="1440" w:hanging="360"/>
            <w:textAlignment w:val="baseline"/>
          </w:pPr>
        </w:pPrChange>
      </w:pPr>
      <w:proofErr w:type="spellStart"/>
      <w:ins w:id="1184"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4B03252" w14:textId="77777777" w:rsidR="00AA5525" w:rsidRPr="002B1B69" w:rsidRDefault="00AA5525">
      <w:pPr>
        <w:numPr>
          <w:ilvl w:val="0"/>
          <w:numId w:val="34"/>
        </w:numPr>
        <w:ind w:left="1980"/>
        <w:rPr>
          <w:ins w:id="1185" w:author="Andrew Mulya" w:date="2021-06-27T19:24:00Z"/>
          <w:lang w:val="en-US" w:eastAsia="zh-CN"/>
        </w:rPr>
        <w:pPrChange w:id="1186" w:author="Andrew Mulya" w:date="2021-06-27T19:27:00Z">
          <w:pPr>
            <w:numPr>
              <w:numId w:val="26"/>
            </w:numPr>
            <w:tabs>
              <w:tab w:val="num" w:pos="720"/>
            </w:tabs>
            <w:spacing w:line="240" w:lineRule="auto"/>
            <w:ind w:left="1440" w:hanging="360"/>
            <w:textAlignment w:val="baseline"/>
          </w:pPr>
        </w:pPrChange>
      </w:pPr>
      <w:proofErr w:type="spellStart"/>
      <w:ins w:id="1187" w:author="Andrew Mulya" w:date="2021-06-27T19:24:00Z">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ins>
    </w:p>
    <w:p w14:paraId="16872E63" w14:textId="77777777" w:rsidR="00AA5525" w:rsidRPr="002B1B69" w:rsidRDefault="00AA5525">
      <w:pPr>
        <w:numPr>
          <w:ilvl w:val="0"/>
          <w:numId w:val="34"/>
        </w:numPr>
        <w:ind w:left="1980"/>
        <w:rPr>
          <w:ins w:id="1188" w:author="Andrew Mulya" w:date="2021-06-27T19:24:00Z"/>
          <w:lang w:val="en-US" w:eastAsia="zh-CN"/>
        </w:rPr>
        <w:pPrChange w:id="1189" w:author="Andrew Mulya" w:date="2021-06-27T19:27:00Z">
          <w:pPr>
            <w:numPr>
              <w:numId w:val="26"/>
            </w:numPr>
            <w:tabs>
              <w:tab w:val="num" w:pos="720"/>
            </w:tabs>
            <w:spacing w:line="240" w:lineRule="auto"/>
            <w:ind w:left="1440" w:hanging="360"/>
            <w:textAlignment w:val="baseline"/>
          </w:pPr>
        </w:pPrChange>
      </w:pPr>
      <w:proofErr w:type="spellStart"/>
      <w:ins w:id="1190"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5B0B4116" w14:textId="77777777" w:rsidR="00AA5525" w:rsidRPr="002B1B69" w:rsidRDefault="00AA5525">
      <w:pPr>
        <w:numPr>
          <w:ilvl w:val="0"/>
          <w:numId w:val="34"/>
        </w:numPr>
        <w:ind w:left="1980"/>
        <w:rPr>
          <w:ins w:id="1191" w:author="Andrew Mulya" w:date="2021-06-27T19:24:00Z"/>
          <w:lang w:val="en-US" w:eastAsia="zh-CN"/>
        </w:rPr>
        <w:pPrChange w:id="1192" w:author="Andrew Mulya" w:date="2021-06-27T19:27:00Z">
          <w:pPr>
            <w:numPr>
              <w:numId w:val="26"/>
            </w:numPr>
            <w:tabs>
              <w:tab w:val="num" w:pos="720"/>
            </w:tabs>
            <w:spacing w:line="240" w:lineRule="auto"/>
            <w:ind w:left="1440" w:hanging="360"/>
            <w:textAlignment w:val="baseline"/>
          </w:pPr>
        </w:pPrChange>
      </w:pPr>
      <w:proofErr w:type="spellStart"/>
      <w:ins w:id="1193"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ins>
    </w:p>
    <w:p w14:paraId="59CCE0E0" w14:textId="77777777" w:rsidR="00AA5525" w:rsidRPr="002B1B69" w:rsidRDefault="00AA5525">
      <w:pPr>
        <w:numPr>
          <w:ilvl w:val="0"/>
          <w:numId w:val="34"/>
        </w:numPr>
        <w:ind w:left="1980"/>
        <w:rPr>
          <w:ins w:id="1194" w:author="Andrew Mulya" w:date="2021-06-27T19:24:00Z"/>
          <w:lang w:val="en-US" w:eastAsia="zh-CN"/>
        </w:rPr>
        <w:pPrChange w:id="1195" w:author="Andrew Mulya" w:date="2021-06-27T19:27:00Z">
          <w:pPr>
            <w:numPr>
              <w:numId w:val="26"/>
            </w:numPr>
            <w:tabs>
              <w:tab w:val="num" w:pos="720"/>
            </w:tabs>
            <w:spacing w:line="240" w:lineRule="auto"/>
            <w:ind w:left="1440" w:hanging="360"/>
            <w:textAlignment w:val="baseline"/>
          </w:pPr>
        </w:pPrChange>
      </w:pPr>
      <w:proofErr w:type="spellStart"/>
      <w:ins w:id="1196"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23DBE331" w14:textId="77777777" w:rsidR="00AA5525" w:rsidRPr="002B1B69" w:rsidRDefault="00AA5525">
      <w:pPr>
        <w:numPr>
          <w:ilvl w:val="0"/>
          <w:numId w:val="34"/>
        </w:numPr>
        <w:ind w:left="1980"/>
        <w:rPr>
          <w:ins w:id="1197" w:author="Andrew Mulya" w:date="2021-06-27T19:24:00Z"/>
          <w:lang w:val="en-US" w:eastAsia="zh-CN"/>
        </w:rPr>
        <w:pPrChange w:id="1198" w:author="Andrew Mulya" w:date="2021-06-27T19:27:00Z">
          <w:pPr>
            <w:numPr>
              <w:numId w:val="26"/>
            </w:numPr>
            <w:tabs>
              <w:tab w:val="num" w:pos="720"/>
            </w:tabs>
            <w:spacing w:line="240" w:lineRule="auto"/>
            <w:ind w:left="1440" w:hanging="360"/>
            <w:textAlignment w:val="baseline"/>
          </w:pPr>
        </w:pPrChange>
      </w:pPr>
      <w:proofErr w:type="spellStart"/>
      <w:ins w:id="1199"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ins>
    </w:p>
    <w:p w14:paraId="45A7A545" w14:textId="77777777" w:rsidR="00AA5525" w:rsidRPr="002B1B69" w:rsidRDefault="00AA5525">
      <w:pPr>
        <w:numPr>
          <w:ilvl w:val="0"/>
          <w:numId w:val="34"/>
        </w:numPr>
        <w:ind w:left="1980"/>
        <w:rPr>
          <w:ins w:id="1200" w:author="Andrew Mulya" w:date="2021-06-27T19:24:00Z"/>
          <w:lang w:val="en-US" w:eastAsia="zh-CN"/>
        </w:rPr>
        <w:pPrChange w:id="1201" w:author="Andrew Mulya" w:date="2021-06-27T19:27:00Z">
          <w:pPr>
            <w:numPr>
              <w:numId w:val="26"/>
            </w:numPr>
            <w:tabs>
              <w:tab w:val="num" w:pos="720"/>
            </w:tabs>
            <w:spacing w:line="240" w:lineRule="auto"/>
            <w:ind w:left="1440" w:hanging="360"/>
            <w:textAlignment w:val="baseline"/>
          </w:pPr>
        </w:pPrChange>
      </w:pPr>
      <w:proofErr w:type="spellStart"/>
      <w:ins w:id="1202" w:author="Andrew Mulya" w:date="2021-06-27T19:24:00Z">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ins>
    </w:p>
    <w:p w14:paraId="4B7C1312" w14:textId="77777777" w:rsidR="00AA5525" w:rsidRPr="002B1B69" w:rsidRDefault="00AA5525">
      <w:pPr>
        <w:numPr>
          <w:ilvl w:val="0"/>
          <w:numId w:val="34"/>
        </w:numPr>
        <w:ind w:left="1980"/>
        <w:rPr>
          <w:ins w:id="1203" w:author="Andrew Mulya" w:date="2021-06-27T19:24:00Z"/>
          <w:lang w:val="en-US" w:eastAsia="zh-CN"/>
        </w:rPr>
        <w:pPrChange w:id="1204" w:author="Andrew Mulya" w:date="2021-06-27T19:27:00Z">
          <w:pPr>
            <w:numPr>
              <w:numId w:val="26"/>
            </w:numPr>
            <w:tabs>
              <w:tab w:val="num" w:pos="720"/>
            </w:tabs>
            <w:spacing w:line="240" w:lineRule="auto"/>
            <w:ind w:left="1440" w:hanging="360"/>
            <w:textAlignment w:val="baseline"/>
          </w:pPr>
        </w:pPrChange>
      </w:pPr>
      <w:proofErr w:type="spellStart"/>
      <w:ins w:id="1205" w:author="Andrew Mulya" w:date="2021-06-27T19:24:00Z">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ins>
    </w:p>
    <w:p w14:paraId="71F46C8F" w14:textId="77777777" w:rsidR="00AA5525" w:rsidRPr="00AA5525" w:rsidRDefault="00AA5525" w:rsidP="00AA5525">
      <w:pPr>
        <w:spacing w:line="240" w:lineRule="auto"/>
        <w:ind w:firstLine="0"/>
        <w:jc w:val="left"/>
        <w:rPr>
          <w:ins w:id="1206" w:author="Andrew Mulya" w:date="2021-06-27T19:24:00Z"/>
          <w:lang w:val="en-US" w:eastAsia="zh-CN"/>
        </w:rPr>
      </w:pPr>
    </w:p>
    <w:p w14:paraId="48F58DAE" w14:textId="76A78AB3" w:rsidR="00AA5525" w:rsidRPr="00AA5525" w:rsidRDefault="00AA5525">
      <w:pPr>
        <w:pStyle w:val="Heading3"/>
        <w:rPr>
          <w:ins w:id="1207" w:author="Andrew Mulya" w:date="2021-06-27T19:24:00Z"/>
          <w:lang w:val="en-US" w:eastAsia="zh-CN"/>
        </w:rPr>
        <w:pPrChange w:id="1208" w:author="Andrew Mulya" w:date="2021-06-27T19:28:00Z">
          <w:pPr>
            <w:spacing w:line="240" w:lineRule="auto"/>
            <w:ind w:firstLine="720"/>
          </w:pPr>
        </w:pPrChange>
      </w:pPr>
      <w:bookmarkStart w:id="1209" w:name="_Toc76032414"/>
      <w:ins w:id="1210" w:author="Andrew Mulya" w:date="2021-06-27T19:24:00Z">
        <w:r w:rsidRPr="00AA5525">
          <w:rPr>
            <w:lang w:val="en-US" w:eastAsia="zh-CN"/>
          </w:rPr>
          <w:lastRenderedPageBreak/>
          <w:t xml:space="preserve">Requirements </w:t>
        </w:r>
        <w:proofErr w:type="spellStart"/>
        <w:r w:rsidRPr="00AA5525">
          <w:rPr>
            <w:lang w:val="en-US" w:eastAsia="zh-CN"/>
          </w:rPr>
          <w:t>Tambahan</w:t>
        </w:r>
        <w:bookmarkEnd w:id="1209"/>
        <w:proofErr w:type="spellEnd"/>
      </w:ins>
    </w:p>
    <w:p w14:paraId="0F491D10" w14:textId="77777777" w:rsidR="00AA5525" w:rsidRPr="00AA5525" w:rsidRDefault="00AA5525">
      <w:pPr>
        <w:ind w:left="990"/>
        <w:rPr>
          <w:ins w:id="1211" w:author="Andrew Mulya" w:date="2021-06-27T19:24:00Z"/>
          <w:lang w:val="en-US" w:eastAsia="zh-CN"/>
        </w:rPr>
        <w:pPrChange w:id="1212" w:author="Andrew Mulya" w:date="2021-06-27T19:28:00Z">
          <w:pPr>
            <w:spacing w:line="240" w:lineRule="auto"/>
            <w:ind w:left="720" w:firstLine="720"/>
          </w:pPr>
        </w:pPrChange>
      </w:pPr>
      <w:ins w:id="1213" w:author="Andrew Mulya" w:date="2021-06-27T19:24:00Z">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02ECA1EB" w14:textId="77777777" w:rsidR="00AA5525" w:rsidRPr="002B1B69" w:rsidRDefault="00AA5525">
      <w:pPr>
        <w:numPr>
          <w:ilvl w:val="0"/>
          <w:numId w:val="35"/>
        </w:numPr>
        <w:ind w:left="1530"/>
        <w:rPr>
          <w:ins w:id="1214" w:author="Andrew Mulya" w:date="2021-06-27T19:24:00Z"/>
          <w:lang w:val="en-US" w:eastAsia="zh-CN"/>
        </w:rPr>
        <w:pPrChange w:id="1215" w:author="Andrew Mulya" w:date="2021-06-27T19:28:00Z">
          <w:pPr>
            <w:numPr>
              <w:numId w:val="27"/>
            </w:numPr>
            <w:tabs>
              <w:tab w:val="num" w:pos="720"/>
            </w:tabs>
            <w:spacing w:line="240" w:lineRule="auto"/>
            <w:ind w:left="1440" w:hanging="360"/>
            <w:textAlignment w:val="baseline"/>
          </w:pPr>
        </w:pPrChange>
      </w:pPr>
      <w:ins w:id="1216" w:author="Andrew Mulya" w:date="2021-06-27T19:24:00Z">
        <w:r w:rsidRPr="002B1B69">
          <w:rPr>
            <w:lang w:val="en-US" w:eastAsia="zh-CN"/>
          </w:rPr>
          <w:t>Proforma</w:t>
        </w:r>
      </w:ins>
    </w:p>
    <w:p w14:paraId="4B0C6333" w14:textId="77777777" w:rsidR="00AA5525" w:rsidRPr="00AA5525" w:rsidRDefault="00AA5525">
      <w:pPr>
        <w:ind w:left="1530"/>
        <w:rPr>
          <w:ins w:id="1217" w:author="Andrew Mulya" w:date="2021-06-27T19:24:00Z"/>
          <w:lang w:val="en-US" w:eastAsia="zh-CN"/>
        </w:rPr>
        <w:pPrChange w:id="1218" w:author="Andrew Mulya" w:date="2021-06-27T19:28:00Z">
          <w:pPr>
            <w:spacing w:line="240" w:lineRule="auto"/>
            <w:ind w:left="1440" w:firstLine="0"/>
          </w:pPr>
        </w:pPrChange>
      </w:pPr>
      <w:ins w:id="1219" w:author="Andrew Mulya" w:date="2021-06-27T19:24:00Z">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35468987" w14:textId="77777777" w:rsidR="00AA5525" w:rsidRPr="00576DB4" w:rsidRDefault="00AA5525">
      <w:pPr>
        <w:numPr>
          <w:ilvl w:val="0"/>
          <w:numId w:val="39"/>
        </w:numPr>
        <w:ind w:left="2070"/>
        <w:rPr>
          <w:ins w:id="1220" w:author="Andrew Mulya" w:date="2021-06-27T19:24:00Z"/>
          <w:lang w:val="en-US" w:eastAsia="zh-CN"/>
        </w:rPr>
        <w:pPrChange w:id="1221" w:author="Andrew Mulya" w:date="2021-06-27T19:28:00Z">
          <w:pPr>
            <w:numPr>
              <w:numId w:val="28"/>
            </w:numPr>
            <w:tabs>
              <w:tab w:val="num" w:pos="720"/>
            </w:tabs>
            <w:spacing w:line="240" w:lineRule="auto"/>
            <w:ind w:left="2160" w:hanging="360"/>
            <w:textAlignment w:val="baseline"/>
          </w:pPr>
        </w:pPrChange>
      </w:pPr>
      <w:proofErr w:type="spellStart"/>
      <w:ins w:id="1222"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ins>
    </w:p>
    <w:p w14:paraId="6E16BD08" w14:textId="77777777" w:rsidR="00AA5525" w:rsidRPr="00576DB4" w:rsidRDefault="00AA5525">
      <w:pPr>
        <w:numPr>
          <w:ilvl w:val="0"/>
          <w:numId w:val="39"/>
        </w:numPr>
        <w:ind w:left="2070"/>
        <w:rPr>
          <w:ins w:id="1223" w:author="Andrew Mulya" w:date="2021-06-27T19:24:00Z"/>
          <w:lang w:val="en-US" w:eastAsia="zh-CN"/>
        </w:rPr>
        <w:pPrChange w:id="1224" w:author="Andrew Mulya" w:date="2021-06-27T19:28:00Z">
          <w:pPr>
            <w:numPr>
              <w:numId w:val="28"/>
            </w:numPr>
            <w:tabs>
              <w:tab w:val="num" w:pos="720"/>
            </w:tabs>
            <w:spacing w:line="240" w:lineRule="auto"/>
            <w:ind w:left="2160" w:hanging="360"/>
            <w:textAlignment w:val="baseline"/>
          </w:pPr>
        </w:pPrChange>
      </w:pPr>
      <w:proofErr w:type="spellStart"/>
      <w:ins w:id="1225" w:author="Andrew Mulya" w:date="2021-06-27T19:24:00Z">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ins>
    </w:p>
    <w:p w14:paraId="795ED690" w14:textId="77777777" w:rsidR="00AA5525" w:rsidRPr="00576DB4" w:rsidRDefault="00AA5525">
      <w:pPr>
        <w:numPr>
          <w:ilvl w:val="0"/>
          <w:numId w:val="39"/>
        </w:numPr>
        <w:ind w:left="2070"/>
        <w:rPr>
          <w:ins w:id="1226" w:author="Andrew Mulya" w:date="2021-06-27T19:24:00Z"/>
          <w:lang w:val="en-US" w:eastAsia="zh-CN"/>
        </w:rPr>
        <w:pPrChange w:id="1227" w:author="Andrew Mulya" w:date="2021-06-27T19:28:00Z">
          <w:pPr>
            <w:numPr>
              <w:numId w:val="28"/>
            </w:numPr>
            <w:tabs>
              <w:tab w:val="num" w:pos="720"/>
            </w:tabs>
            <w:spacing w:line="240" w:lineRule="auto"/>
            <w:ind w:left="2160" w:hanging="360"/>
            <w:textAlignment w:val="baseline"/>
          </w:pPr>
        </w:pPrChange>
      </w:pPr>
      <w:proofErr w:type="spellStart"/>
      <w:ins w:id="1228"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ins>
    </w:p>
    <w:p w14:paraId="465A397D" w14:textId="093EFC36" w:rsidR="00AA5525" w:rsidRPr="00AA5525" w:rsidRDefault="00AA5525">
      <w:pPr>
        <w:rPr>
          <w:ins w:id="1229" w:author="Andrew Mulya" w:date="2021-06-27T19:24:00Z"/>
          <w:lang w:val="en-US" w:eastAsia="zh-CN"/>
        </w:rPr>
        <w:pPrChange w:id="1230" w:author="Andrew Mulya" w:date="2021-06-27T19:28:00Z">
          <w:pPr>
            <w:spacing w:line="240" w:lineRule="auto"/>
            <w:ind w:firstLine="0"/>
            <w:jc w:val="left"/>
          </w:pPr>
        </w:pPrChange>
      </w:pPr>
    </w:p>
    <w:p w14:paraId="0E5C4EE6" w14:textId="77777777" w:rsidR="00AA5525" w:rsidRPr="002B1B69" w:rsidRDefault="00AA5525">
      <w:pPr>
        <w:numPr>
          <w:ilvl w:val="0"/>
          <w:numId w:val="35"/>
        </w:numPr>
        <w:ind w:left="1530"/>
        <w:rPr>
          <w:ins w:id="1231" w:author="Andrew Mulya" w:date="2021-06-27T19:24:00Z"/>
          <w:lang w:val="en-US" w:eastAsia="zh-CN"/>
        </w:rPr>
        <w:pPrChange w:id="1232" w:author="Andrew Mulya" w:date="2021-06-27T19:28:00Z">
          <w:pPr>
            <w:numPr>
              <w:numId w:val="29"/>
            </w:numPr>
            <w:spacing w:line="240" w:lineRule="auto"/>
            <w:ind w:left="1440" w:firstLine="0"/>
            <w:textAlignment w:val="baseline"/>
          </w:pPr>
        </w:pPrChange>
      </w:pPr>
      <w:proofErr w:type="spellStart"/>
      <w:ins w:id="1233" w:author="Andrew Mulya" w:date="2021-06-27T19:24:00Z">
        <w:r w:rsidRPr="002B1B69">
          <w:rPr>
            <w:lang w:val="en-US" w:eastAsia="zh-CN"/>
          </w:rPr>
          <w:t>Pendapatan</w:t>
        </w:r>
        <w:proofErr w:type="spellEnd"/>
      </w:ins>
    </w:p>
    <w:p w14:paraId="064B82E8" w14:textId="77777777" w:rsidR="00AA5525" w:rsidRPr="00AA5525" w:rsidRDefault="00AA5525">
      <w:pPr>
        <w:ind w:left="1530"/>
        <w:rPr>
          <w:ins w:id="1234" w:author="Andrew Mulya" w:date="2021-06-27T19:24:00Z"/>
          <w:lang w:val="en-US" w:eastAsia="zh-CN"/>
        </w:rPr>
        <w:pPrChange w:id="1235" w:author="Andrew Mulya" w:date="2021-06-27T19:28:00Z">
          <w:pPr>
            <w:spacing w:line="240" w:lineRule="auto"/>
            <w:ind w:left="1440" w:firstLine="0"/>
          </w:pPr>
        </w:pPrChange>
      </w:pPr>
      <w:proofErr w:type="spellStart"/>
      <w:ins w:id="1236" w:author="Andrew Mulya" w:date="2021-06-27T19:24:00Z">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19E9BE59" w14:textId="77777777" w:rsidR="00AA5525" w:rsidRPr="00576DB4" w:rsidRDefault="00AA5525">
      <w:pPr>
        <w:numPr>
          <w:ilvl w:val="0"/>
          <w:numId w:val="40"/>
        </w:numPr>
        <w:ind w:left="2160"/>
        <w:rPr>
          <w:ins w:id="1237" w:author="Andrew Mulya" w:date="2021-06-27T19:24:00Z"/>
          <w:lang w:val="en-US" w:eastAsia="zh-CN"/>
        </w:rPr>
        <w:pPrChange w:id="1238" w:author="Andrew Mulya" w:date="2021-06-27T19:28:00Z">
          <w:pPr>
            <w:numPr>
              <w:numId w:val="30"/>
            </w:numPr>
            <w:tabs>
              <w:tab w:val="num" w:pos="720"/>
            </w:tabs>
            <w:spacing w:line="240" w:lineRule="auto"/>
            <w:ind w:left="2160" w:hanging="360"/>
            <w:textAlignment w:val="baseline"/>
          </w:pPr>
        </w:pPrChange>
      </w:pPr>
      <w:proofErr w:type="spellStart"/>
      <w:ins w:id="1239"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ins>
    </w:p>
    <w:p w14:paraId="37381B6C" w14:textId="77777777" w:rsidR="00AA5525" w:rsidRPr="00576DB4" w:rsidRDefault="00AA5525">
      <w:pPr>
        <w:numPr>
          <w:ilvl w:val="0"/>
          <w:numId w:val="40"/>
        </w:numPr>
        <w:ind w:left="2160"/>
        <w:rPr>
          <w:ins w:id="1240" w:author="Andrew Mulya" w:date="2021-06-27T19:24:00Z"/>
          <w:lang w:val="en-US" w:eastAsia="zh-CN"/>
        </w:rPr>
        <w:pPrChange w:id="1241" w:author="Andrew Mulya" w:date="2021-06-27T19:28:00Z">
          <w:pPr>
            <w:numPr>
              <w:numId w:val="30"/>
            </w:numPr>
            <w:tabs>
              <w:tab w:val="num" w:pos="720"/>
            </w:tabs>
            <w:spacing w:line="240" w:lineRule="auto"/>
            <w:ind w:left="2160" w:hanging="360"/>
            <w:textAlignment w:val="baseline"/>
          </w:pPr>
        </w:pPrChange>
      </w:pPr>
      <w:proofErr w:type="spellStart"/>
      <w:ins w:id="1242" w:author="Andrew Mulya" w:date="2021-06-27T19:24:00Z">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ins>
    </w:p>
    <w:p w14:paraId="7E80D5D2" w14:textId="77777777" w:rsidR="00AA5525" w:rsidRPr="00576DB4" w:rsidRDefault="00AA5525">
      <w:pPr>
        <w:numPr>
          <w:ilvl w:val="0"/>
          <w:numId w:val="40"/>
        </w:numPr>
        <w:ind w:left="2160"/>
        <w:rPr>
          <w:ins w:id="1243" w:author="Andrew Mulya" w:date="2021-06-27T19:24:00Z"/>
          <w:lang w:val="en-US" w:eastAsia="zh-CN"/>
        </w:rPr>
        <w:pPrChange w:id="1244" w:author="Andrew Mulya" w:date="2021-06-27T19:28:00Z">
          <w:pPr>
            <w:numPr>
              <w:numId w:val="30"/>
            </w:numPr>
            <w:tabs>
              <w:tab w:val="num" w:pos="720"/>
            </w:tabs>
            <w:spacing w:line="240" w:lineRule="auto"/>
            <w:ind w:left="2160" w:hanging="360"/>
            <w:textAlignment w:val="baseline"/>
          </w:pPr>
        </w:pPrChange>
      </w:pPr>
      <w:proofErr w:type="spellStart"/>
      <w:ins w:id="1245" w:author="Andrew Mulya" w:date="2021-06-27T19:24:00Z">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Excel</w:t>
        </w:r>
      </w:ins>
    </w:p>
    <w:p w14:paraId="7170D212" w14:textId="4304834C" w:rsidR="00AA5525" w:rsidRPr="00576DB4" w:rsidRDefault="00AA5525">
      <w:pPr>
        <w:numPr>
          <w:ilvl w:val="0"/>
          <w:numId w:val="40"/>
        </w:numPr>
        <w:ind w:left="2160"/>
        <w:rPr>
          <w:ins w:id="1246" w:author="Andrew Mulya" w:date="2021-06-27T19:24:00Z"/>
          <w:lang w:val="en-US" w:eastAsia="zh-CN"/>
        </w:rPr>
        <w:pPrChange w:id="1247" w:author="Andrew Mulya" w:date="2021-06-27T19:29:00Z">
          <w:pPr>
            <w:spacing w:line="240" w:lineRule="auto"/>
            <w:ind w:firstLine="0"/>
            <w:jc w:val="left"/>
          </w:pPr>
        </w:pPrChange>
      </w:pPr>
      <w:proofErr w:type="spellStart"/>
      <w:ins w:id="1248" w:author="Andrew Mulya" w:date="2021-06-27T19:24:00Z">
        <w:r w:rsidRPr="00576DB4">
          <w:rPr>
            <w:lang w:val="en-US" w:eastAsia="zh-CN"/>
          </w:rPr>
          <w:lastRenderedPageBreak/>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ins>
      <w:r w:rsidR="00576DB4">
        <w:rPr>
          <w:lang w:val="en-US" w:eastAsia="zh-CN"/>
        </w:rPr>
        <w:t xml:space="preserve">diagram </w:t>
      </w:r>
      <w:proofErr w:type="spellStart"/>
      <w:r w:rsidR="00576DB4">
        <w:rPr>
          <w:lang w:val="en-US" w:eastAsia="zh-CN"/>
        </w:rPr>
        <w:t>lingkaran</w:t>
      </w:r>
      <w:proofErr w:type="spellEnd"/>
    </w:p>
    <w:p w14:paraId="1037E5E4" w14:textId="77777777" w:rsidR="00AA5525" w:rsidRPr="002B1B69" w:rsidRDefault="00AA5525">
      <w:pPr>
        <w:numPr>
          <w:ilvl w:val="0"/>
          <w:numId w:val="35"/>
        </w:numPr>
        <w:spacing w:line="240" w:lineRule="auto"/>
        <w:textAlignment w:val="baseline"/>
        <w:rPr>
          <w:ins w:id="1249" w:author="Andrew Mulya" w:date="2021-06-27T19:24:00Z"/>
          <w:color w:val="000000"/>
          <w:lang w:val="en-US" w:eastAsia="zh-CN"/>
          <w:rPrChange w:id="1250" w:author="Andrew Mulya" w:date="2021-06-27T19:29:00Z">
            <w:rPr>
              <w:ins w:id="1251" w:author="Andrew Mulya" w:date="2021-06-27T19:24:00Z"/>
              <w:lang w:val="en-US" w:eastAsia="zh-CN"/>
            </w:rPr>
          </w:rPrChange>
        </w:rPr>
        <w:pPrChange w:id="1252" w:author="Andrew Mulya" w:date="2021-06-27T19:29:00Z">
          <w:pPr>
            <w:numPr>
              <w:numId w:val="31"/>
            </w:numPr>
            <w:spacing w:line="240" w:lineRule="auto"/>
            <w:ind w:firstLine="0"/>
            <w:textAlignment w:val="baseline"/>
          </w:pPr>
        </w:pPrChange>
      </w:pPr>
      <w:ins w:id="1253" w:author="Andrew Mulya" w:date="2021-06-27T19:24:00Z">
        <w:r w:rsidRPr="002B1B69">
          <w:rPr>
            <w:i/>
            <w:iCs/>
            <w:color w:val="000000"/>
            <w:lang w:val="en-US" w:eastAsia="zh-CN"/>
            <w:rPrChange w:id="1254" w:author="Andrew Mulya" w:date="2021-06-27T19:29:00Z">
              <w:rPr>
                <w:lang w:val="en-US" w:eastAsia="zh-CN"/>
              </w:rPr>
            </w:rPrChange>
          </w:rPr>
          <w:t>Customer</w:t>
        </w:r>
      </w:ins>
    </w:p>
    <w:p w14:paraId="4B7B1E4A" w14:textId="77777777" w:rsidR="00AA5525" w:rsidRPr="00AA5525" w:rsidRDefault="00AA5525">
      <w:pPr>
        <w:ind w:left="1530"/>
        <w:rPr>
          <w:ins w:id="1255" w:author="Andrew Mulya" w:date="2021-06-27T19:24:00Z"/>
          <w:lang w:val="en-US" w:eastAsia="zh-CN"/>
        </w:rPr>
        <w:pPrChange w:id="1256" w:author="Andrew Mulya" w:date="2021-06-27T19:29:00Z">
          <w:pPr>
            <w:spacing w:line="240" w:lineRule="auto"/>
            <w:ind w:left="1440" w:firstLine="0"/>
          </w:pPr>
        </w:pPrChange>
      </w:pPr>
      <w:proofErr w:type="spellStart"/>
      <w:ins w:id="1257" w:author="Andrew Mulya" w:date="2021-06-27T19:24:00Z">
        <w:r w:rsidRPr="00AA5525">
          <w:rPr>
            <w:lang w:val="en-US" w:eastAsia="zh-CN"/>
          </w:rPr>
          <w:t>Fitur</w:t>
        </w:r>
        <w:proofErr w:type="spellEnd"/>
        <w:r w:rsidRPr="00AA5525">
          <w:rPr>
            <w:lang w:val="en-US" w:eastAsia="zh-CN"/>
          </w:rPr>
          <w:t xml:space="preserve">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ins>
    </w:p>
    <w:p w14:paraId="4D45DB24" w14:textId="77777777" w:rsidR="00AA5525" w:rsidRPr="002B1B69" w:rsidRDefault="00AA5525">
      <w:pPr>
        <w:numPr>
          <w:ilvl w:val="0"/>
          <w:numId w:val="36"/>
        </w:numPr>
        <w:ind w:left="2160"/>
        <w:rPr>
          <w:ins w:id="1258" w:author="Andrew Mulya" w:date="2021-06-27T19:24:00Z"/>
          <w:lang w:val="en-US" w:eastAsia="zh-CN"/>
        </w:rPr>
        <w:pPrChange w:id="1259" w:author="Andrew Mulya" w:date="2021-06-27T19:29:00Z">
          <w:pPr>
            <w:numPr>
              <w:numId w:val="32"/>
            </w:numPr>
            <w:tabs>
              <w:tab w:val="num" w:pos="720"/>
            </w:tabs>
            <w:spacing w:line="240" w:lineRule="auto"/>
            <w:ind w:left="2160" w:hanging="360"/>
            <w:textAlignment w:val="baseline"/>
          </w:pPr>
        </w:pPrChange>
      </w:pPr>
      <w:proofErr w:type="spellStart"/>
      <w:ins w:id="1260" w:author="Andrew Mulya" w:date="2021-06-27T19:24:00Z">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ins>
    </w:p>
    <w:p w14:paraId="0BF4E141" w14:textId="77777777" w:rsidR="00AA5525" w:rsidRPr="002B1B69" w:rsidRDefault="00AA5525">
      <w:pPr>
        <w:numPr>
          <w:ilvl w:val="0"/>
          <w:numId w:val="36"/>
        </w:numPr>
        <w:ind w:left="2160"/>
        <w:rPr>
          <w:ins w:id="1261" w:author="Andrew Mulya" w:date="2021-06-27T19:24:00Z"/>
          <w:lang w:val="en-US" w:eastAsia="zh-CN"/>
        </w:rPr>
        <w:pPrChange w:id="1262" w:author="Andrew Mulya" w:date="2021-06-27T19:29:00Z">
          <w:pPr>
            <w:numPr>
              <w:numId w:val="32"/>
            </w:numPr>
            <w:tabs>
              <w:tab w:val="num" w:pos="720"/>
            </w:tabs>
            <w:spacing w:line="240" w:lineRule="auto"/>
            <w:ind w:left="2160" w:hanging="360"/>
            <w:textAlignment w:val="baseline"/>
          </w:pPr>
        </w:pPrChange>
      </w:pPr>
      <w:proofErr w:type="spellStart"/>
      <w:ins w:id="1263" w:author="Andrew Mulya" w:date="2021-06-27T19:24:00Z">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ins>
    </w:p>
    <w:p w14:paraId="4C7220AD" w14:textId="77777777" w:rsidR="00AA5525" w:rsidRPr="002B1B69" w:rsidRDefault="00AA5525">
      <w:pPr>
        <w:numPr>
          <w:ilvl w:val="0"/>
          <w:numId w:val="36"/>
        </w:numPr>
        <w:ind w:left="2160"/>
        <w:rPr>
          <w:ins w:id="1264" w:author="Andrew Mulya" w:date="2021-06-27T19:24:00Z"/>
          <w:lang w:val="en-US" w:eastAsia="zh-CN"/>
        </w:rPr>
        <w:pPrChange w:id="1265" w:author="Andrew Mulya" w:date="2021-06-27T19:29:00Z">
          <w:pPr>
            <w:numPr>
              <w:numId w:val="32"/>
            </w:numPr>
            <w:tabs>
              <w:tab w:val="num" w:pos="720"/>
            </w:tabs>
            <w:spacing w:line="240" w:lineRule="auto"/>
            <w:ind w:left="2160" w:hanging="360"/>
            <w:textAlignment w:val="baseline"/>
          </w:pPr>
        </w:pPrChange>
      </w:pPr>
      <w:proofErr w:type="spellStart"/>
      <w:ins w:id="1266" w:author="Andrew Mulya" w:date="2021-06-27T19:24:00Z">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ins>
    </w:p>
    <w:p w14:paraId="515C712D" w14:textId="77777777" w:rsidR="00AA5525" w:rsidRPr="00AA5525" w:rsidRDefault="00AA5525" w:rsidP="00AA5525">
      <w:pPr>
        <w:spacing w:line="240" w:lineRule="auto"/>
        <w:ind w:firstLine="0"/>
        <w:jc w:val="left"/>
        <w:rPr>
          <w:ins w:id="1267" w:author="Andrew Mulya" w:date="2021-06-27T19:24:00Z"/>
          <w:lang w:val="en-US" w:eastAsia="zh-CN"/>
        </w:rPr>
      </w:pPr>
    </w:p>
    <w:p w14:paraId="3A2D38CD" w14:textId="583566F5" w:rsidR="00AA227D" w:rsidDel="00AA5525" w:rsidRDefault="00425617" w:rsidP="00557D61">
      <w:pPr>
        <w:rPr>
          <w:del w:id="1268" w:author="Andrew Mulya" w:date="2021-06-27T19:24:00Z"/>
        </w:rPr>
      </w:pPr>
      <w:del w:id="1269" w:author="Andrew Mulya" w:date="2021-06-27T19:24:00Z">
        <w:r w:rsidDel="00AA5525">
          <w:delText xml:space="preserve">Proses implementasi proyek capstone ini berjalan sesuai dengan perencanaan dan desain pada dokumen C250 dengan beberapa perubahan dan tambahan. Terdapat tambahan fitur pendapatan untuk menampilkan rekap pendapatan dari faktur dan penambahan fitur proforma untuk simulasi harga sebelum faktur dibuat. </w:delText>
        </w:r>
      </w:del>
    </w:p>
    <w:p w14:paraId="73E8DB19" w14:textId="44935F59" w:rsidR="00AA227D" w:rsidDel="00AA5525" w:rsidRDefault="00425617" w:rsidP="00557D61">
      <w:pPr>
        <w:rPr>
          <w:del w:id="1270" w:author="Andrew Mulya" w:date="2021-06-27T19:24:00Z"/>
        </w:rPr>
      </w:pPr>
      <w:del w:id="1271" w:author="Andrew Mulya" w:date="2021-06-27T19:24:00Z">
        <w:r w:rsidDel="00AA5525">
          <w:tab/>
          <w:delText xml:space="preserve">Penambahan fitur pendapatan berupa halaman yang menampilkan rekap data hasil penjualan dalam bentuk grafik menggunakan chart.js. Sedangkan fitur proforma berupa halaman pembuatan faktur sama seperti fitur faktur tetapi hanya berupa simulasi dan tidak mengurangi stok. </w:delText>
        </w:r>
      </w:del>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0F9C6B15" w:rsidR="00AA227D" w:rsidRDefault="00425617" w:rsidP="00847D3F">
      <w:pPr>
        <w:pStyle w:val="Heading1"/>
      </w:pPr>
      <w:bookmarkStart w:id="1272" w:name="_Toc76032415"/>
      <w:r>
        <w:t>PENGUJIAN DAN ANALISIS</w:t>
      </w:r>
      <w:bookmarkEnd w:id="1272"/>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bookmarkStart w:id="1273" w:name="_Toc75881075"/>
      <w:bookmarkStart w:id="1274" w:name="_Toc75881256"/>
      <w:bookmarkStart w:id="1275" w:name="_Toc75881303"/>
      <w:bookmarkStart w:id="1276" w:name="_Toc75886470"/>
      <w:bookmarkStart w:id="1277" w:name="_Toc75886897"/>
      <w:bookmarkStart w:id="1278" w:name="_Toc75956838"/>
      <w:bookmarkStart w:id="1279" w:name="_Toc75958177"/>
      <w:bookmarkStart w:id="1280" w:name="_Toc75958245"/>
      <w:bookmarkStart w:id="1281" w:name="_Toc76020257"/>
      <w:bookmarkStart w:id="1282" w:name="_Toc76027009"/>
      <w:bookmarkStart w:id="1283" w:name="_Toc76027165"/>
      <w:bookmarkStart w:id="1284" w:name="_Toc76028383"/>
      <w:bookmarkStart w:id="1285" w:name="_Toc76028553"/>
      <w:bookmarkStart w:id="1286" w:name="_Toc76028608"/>
      <w:bookmarkStart w:id="1287" w:name="_Toc76028675"/>
      <w:bookmarkStart w:id="1288" w:name="_Toc76028730"/>
      <w:bookmarkStart w:id="1289" w:name="_Toc76028785"/>
      <w:bookmarkStart w:id="1290" w:name="_Toc76028840"/>
      <w:bookmarkStart w:id="1291" w:name="_Toc76028895"/>
      <w:bookmarkStart w:id="1292" w:name="_Toc76028987"/>
      <w:bookmarkStart w:id="1293" w:name="_Toc76032416"/>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p>
    <w:p w14:paraId="196C2914" w14:textId="4A9D81F8" w:rsidR="00552D5F" w:rsidRDefault="00425617" w:rsidP="00552D5F">
      <w:pPr>
        <w:pStyle w:val="Heading2"/>
      </w:pPr>
      <w:bookmarkStart w:id="1294" w:name="_Toc76032417"/>
      <w:r>
        <w:t>Metode Pengujia</w:t>
      </w:r>
      <w:r w:rsidR="00552D5F">
        <w:rPr>
          <w:lang w:val="en-US"/>
        </w:rPr>
        <w:t>n</w:t>
      </w:r>
      <w:bookmarkEnd w:id="1294"/>
    </w:p>
    <w:p w14:paraId="64EAFFFE" w14:textId="77777777" w:rsidR="00552D5F" w:rsidRPr="00552D5F" w:rsidRDefault="00552D5F" w:rsidP="00552D5F">
      <w:pPr>
        <w:pStyle w:val="ListParagraph"/>
        <w:keepNext/>
        <w:numPr>
          <w:ilvl w:val="0"/>
          <w:numId w:val="38"/>
        </w:numPr>
        <w:contextualSpacing w:val="0"/>
        <w:outlineLvl w:val="2"/>
        <w:rPr>
          <w:b/>
          <w:i/>
          <w:vanish/>
        </w:rPr>
      </w:pPr>
      <w:bookmarkStart w:id="1295" w:name="_Toc75881077"/>
      <w:bookmarkStart w:id="1296" w:name="_Toc75881258"/>
      <w:bookmarkStart w:id="1297" w:name="_Toc75881305"/>
      <w:bookmarkStart w:id="1298" w:name="_Toc75886472"/>
      <w:bookmarkStart w:id="1299" w:name="_Toc75886899"/>
      <w:bookmarkStart w:id="1300" w:name="_Toc75956840"/>
      <w:bookmarkStart w:id="1301" w:name="_Toc75958179"/>
      <w:bookmarkStart w:id="1302" w:name="_Toc75958247"/>
      <w:bookmarkStart w:id="1303" w:name="_Toc76020259"/>
      <w:bookmarkStart w:id="1304" w:name="_Toc76027011"/>
      <w:bookmarkStart w:id="1305" w:name="_Toc76027167"/>
      <w:bookmarkStart w:id="1306" w:name="_Toc76028385"/>
      <w:bookmarkStart w:id="1307" w:name="_Toc76028555"/>
      <w:bookmarkStart w:id="1308" w:name="_Toc76028610"/>
      <w:bookmarkStart w:id="1309" w:name="_Toc76028677"/>
      <w:bookmarkStart w:id="1310" w:name="_Toc76028732"/>
      <w:bookmarkStart w:id="1311" w:name="_Toc76028787"/>
      <w:bookmarkStart w:id="1312" w:name="_Toc76028842"/>
      <w:bookmarkStart w:id="1313" w:name="_Toc76028897"/>
      <w:bookmarkStart w:id="1314" w:name="_Toc76028989"/>
      <w:bookmarkStart w:id="1315" w:name="_Toc76032418"/>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p>
    <w:p w14:paraId="0B94EF39" w14:textId="77777777" w:rsidR="00552D5F" w:rsidRPr="00552D5F" w:rsidRDefault="00552D5F" w:rsidP="00552D5F">
      <w:pPr>
        <w:pStyle w:val="ListParagraph"/>
        <w:keepNext/>
        <w:numPr>
          <w:ilvl w:val="1"/>
          <w:numId w:val="38"/>
        </w:numPr>
        <w:contextualSpacing w:val="0"/>
        <w:outlineLvl w:val="2"/>
        <w:rPr>
          <w:b/>
          <w:i/>
          <w:vanish/>
        </w:rPr>
      </w:pPr>
      <w:bookmarkStart w:id="1316" w:name="_Toc75881078"/>
      <w:bookmarkStart w:id="1317" w:name="_Toc75881259"/>
      <w:bookmarkStart w:id="1318" w:name="_Toc75881306"/>
      <w:bookmarkStart w:id="1319" w:name="_Toc75886473"/>
      <w:bookmarkStart w:id="1320" w:name="_Toc75886900"/>
      <w:bookmarkStart w:id="1321" w:name="_Toc75956841"/>
      <w:bookmarkStart w:id="1322" w:name="_Toc75958180"/>
      <w:bookmarkStart w:id="1323" w:name="_Toc75958248"/>
      <w:bookmarkStart w:id="1324" w:name="_Toc76020260"/>
      <w:bookmarkStart w:id="1325" w:name="_Toc76027012"/>
      <w:bookmarkStart w:id="1326" w:name="_Toc76027168"/>
      <w:bookmarkStart w:id="1327" w:name="_Toc76028386"/>
      <w:bookmarkStart w:id="1328" w:name="_Toc76028556"/>
      <w:bookmarkStart w:id="1329" w:name="_Toc76028611"/>
      <w:bookmarkStart w:id="1330" w:name="_Toc76028678"/>
      <w:bookmarkStart w:id="1331" w:name="_Toc76028733"/>
      <w:bookmarkStart w:id="1332" w:name="_Toc76028788"/>
      <w:bookmarkStart w:id="1333" w:name="_Toc76028843"/>
      <w:bookmarkStart w:id="1334" w:name="_Toc76028898"/>
      <w:bookmarkStart w:id="1335" w:name="_Toc76028990"/>
      <w:bookmarkStart w:id="1336" w:name="_Toc76032419"/>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p>
    <w:p w14:paraId="24AF6213" w14:textId="0FE90DF2" w:rsidR="00AA227D" w:rsidRPr="00A73865" w:rsidRDefault="00425617" w:rsidP="000C0251">
      <w:pPr>
        <w:pStyle w:val="Heading3"/>
      </w:pPr>
      <w:bookmarkStart w:id="1337" w:name="_Toc76032420"/>
      <w:r w:rsidRPr="00A73865">
        <w:t>Back-end</w:t>
      </w:r>
      <w:bookmarkEnd w:id="1337"/>
    </w:p>
    <w:p w14:paraId="7752397B" w14:textId="1E365CF5" w:rsidR="00AA227D" w:rsidRDefault="00425617" w:rsidP="00616473">
      <w:pPr>
        <w:keepNext/>
        <w:ind w:left="990"/>
      </w:pPr>
      <w:r>
        <w:t xml:space="preserve">Metode pengujian yang dilakukan untuk bagian </w:t>
      </w:r>
      <w:r>
        <w:rPr>
          <w:i/>
        </w:rPr>
        <w:t>back</w:t>
      </w:r>
      <w:r>
        <w:t>-</w:t>
      </w:r>
      <w:r>
        <w:rPr>
          <w:i/>
        </w:rPr>
        <w:t>end</w:t>
      </w:r>
      <w:r>
        <w:t xml:space="preserve"> adalah metode </w:t>
      </w:r>
      <w:r>
        <w:rPr>
          <w:i/>
        </w:rPr>
        <w:t>whitebox testing</w:t>
      </w:r>
      <w:r>
        <w:t xml:space="preserve">. Metode ini melakukan pengujian suatu sistem atau </w:t>
      </w:r>
      <w:r>
        <w:rPr>
          <w:i/>
        </w:rPr>
        <w:t>software</w:t>
      </w:r>
      <w:r>
        <w:t xml:space="preserve"> yang dilakukan oleh </w:t>
      </w:r>
      <w:r>
        <w:rPr>
          <w:i/>
        </w:rPr>
        <w:t>software developer</w:t>
      </w:r>
      <w:r>
        <w:t xml:space="preserve"> atau pengembang untuk memeriksa dan menganalisa kode program yang dibuat terdapat kesalahan atau tidak dan dapat berfungsi sesuai dengan yang diharapkan. Pengujian ini membutuhkan penguji yang mengetahui secara penuh mengenai cara kerja </w:t>
      </w:r>
      <w:r>
        <w:rPr>
          <w:i/>
        </w:rPr>
        <w:t>source code</w:t>
      </w:r>
      <w:r>
        <w:t xml:space="preserve"> program khususnya pada logika dan struktur kode. Pengujian ini berfokus pada </w:t>
      </w:r>
      <w:r>
        <w:rPr>
          <w:i/>
        </w:rPr>
        <w:t xml:space="preserve">source code </w:t>
      </w:r>
      <w:r>
        <w:t xml:space="preserve">program dan mengabaikan tampilan atau </w:t>
      </w:r>
      <w:r>
        <w:rPr>
          <w:i/>
        </w:rPr>
        <w:t>user interface</w:t>
      </w:r>
      <w:r>
        <w:t xml:space="preserve"> sistem.</w:t>
      </w:r>
    </w:p>
    <w:p w14:paraId="287427EF" w14:textId="77777777" w:rsidR="00AA227D" w:rsidRDefault="00AA227D">
      <w:pPr>
        <w:keepNext/>
        <w:ind w:left="720"/>
      </w:pPr>
    </w:p>
    <w:p w14:paraId="0B2CC63B" w14:textId="19E8F33C" w:rsidR="00AA227D" w:rsidRPr="00A73865" w:rsidRDefault="00425617" w:rsidP="000C0251">
      <w:pPr>
        <w:pStyle w:val="Heading3"/>
      </w:pPr>
      <w:bookmarkStart w:id="1338" w:name="_Toc76032421"/>
      <w:r w:rsidRPr="00A73865">
        <w:t>Front-end</w:t>
      </w:r>
      <w:bookmarkEnd w:id="1338"/>
    </w:p>
    <w:p w14:paraId="4FBD8712" w14:textId="77777777" w:rsidR="00AA227D" w:rsidRDefault="00425617" w:rsidP="00616473">
      <w:pPr>
        <w:keepNext/>
        <w:ind w:left="1080" w:firstLine="720"/>
      </w:pPr>
      <w:r>
        <w:t xml:space="preserve">Metode pengujian yang dilakukan untuk proyek capstone ini khususnya pada bagian </w:t>
      </w:r>
      <w:r>
        <w:rPr>
          <w:i/>
        </w:rPr>
        <w:t>front</w:t>
      </w:r>
      <w:r>
        <w:t>-</w:t>
      </w:r>
      <w:r>
        <w:rPr>
          <w:i/>
        </w:rPr>
        <w:t>end</w:t>
      </w:r>
      <w:r>
        <w:t xml:space="preserve">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31801E18" w:rsidR="00AA227D" w:rsidRPr="00A73865" w:rsidRDefault="00425617" w:rsidP="000C0251">
      <w:pPr>
        <w:pStyle w:val="Heading3"/>
      </w:pPr>
      <w:bookmarkStart w:id="1339" w:name="_Toc76032422"/>
      <w:r w:rsidRPr="00A73865">
        <w:t>User Experience</w:t>
      </w:r>
      <w:bookmarkEnd w:id="1339"/>
    </w:p>
    <w:p w14:paraId="6EB8D679" w14:textId="38488C62" w:rsidR="00AA227D" w:rsidRDefault="00425617" w:rsidP="00616473">
      <w:pPr>
        <w:keepNext/>
        <w:ind w:left="990" w:firstLine="709"/>
      </w:pPr>
      <w:r>
        <w:t xml:space="preserve">Metode pengujian untuk </w:t>
      </w:r>
      <w:r>
        <w:rPr>
          <w:i/>
        </w:rPr>
        <w:t>user experience</w:t>
      </w:r>
      <w:r>
        <w:t xml:space="preserve"> menggunakan evaluasi SUS (</w:t>
      </w:r>
      <w:r>
        <w:rPr>
          <w:i/>
        </w:rPr>
        <w:t>System Usability Scale</w:t>
      </w:r>
      <w:r>
        <w:t xml:space="preserve">) untuk melakukan </w:t>
      </w:r>
      <w:r>
        <w:rPr>
          <w:i/>
        </w:rPr>
        <w:t>usability testing</w:t>
      </w:r>
      <w:r>
        <w:t xml:space="preserve">. SUS merupakan salah satu alat pengujian </w:t>
      </w:r>
      <w:r>
        <w:rPr>
          <w:i/>
        </w:rPr>
        <w:t>usability</w:t>
      </w:r>
      <w:r>
        <w:t xml:space="preserve"> yang dikembangkann oleh John Brooke pada tahun 1986. SUS dapat digunakan untuk menilai kegunaan berbagai produk dan layanan. Penulis menggunakan </w:t>
      </w:r>
      <w:r>
        <w:lastRenderedPageBreak/>
        <w:t>SUS karena responden dapat dengan 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1340" w:name="_Toc76032423"/>
      <w:r>
        <w:t>Pengujian Sistem Pemasaran SIGAP</w:t>
      </w:r>
      <w:bookmarkEnd w:id="1340"/>
    </w:p>
    <w:p w14:paraId="44AAB047" w14:textId="77777777" w:rsidR="00AA227D" w:rsidRDefault="00425617" w:rsidP="00616473">
      <w:pPr>
        <w:keepNext/>
        <w:ind w:left="990" w:firstLine="709"/>
      </w:pPr>
      <w:r w:rsidRPr="00616473">
        <w:t>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1341" w:name="_Toc76032424"/>
      <w:r>
        <w:t>Proses Pengujian</w:t>
      </w:r>
      <w:bookmarkEnd w:id="1341"/>
    </w:p>
    <w:p w14:paraId="2D4731C0" w14:textId="77777777" w:rsidR="00616473" w:rsidRPr="00616473" w:rsidRDefault="00616473" w:rsidP="00616473">
      <w:pPr>
        <w:pStyle w:val="ListParagraph"/>
        <w:keepNext/>
        <w:numPr>
          <w:ilvl w:val="1"/>
          <w:numId w:val="38"/>
        </w:numPr>
        <w:contextualSpacing w:val="0"/>
        <w:outlineLvl w:val="2"/>
        <w:rPr>
          <w:b/>
          <w:vanish/>
        </w:rPr>
      </w:pPr>
      <w:bookmarkStart w:id="1342" w:name="_Toc76020266"/>
      <w:bookmarkStart w:id="1343" w:name="_Toc76027018"/>
      <w:bookmarkStart w:id="1344" w:name="_Toc76027174"/>
      <w:bookmarkStart w:id="1345" w:name="_Toc76028392"/>
      <w:bookmarkStart w:id="1346" w:name="_Toc76028562"/>
      <w:bookmarkStart w:id="1347" w:name="_Toc76028617"/>
      <w:bookmarkStart w:id="1348" w:name="_Toc76028684"/>
      <w:bookmarkStart w:id="1349" w:name="_Toc76028739"/>
      <w:bookmarkStart w:id="1350" w:name="_Toc76028794"/>
      <w:bookmarkStart w:id="1351" w:name="_Toc76028849"/>
      <w:bookmarkStart w:id="1352" w:name="_Toc76028904"/>
      <w:bookmarkStart w:id="1353" w:name="_Toc76028996"/>
      <w:bookmarkStart w:id="1354" w:name="_Toc76032425"/>
      <w:bookmarkEnd w:id="1342"/>
      <w:bookmarkEnd w:id="1343"/>
      <w:bookmarkEnd w:id="1344"/>
      <w:bookmarkEnd w:id="1345"/>
      <w:bookmarkEnd w:id="1346"/>
      <w:bookmarkEnd w:id="1347"/>
      <w:bookmarkEnd w:id="1348"/>
      <w:bookmarkEnd w:id="1349"/>
      <w:bookmarkEnd w:id="1350"/>
      <w:bookmarkEnd w:id="1351"/>
      <w:bookmarkEnd w:id="1352"/>
      <w:bookmarkEnd w:id="1353"/>
      <w:bookmarkEnd w:id="1354"/>
    </w:p>
    <w:p w14:paraId="42E40328" w14:textId="25972569" w:rsidR="00AA227D" w:rsidRPr="00F1105B" w:rsidRDefault="00F1105B" w:rsidP="00616473">
      <w:pPr>
        <w:pStyle w:val="Heading3"/>
        <w:rPr>
          <w:i/>
          <w:iCs/>
        </w:rPr>
      </w:pPr>
      <w:bookmarkStart w:id="1355" w:name="_Toc76032426"/>
      <w:r w:rsidRPr="00F1105B">
        <w:rPr>
          <w:i/>
          <w:iCs/>
          <w:lang w:val="en-US"/>
        </w:rPr>
        <w:t>Blackbox Testing</w:t>
      </w:r>
      <w:bookmarkEnd w:id="1355"/>
    </w:p>
    <w:p w14:paraId="4059E8C7" w14:textId="6D3770C7" w:rsidR="00AA227D" w:rsidRDefault="00425617" w:rsidP="00616473">
      <w:pPr>
        <w:ind w:left="990"/>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xml:space="preserve">). Penguji diminta untuk melakukan setiap skenario yang mungkin terjadi dalam alur bisnis dan menguji apakah keluaran yang dihasilkan sesuai dengan keluaran yang diharapkan. Berikut merupakan </w:t>
      </w:r>
      <w:r>
        <w:rPr>
          <w:i/>
        </w:rPr>
        <w:t>test case</w:t>
      </w:r>
      <w:r>
        <w:t xml:space="preserve"> yang dilakukan :</w:t>
      </w:r>
    </w:p>
    <w:p w14:paraId="59857E53" w14:textId="77777777" w:rsidR="002B14FA" w:rsidRDefault="002B14FA" w:rsidP="00616473">
      <w:pPr>
        <w:ind w:left="990"/>
      </w:pPr>
    </w:p>
    <w:p w14:paraId="10E54D11" w14:textId="37008D27" w:rsidR="002B14FA" w:rsidRDefault="002B14FA" w:rsidP="002B14FA">
      <w:pPr>
        <w:pStyle w:val="Caption"/>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w:t>
      </w:r>
      <w:r w:rsidR="00E1731E">
        <w:fldChar w:fldCharType="end"/>
      </w:r>
      <w:r w:rsidRPr="002B14FA">
        <w:rPr>
          <w:i/>
        </w:rPr>
        <w:t xml:space="preserve"> </w:t>
      </w:r>
      <w:r>
        <w:rPr>
          <w:i/>
        </w:rPr>
        <w:t xml:space="preserve">Test Case </w:t>
      </w:r>
      <w:r>
        <w:t xml:space="preserve">Halaman </w:t>
      </w:r>
      <w:r>
        <w:rPr>
          <w:i/>
        </w:rPr>
        <w:t xml:space="preserve">Index </w:t>
      </w:r>
      <w:r>
        <w:t>Proforma</w:t>
      </w:r>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lastRenderedPageBreak/>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77777777" w:rsidR="00AA227D" w:rsidRDefault="00425617" w:rsidP="0058768A">
            <w:pPr>
              <w:pStyle w:val="TableBody"/>
            </w:pPr>
            <w:r>
              <w:t>Menekan tombol “Reset”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lastRenderedPageBreak/>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7777777" w:rsidR="00AA227D" w:rsidRDefault="00425617" w:rsidP="0058768A">
            <w:pPr>
              <w:pStyle w:val="TableBody"/>
            </w:pPr>
            <w:r>
              <w:t>Menuju ke halaman edit proforma</w:t>
            </w:r>
          </w:p>
        </w:tc>
        <w:tc>
          <w:tcPr>
            <w:tcW w:w="1838" w:type="dxa"/>
            <w:shd w:val="clear" w:color="auto" w:fill="auto"/>
            <w:tcMar>
              <w:top w:w="100" w:type="dxa"/>
              <w:left w:w="100" w:type="dxa"/>
              <w:bottom w:w="100" w:type="dxa"/>
              <w:right w:w="100" w:type="dxa"/>
            </w:tcMar>
          </w:tcPr>
          <w:p w14:paraId="72A1B111" w14:textId="77777777" w:rsidR="00AA227D" w:rsidRDefault="00425617" w:rsidP="0058768A">
            <w:pPr>
              <w:pStyle w:val="TableBody"/>
            </w:pPr>
            <w:r>
              <w:t>Menuju ke halaman edit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41BE15FD" w:rsidR="002B14FA" w:rsidRDefault="002B14FA" w:rsidP="002B14FA">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2</w:t>
      </w:r>
      <w:r w:rsidR="00E1731E">
        <w:fldChar w:fldCharType="end"/>
      </w:r>
      <w:r w:rsidRPr="002B14FA">
        <w:rPr>
          <w:i/>
        </w:rPr>
        <w:t xml:space="preserve"> </w:t>
      </w:r>
      <w:r>
        <w:rPr>
          <w:i/>
        </w:rPr>
        <w:t xml:space="preserve">Test Case </w:t>
      </w:r>
      <w:r>
        <w:t>Halaman Tambah</w:t>
      </w:r>
      <w:r>
        <w:rPr>
          <w:i/>
        </w:rPr>
        <w:t xml:space="preserve"> </w:t>
      </w:r>
      <w:r>
        <w:t>Proforma</w:t>
      </w:r>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lastRenderedPageBreak/>
              <w:t>Menambah proforma dengan data yang kurang</w:t>
            </w:r>
          </w:p>
        </w:tc>
        <w:tc>
          <w:tcPr>
            <w:tcW w:w="1663" w:type="dxa"/>
            <w:shd w:val="clear" w:color="auto" w:fill="auto"/>
            <w:tcMar>
              <w:top w:w="100" w:type="dxa"/>
              <w:left w:w="100" w:type="dxa"/>
              <w:bottom w:w="100" w:type="dxa"/>
              <w:right w:w="100" w:type="dxa"/>
            </w:tcMar>
          </w:tcPr>
          <w:p w14:paraId="642EAA14" w14:textId="77777777" w:rsidR="00AA227D" w:rsidRDefault="00425617" w:rsidP="00552D5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7F0A412C" w14:textId="77777777" w:rsidR="00D51E4A" w:rsidRDefault="00D51E4A" w:rsidP="00D51E4A">
      <w:pPr>
        <w:pStyle w:val="Caption"/>
        <w:keepNext/>
      </w:pPr>
    </w:p>
    <w:p w14:paraId="3A608055" w14:textId="75C0FE3E" w:rsidR="002B14FA" w:rsidRPr="00D51E4A" w:rsidRDefault="002B14FA" w:rsidP="002B14FA">
      <w:pPr>
        <w:pStyle w:val="Caption"/>
        <w:keepNext/>
        <w:rPr>
          <w:lang w:val="en-ID"/>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3</w:t>
      </w:r>
      <w:r w:rsidR="00E1731E">
        <w:fldChar w:fldCharType="end"/>
      </w:r>
      <w:r w:rsidRPr="002B14FA">
        <w:rPr>
          <w:i/>
        </w:rPr>
        <w:t xml:space="preserve"> </w:t>
      </w:r>
      <w:r>
        <w:rPr>
          <w:i/>
        </w:rPr>
        <w:t xml:space="preserve">Test Case </w:t>
      </w:r>
      <w:r>
        <w:t>Halaman Detail</w:t>
      </w:r>
      <w:r>
        <w:rPr>
          <w:i/>
        </w:rPr>
        <w:t xml:space="preserve"> </w:t>
      </w:r>
      <w:r>
        <w:t>Proforma</w:t>
      </w:r>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lastRenderedPageBreak/>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77777777" w:rsidR="002B14FA" w:rsidRDefault="002B14FA" w:rsidP="00D51E4A">
      <w:pPr>
        <w:pStyle w:val="Caption"/>
        <w:keepNext/>
      </w:pPr>
    </w:p>
    <w:p w14:paraId="67F593DD" w14:textId="5586E13A" w:rsidR="002B14FA" w:rsidRPr="002B14FA" w:rsidRDefault="002B14FA" w:rsidP="002B14FA">
      <w:pPr>
        <w:pStyle w:val="Caption"/>
        <w:keepNext/>
        <w:rPr>
          <w:lang w:val="en-US"/>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4</w:t>
      </w:r>
      <w:r w:rsidR="00E1731E">
        <w:fldChar w:fldCharType="end"/>
      </w:r>
      <w:r>
        <w:rPr>
          <w:lang w:val="en-US"/>
        </w:rPr>
        <w:t xml:space="preserve"> </w:t>
      </w:r>
      <w:r>
        <w:rPr>
          <w:i/>
        </w:rPr>
        <w:t xml:space="preserve">Test Case </w:t>
      </w:r>
      <w:r>
        <w:t xml:space="preserve">Halaman </w:t>
      </w:r>
      <w:r>
        <w:rPr>
          <w:i/>
        </w:rPr>
        <w:t>Dashboard</w:t>
      </w:r>
      <w:r>
        <w:t xml:space="preserve"> </w:t>
      </w:r>
      <w:r>
        <w:rPr>
          <w:lang w:val="en-ID"/>
        </w:rPr>
        <w:t xml:space="preserve"> </w:t>
      </w:r>
      <w:r>
        <w:t>Faktur</w:t>
      </w:r>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lastRenderedPageBreak/>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lastRenderedPageBreak/>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77777777" w:rsidR="00AA227D" w:rsidRDefault="00425617" w:rsidP="008D37BF">
            <w:pPr>
              <w:pStyle w:val="TableBody"/>
            </w:pPr>
            <w:r>
              <w:t>Menuju ke halaman edit faktur</w:t>
            </w:r>
          </w:p>
        </w:tc>
        <w:tc>
          <w:tcPr>
            <w:tcW w:w="1890" w:type="dxa"/>
            <w:shd w:val="clear" w:color="auto" w:fill="auto"/>
            <w:tcMar>
              <w:top w:w="100" w:type="dxa"/>
              <w:left w:w="100" w:type="dxa"/>
              <w:bottom w:w="100" w:type="dxa"/>
              <w:right w:w="100" w:type="dxa"/>
            </w:tcMar>
          </w:tcPr>
          <w:p w14:paraId="502C9E2E" w14:textId="77777777" w:rsidR="00AA227D" w:rsidRDefault="00425617" w:rsidP="008D37BF">
            <w:pPr>
              <w:pStyle w:val="TableBody"/>
            </w:pPr>
            <w:r>
              <w:t>Menuju ke halaman edit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38B5505E" w14:textId="77777777" w:rsidR="00B80969" w:rsidRDefault="00B80969" w:rsidP="00B80969">
      <w:pPr>
        <w:pStyle w:val="Caption"/>
        <w:keepNext/>
      </w:pPr>
    </w:p>
    <w:p w14:paraId="1346F08C" w14:textId="7685DAD1" w:rsidR="00B80969" w:rsidRDefault="00B80969" w:rsidP="00B80969">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5</w:t>
      </w:r>
      <w:r w:rsidR="00E1731E">
        <w:fldChar w:fldCharType="end"/>
      </w:r>
      <w:r w:rsidRPr="00B80969">
        <w:rPr>
          <w:i/>
        </w:rPr>
        <w:t xml:space="preserve"> </w:t>
      </w:r>
      <w:r>
        <w:rPr>
          <w:i/>
        </w:rPr>
        <w:t xml:space="preserve">Test Case </w:t>
      </w:r>
      <w:r>
        <w:t>Halaman Tambah Faktur</w:t>
      </w:r>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lastRenderedPageBreak/>
              <w:t>Menambah faktur dengan data yang kurang</w:t>
            </w:r>
          </w:p>
        </w:tc>
        <w:tc>
          <w:tcPr>
            <w:tcW w:w="1663" w:type="dxa"/>
            <w:shd w:val="clear" w:color="auto" w:fill="auto"/>
            <w:tcMar>
              <w:top w:w="100" w:type="dxa"/>
              <w:left w:w="100" w:type="dxa"/>
              <w:bottom w:w="100" w:type="dxa"/>
              <w:right w:w="100" w:type="dxa"/>
            </w:tcMar>
          </w:tcPr>
          <w:p w14:paraId="2359BD51"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7056C195" w:rsidR="00B80969" w:rsidRDefault="00B80969" w:rsidP="00B80969">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6</w:t>
      </w:r>
      <w:r w:rsidR="00E1731E">
        <w:fldChar w:fldCharType="end"/>
      </w:r>
      <w:r w:rsidRPr="00B80969">
        <w:rPr>
          <w:i/>
        </w:rPr>
        <w:t xml:space="preserve"> </w:t>
      </w:r>
      <w:r>
        <w:rPr>
          <w:i/>
        </w:rPr>
        <w:t xml:space="preserve">Test Case </w:t>
      </w:r>
      <w:r>
        <w:t>Halaman Edit Faktur</w:t>
      </w:r>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lastRenderedPageBreak/>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“Edit”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77777777"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“Edit”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7777777" w:rsidR="00AA227D" w:rsidRDefault="00425617" w:rsidP="008D37BF">
            <w:pPr>
              <w:pStyle w:val="TableBody"/>
            </w:pPr>
            <w:r>
              <w:t>Memilih judul buku dan jumlah yang diinginkan kemudian menekan tombol “Edit”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77777777" w:rsidR="00AA227D" w:rsidRDefault="00425617" w:rsidP="008D37BF">
            <w:pPr>
              <w:pStyle w:val="TableBody"/>
            </w:pPr>
            <w:r>
              <w:t>Menekan tombol “Hapus” sesuai buku yang ingin dihilangkan dalam tabel pesanan kemudian menekan tombol “Edit”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01311967" w14:textId="77777777" w:rsidR="00D51E4A" w:rsidRDefault="00D51E4A" w:rsidP="00D51E4A">
      <w:pPr>
        <w:pStyle w:val="Caption"/>
        <w:keepNext/>
      </w:pPr>
    </w:p>
    <w:p w14:paraId="6C01493A" w14:textId="04899CA2" w:rsidR="00B80969" w:rsidRDefault="00B80969" w:rsidP="00B80969">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7</w:t>
      </w:r>
      <w:r w:rsidR="00E1731E">
        <w:fldChar w:fldCharType="end"/>
      </w:r>
      <w:r w:rsidRPr="00B80969">
        <w:rPr>
          <w:i/>
        </w:rPr>
        <w:t xml:space="preserve"> </w:t>
      </w:r>
      <w:r>
        <w:rPr>
          <w:i/>
        </w:rPr>
        <w:t xml:space="preserve">Test Case </w:t>
      </w:r>
      <w:r>
        <w:t>Halaman Detail Faktur</w:t>
      </w:r>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lastRenderedPageBreak/>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77777777" w:rsidR="00AA227D" w:rsidRDefault="00425617" w:rsidP="008D37BF">
            <w:pPr>
              <w:pStyle w:val="TableBody"/>
            </w:pPr>
            <w:r>
              <w:t>Menekan tombol “Generate PDF” kemudian muncul modal untuk mengisikan data total ongkos kirim dan bukti bayar kemudian menekan tombol “Save”</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77777777" w:rsidR="00AA227D" w:rsidRDefault="00425617" w:rsidP="008D37BF">
            <w:pPr>
              <w:pStyle w:val="TableBody"/>
            </w:pPr>
            <w:r>
              <w:t xml:space="preserve">Menekan tombol “Generate PDF” kemudian muncul modal untuk mengisikan data total ongkos kirim, bukti bayar, dan memilih </w:t>
            </w:r>
            <w:r>
              <w:rPr>
                <w:i/>
              </w:rPr>
              <w:t>marketplace</w:t>
            </w:r>
            <w:r>
              <w:t xml:space="preserve"> kemudian menekan tombol “Save”</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77777777" w:rsidR="00AA227D" w:rsidRDefault="00425617" w:rsidP="008D37BF">
            <w:pPr>
              <w:pStyle w:val="TableBody"/>
            </w:pPr>
            <w:r>
              <w:t>Menekan tombol “Generate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77777777" w:rsidR="00AA227D" w:rsidRDefault="00425617" w:rsidP="008D37BF">
            <w:pPr>
              <w:pStyle w:val="TableBody"/>
            </w:pPr>
            <w:r>
              <w:t xml:space="preserve">Menekan tombol “Generate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5C60E021" w:rsidR="00B80969" w:rsidRPr="00B80969" w:rsidRDefault="00B80969" w:rsidP="00B80969">
      <w:pPr>
        <w:pStyle w:val="Caption"/>
        <w:keepNext/>
        <w:rPr>
          <w:lang w:val="en-US"/>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8</w:t>
      </w:r>
      <w:r w:rsidR="00E1731E">
        <w:fldChar w:fldCharType="end"/>
      </w:r>
      <w:r>
        <w:rPr>
          <w:lang w:val="en-US"/>
        </w:rPr>
        <w:t xml:space="preserve"> </w:t>
      </w:r>
      <w:r>
        <w:rPr>
          <w:i/>
        </w:rPr>
        <w:t xml:space="preserve">Test Case </w:t>
      </w:r>
      <w:r>
        <w:t xml:space="preserve">Halaman </w:t>
      </w:r>
      <w:r>
        <w:rPr>
          <w:i/>
        </w:rPr>
        <w:t>Showroom</w:t>
      </w:r>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77777777" w:rsidR="00AA227D" w:rsidRDefault="00425617" w:rsidP="008D37BF">
            <w:pPr>
              <w:pStyle w:val="TableBody"/>
            </w:pPr>
            <w:r>
              <w:t>Memilih buku dan jumlah buku kemudian menekan tombol “Submit”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lastRenderedPageBreak/>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77777777" w:rsidR="00AA227D" w:rsidRDefault="00425617" w:rsidP="008D37BF">
            <w:pPr>
              <w:pStyle w:val="TableBody"/>
            </w:pPr>
            <w:r>
              <w:t>Menekan tombol Submit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lastRenderedPageBreak/>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77777777" w:rsidR="00D51E4A" w:rsidRDefault="00D51E4A" w:rsidP="00D51E4A">
      <w:pPr>
        <w:pStyle w:val="Caption"/>
        <w:keepNext/>
      </w:pPr>
    </w:p>
    <w:p w14:paraId="7AC7D7A9" w14:textId="78133844" w:rsidR="00B80969" w:rsidRPr="00B80969" w:rsidRDefault="00B80969" w:rsidP="00B80969">
      <w:pPr>
        <w:pStyle w:val="Caption"/>
        <w:keepNext/>
        <w:rPr>
          <w:lang w:val="en-ID"/>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9</w:t>
      </w:r>
      <w:r w:rsidR="00E1731E">
        <w:fldChar w:fldCharType="end"/>
      </w:r>
      <w:r w:rsidRPr="00B80969">
        <w:rPr>
          <w:i/>
        </w:rPr>
        <w:t xml:space="preserve"> </w:t>
      </w:r>
      <w:r>
        <w:rPr>
          <w:i/>
        </w:rPr>
        <w:t xml:space="preserve">Test Case </w:t>
      </w:r>
      <w:r>
        <w:t xml:space="preserve">Halaman Pendapatan </w:t>
      </w:r>
      <w:r>
        <w:rPr>
          <w:i/>
        </w:rPr>
        <w:t xml:space="preserve">Tab </w:t>
      </w:r>
      <w:r>
        <w:t>Pendapatan Faktur</w:t>
      </w:r>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lastRenderedPageBreak/>
              <w:t>Mengunduh Excel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2AFC7C5D" w:rsidR="008373F0" w:rsidRDefault="008373F0" w:rsidP="008373F0">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10</w:t>
      </w:r>
      <w:r w:rsidR="00E1731E">
        <w:fldChar w:fldCharType="end"/>
      </w:r>
      <w:r w:rsidRPr="008373F0">
        <w:rPr>
          <w:i/>
        </w:rPr>
        <w:t xml:space="preserve"> </w:t>
      </w:r>
      <w:r>
        <w:rPr>
          <w:i/>
        </w:rPr>
        <w:t xml:space="preserve">Test Case </w:t>
      </w:r>
      <w:r>
        <w:t xml:space="preserve">Halaman Pendapatan </w:t>
      </w:r>
      <w:r>
        <w:rPr>
          <w:i/>
        </w:rPr>
        <w:t xml:space="preserve">Tab </w:t>
      </w:r>
      <w:r>
        <w:t>Detail Pendapatan</w:t>
      </w:r>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 xml:space="preserve">Menampilkan perbandingan pendapatan antar </w:t>
            </w:r>
            <w:r>
              <w:lastRenderedPageBreak/>
              <w:t>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w:t>
            </w:r>
            <w:r>
              <w:lastRenderedPageBreak/>
              <w:t>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lastRenderedPageBreak/>
              <w:t xml:space="preserve">Menampilkan grafik dalam bentuk </w:t>
            </w:r>
            <w:r>
              <w:rPr>
                <w:i/>
              </w:rPr>
              <w:t>pie chart</w:t>
            </w:r>
            <w:r>
              <w:t xml:space="preserve"> </w:t>
            </w:r>
            <w:r>
              <w:lastRenderedPageBreak/>
              <w:t>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lastRenderedPageBreak/>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Menampilkan perbandingan 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77777777" w:rsidR="00FE60E2" w:rsidRDefault="00FE60E2" w:rsidP="00FE60E2">
      <w:pPr>
        <w:pStyle w:val="Caption"/>
        <w:keepNext/>
      </w:pPr>
    </w:p>
    <w:p w14:paraId="0B42F25B" w14:textId="7B3209B5" w:rsidR="008373F0" w:rsidRDefault="008373F0" w:rsidP="008373F0">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11</w:t>
      </w:r>
      <w:r w:rsidR="00E1731E">
        <w:fldChar w:fldCharType="end"/>
      </w:r>
      <w:r w:rsidRPr="008373F0">
        <w:rPr>
          <w:i/>
        </w:rPr>
        <w:t xml:space="preserve"> </w:t>
      </w:r>
      <w:r>
        <w:rPr>
          <w:i/>
        </w:rPr>
        <w:t xml:space="preserve">Test Case </w:t>
      </w:r>
      <w:r>
        <w:t xml:space="preserve">Halaman Royalti </w:t>
      </w:r>
      <w:r>
        <w:rPr>
          <w:i/>
        </w:rPr>
        <w:t xml:space="preserve">Tab </w:t>
      </w:r>
      <w:r>
        <w:t>Tagihan Royalti</w:t>
      </w:r>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7777777" w:rsidR="00AA227D" w:rsidRDefault="00425617" w:rsidP="008D37BF">
            <w:pPr>
              <w:pStyle w:val="TableBody"/>
            </w:pPr>
            <w:r>
              <w:t>Menekan tombol “Reset”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5C829AA5" w:rsidR="008373F0" w:rsidRPr="008373F0" w:rsidRDefault="008373F0" w:rsidP="008373F0">
      <w:pPr>
        <w:pStyle w:val="Caption"/>
        <w:rPr>
          <w:lang w:val="en-US"/>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12</w:t>
      </w:r>
      <w:r w:rsidR="00E1731E">
        <w:fldChar w:fldCharType="end"/>
      </w:r>
      <w:r>
        <w:rPr>
          <w:lang w:val="en-US"/>
        </w:rPr>
        <w:t xml:space="preserve"> </w:t>
      </w:r>
      <w:r>
        <w:rPr>
          <w:i/>
        </w:rPr>
        <w:t xml:space="preserve">Test Case </w:t>
      </w:r>
      <w:r>
        <w:t xml:space="preserve">Halaman </w:t>
      </w:r>
      <w:r w:rsidRPr="008373F0">
        <w:t>Pengajuan</w:t>
      </w:r>
      <w:r>
        <w:t xml:space="preserve"> dan Pembayaran Royalti Penulis</w:t>
      </w:r>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50D3DA45" w:rsidR="008373F0" w:rsidRDefault="008373F0" w:rsidP="008373F0">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13</w:t>
      </w:r>
      <w:r w:rsidR="00E1731E">
        <w:fldChar w:fldCharType="end"/>
      </w:r>
      <w:r w:rsidRPr="008373F0">
        <w:rPr>
          <w:i/>
        </w:rPr>
        <w:t xml:space="preserve"> </w:t>
      </w:r>
      <w:r>
        <w:rPr>
          <w:i/>
        </w:rPr>
        <w:t xml:space="preserve">Test Case </w:t>
      </w:r>
      <w:r>
        <w:t xml:space="preserve">Halaman Royalti </w:t>
      </w:r>
      <w:r>
        <w:rPr>
          <w:i/>
        </w:rPr>
        <w:t xml:space="preserve">Tab </w:t>
      </w:r>
      <w:r>
        <w:t>Riwayat Royalti</w:t>
      </w:r>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77777777" w:rsidR="00FE60E2" w:rsidRDefault="00FE60E2" w:rsidP="00FE60E2">
      <w:pPr>
        <w:pStyle w:val="Caption"/>
        <w:keepNext/>
      </w:pPr>
    </w:p>
    <w:p w14:paraId="361FA0EB" w14:textId="5A70FC0D" w:rsidR="008373F0" w:rsidRPr="008373F0" w:rsidRDefault="008373F0" w:rsidP="008373F0">
      <w:pPr>
        <w:pStyle w:val="Caption"/>
        <w:keepNext/>
        <w:rPr>
          <w:lang w:val="en-US"/>
        </w:rPr>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14</w:t>
      </w:r>
      <w:r w:rsidR="00E1731E">
        <w:fldChar w:fldCharType="end"/>
      </w:r>
      <w:r>
        <w:rPr>
          <w:lang w:val="en-US"/>
        </w:rPr>
        <w:t xml:space="preserve"> </w:t>
      </w:r>
      <w:r>
        <w:rPr>
          <w:i/>
        </w:rPr>
        <w:t xml:space="preserve">Test Case </w:t>
      </w:r>
      <w:r>
        <w:t>Halaman Detail Penerimaan Royalti Penulis</w:t>
      </w:r>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lastRenderedPageBreak/>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77777777" w:rsidR="00AA227D" w:rsidRDefault="00425617" w:rsidP="008D37BF">
            <w:pPr>
              <w:pStyle w:val="TableBody"/>
            </w:pPr>
            <w:r>
              <w:t>Menekan tombol “Generate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37D033F4" w14:textId="211BC387" w:rsidR="0031457E" w:rsidRPr="0031457E" w:rsidRDefault="0031457E" w:rsidP="0031457E">
      <w:pPr>
        <w:pStyle w:val="Caption"/>
        <w:keepNext/>
        <w:rPr>
          <w:lang w:val="en-ID"/>
        </w:rPr>
      </w:pPr>
    </w:p>
    <w:p w14:paraId="0D17A729" w14:textId="0D869524" w:rsidR="008373F0" w:rsidRDefault="008373F0" w:rsidP="008373F0">
      <w:pPr>
        <w:pStyle w:val="Caption"/>
        <w:keepNext/>
      </w:pPr>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15</w:t>
      </w:r>
      <w:r w:rsidR="00E1731E">
        <w:fldChar w:fldCharType="end"/>
      </w:r>
      <w:r w:rsidRPr="008373F0">
        <w:rPr>
          <w:i/>
        </w:rPr>
        <w:t xml:space="preserve"> </w:t>
      </w:r>
      <w:r>
        <w:rPr>
          <w:i/>
        </w:rPr>
        <w:t xml:space="preserve">Test Case </w:t>
      </w:r>
      <w:r>
        <w:t xml:space="preserve">Halaman </w:t>
      </w:r>
      <w:r>
        <w:rPr>
          <w:i/>
        </w:rPr>
        <w:t>Customer</w:t>
      </w:r>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lastRenderedPageBreak/>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77777777" w:rsidR="00AA227D" w:rsidRDefault="00425617" w:rsidP="008D37BF">
            <w:pPr>
              <w:pStyle w:val="TableBody"/>
            </w:pPr>
            <w:r>
              <w:t>Menekan tombol “Reset”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lastRenderedPageBreak/>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77777777" w:rsidR="00AA227D" w:rsidRDefault="00425617" w:rsidP="008D37BF">
            <w:pPr>
              <w:pStyle w:val="TableBody"/>
            </w:pPr>
            <w:r>
              <w:t>Menekan tombol “Tambah” kemudian isi data pada modal dan menekan tombol “Save”</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77777777" w:rsidR="00AA227D" w:rsidRDefault="00425617" w:rsidP="008D37BF">
            <w:pPr>
              <w:pStyle w:val="TableBody"/>
            </w:pPr>
            <w:r>
              <w:t>Menekan tombol “Tambah” lalu menekan tombol “Save”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1356" w:name="_Toc76032427"/>
      <w:r>
        <w:rPr>
          <w:i/>
        </w:rPr>
        <w:t>System Usability Scale</w:t>
      </w:r>
      <w:bookmarkEnd w:id="1356"/>
    </w:p>
    <w:p w14:paraId="676A826A" w14:textId="57C347BB"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w:t>
      </w:r>
      <w:r>
        <w:lastRenderedPageBreak/>
        <w:t>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SUS (</w:t>
      </w:r>
      <w:r>
        <w:rPr>
          <w:i/>
        </w:rPr>
        <w:t>System Usability Scale</w:t>
      </w:r>
      <w:r>
        <w:t>)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77777777" w:rsidR="00AA227D" w:rsidRDefault="00425617">
      <w:pPr>
        <w:keepNext/>
        <w:numPr>
          <w:ilvl w:val="0"/>
          <w:numId w:val="15"/>
        </w:numPr>
        <w:spacing w:after="240"/>
      </w:pPr>
      <w:r>
        <w:t>Bapak/Ibu ingin mengajukan dan melakukan pembayaran royalti terhadap suatu penulis pada periode tertentu.</w:t>
      </w:r>
    </w:p>
    <w:p w14:paraId="583BA2CC" w14:textId="77777777" w:rsidR="00AA227D" w:rsidRDefault="00425617">
      <w:pPr>
        <w:keepNext/>
        <w:spacing w:before="240" w:after="240"/>
        <w:ind w:left="720"/>
      </w:pPr>
      <w:r>
        <w:t>Daftar kuesioner dalam SUS (</w:t>
      </w:r>
      <w:r>
        <w:rPr>
          <w:i/>
        </w:rPr>
        <w:t>System Usability Scale</w:t>
      </w:r>
      <w:r>
        <w:t>)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1BB84004"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w:t>
      </w:r>
      <w:r>
        <w:lastRenderedPageBreak/>
        <w:t xml:space="preserve">pertanyaan berada pada skala nilai 1 sampai dengan 5. </w:t>
      </w:r>
      <w:r w:rsidR="0007789C">
        <w:fldChar w:fldCharType="begin"/>
      </w:r>
      <w:r w:rsidR="0007789C">
        <w:instrText xml:space="preserve"> REF _Ref76024987 \h </w:instrText>
      </w:r>
      <w:r w:rsidR="0007789C">
        <w:fldChar w:fldCharType="separate"/>
      </w:r>
      <w:r w:rsidR="00C543BD">
        <w:t xml:space="preserve">Tabel </w:t>
      </w:r>
      <w:r w:rsidR="00C543BD">
        <w:rPr>
          <w:noProof/>
        </w:rPr>
        <w:t>3</w:t>
      </w:r>
      <w:r w:rsidR="00C543BD">
        <w:t>.</w:t>
      </w:r>
      <w:r w:rsidR="00C543BD">
        <w:rPr>
          <w:noProof/>
        </w:rPr>
        <w:t>16</w:t>
      </w:r>
      <w:r w:rsidR="0007789C">
        <w:fldChar w:fldCharType="end"/>
      </w:r>
      <w:r>
        <w:t xml:space="preserve"> merupakan skor nilai pengujian menggunakan metode SUS dari masing-masing partisipan.</w:t>
      </w:r>
    </w:p>
    <w:p w14:paraId="634C2C84" w14:textId="70813D5A" w:rsidR="003115B9" w:rsidRPr="003115B9" w:rsidRDefault="003115B9" w:rsidP="003115B9">
      <w:pPr>
        <w:pStyle w:val="Caption"/>
        <w:keepNext/>
        <w:rPr>
          <w:lang w:val="en-US"/>
        </w:rPr>
      </w:pPr>
      <w:bookmarkStart w:id="1357" w:name="_Ref76024987"/>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16</w:t>
      </w:r>
      <w:r w:rsidR="00E1731E">
        <w:fldChar w:fldCharType="end"/>
      </w:r>
      <w:bookmarkEnd w:id="1357"/>
      <w:r>
        <w:rPr>
          <w:lang w:val="en-US"/>
        </w:rPr>
        <w:t xml:space="preserve"> S</w:t>
      </w:r>
      <w:r>
        <w:t>kor Nilai Pengujian menggunakan Metode SUS</w:t>
      </w:r>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1358" w:name="_Toc76032428"/>
      <w:r>
        <w:t>Evaluasi Sistem Pemasaran SIGAP</w:t>
      </w:r>
      <w:bookmarkEnd w:id="1358"/>
    </w:p>
    <w:p w14:paraId="159A626B" w14:textId="5EBE72BE" w:rsidR="00B6265E" w:rsidRDefault="00B6265E" w:rsidP="00B6265E">
      <w:pPr>
        <w:keepNext/>
        <w:spacing w:before="240" w:after="240"/>
        <w:ind w:left="990"/>
      </w:pPr>
      <w:r w:rsidRPr="00B6265E">
        <w:t>S</w:t>
      </w:r>
      <w:r w:rsidR="00425617" w:rsidRPr="00B6265E">
        <w:t>etelah dilakukan pengujian melalui beberapa skenario yang diberikan, dilakukan perbandingan antara permasalahan utama yang didefinisikan sebelumnya dan sistem informasi yang dikembangkan dengan 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77777777" w:rsidR="00AA227D" w:rsidRDefault="00425617">
      <w:pPr>
        <w:keepNext/>
        <w:numPr>
          <w:ilvl w:val="0"/>
          <w:numId w:val="5"/>
        </w:numPr>
        <w:spacing w:before="240"/>
      </w:pPr>
      <w:r>
        <w:t>Pembuatan faktur sebagai bukti pemesanan dan pembayaran buku di UGM Press</w:t>
      </w:r>
    </w:p>
    <w:p w14:paraId="47EFEA0A" w14:textId="77777777" w:rsidR="00AA227D" w:rsidRDefault="00425617">
      <w:pPr>
        <w:keepNext/>
        <w:numPr>
          <w:ilvl w:val="0"/>
          <w:numId w:val="6"/>
        </w:numPr>
      </w:pPr>
      <w:r>
        <w:t>Kondisi saat ini</w:t>
      </w:r>
      <w:r>
        <w:tab/>
        <w:t xml:space="preserve">: Pembuatan faktur tidak terintegrasi secara </w:t>
      </w:r>
      <w:r>
        <w:rPr>
          <w:i/>
        </w:rPr>
        <w:t xml:space="preserve">real time </w:t>
      </w:r>
      <w:r>
        <w:t>dengan jumlah stok barang</w:t>
      </w:r>
    </w:p>
    <w:p w14:paraId="59F26A75" w14:textId="77777777" w:rsidR="00AA227D" w:rsidRDefault="00425617">
      <w:pPr>
        <w:keepNext/>
        <w:numPr>
          <w:ilvl w:val="0"/>
          <w:numId w:val="6"/>
        </w:numPr>
      </w:pPr>
      <w:r>
        <w:t>Menggunakan SIGAP</w:t>
      </w:r>
      <w:r>
        <w:tab/>
        <w:t xml:space="preserve">: Pembuatan faktur terintegrasi dengan jumlah stok barang yang ada di UGM Press secara </w:t>
      </w:r>
      <w:r>
        <w:rPr>
          <w:i/>
        </w:rPr>
        <w:t>real time</w:t>
      </w:r>
      <w:r>
        <w:t xml:space="preserve"> dan seluruh faktur dapat dilihat secara keseluruhan pada sistem</w:t>
      </w:r>
    </w:p>
    <w:p w14:paraId="43EAE8C4" w14:textId="77777777" w:rsidR="00AA227D" w:rsidRDefault="00425617">
      <w:pPr>
        <w:keepNext/>
        <w:numPr>
          <w:ilvl w:val="0"/>
          <w:numId w:val="5"/>
        </w:numPr>
      </w:pPr>
      <w:r>
        <w:t>Penghitungan pendapatan UGM Press pada satu periode tertentu</w:t>
      </w:r>
    </w:p>
    <w:p w14:paraId="25F06E03" w14:textId="77777777" w:rsidR="00AA227D" w:rsidRDefault="00425617">
      <w:pPr>
        <w:keepNext/>
        <w:numPr>
          <w:ilvl w:val="0"/>
          <w:numId w:val="10"/>
        </w:numPr>
      </w:pPr>
      <w:r>
        <w:t>Kondisi saat ini</w:t>
      </w:r>
      <w:r>
        <w:tab/>
        <w:t xml:space="preserve">: Penghitungan manual pada akhir periode menggunakan Microsoft Excel </w:t>
      </w:r>
    </w:p>
    <w:p w14:paraId="13B93585" w14:textId="77777777" w:rsidR="00AA227D" w:rsidRDefault="00425617">
      <w:pPr>
        <w:keepNext/>
        <w:numPr>
          <w:ilvl w:val="0"/>
          <w:numId w:val="10"/>
        </w:numPr>
      </w:pPr>
      <w:r>
        <w:t>Menggunakan SIGAP</w:t>
      </w:r>
      <w:r>
        <w:tab/>
        <w:t>: Penghitungan otomatis oleh SIGAP dan dapat dilihat berdasarkan satu periode tertentu secara fleksibel</w:t>
      </w:r>
    </w:p>
    <w:p w14:paraId="0BA2953E" w14:textId="77777777" w:rsidR="00B6265E" w:rsidRDefault="00B6265E">
      <w:pPr>
        <w:ind w:firstLine="0"/>
      </w:pPr>
      <w:r>
        <w:br w:type="page"/>
      </w:r>
    </w:p>
    <w:p w14:paraId="4346ED48" w14:textId="03A92950" w:rsidR="00AA227D" w:rsidRDefault="00425617">
      <w:pPr>
        <w:keepNext/>
        <w:numPr>
          <w:ilvl w:val="0"/>
          <w:numId w:val="5"/>
        </w:numPr>
      </w:pPr>
      <w:r>
        <w:lastRenderedPageBreak/>
        <w:t>Melakukan pengajuan dan pembayaran royalti kepada penulis</w:t>
      </w:r>
    </w:p>
    <w:p w14:paraId="1309C551" w14:textId="77777777" w:rsidR="00AA227D" w:rsidRDefault="00425617">
      <w:pPr>
        <w:keepNext/>
        <w:numPr>
          <w:ilvl w:val="0"/>
          <w:numId w:val="9"/>
        </w:numPr>
      </w:pPr>
      <w:r>
        <w:t>Kondisi saat ini</w:t>
      </w:r>
      <w:r>
        <w:tab/>
        <w:t>: Penghitungan royalti masih manual setiap 6 bulan sekali menggunakan Microsoft Excel</w:t>
      </w:r>
    </w:p>
    <w:p w14:paraId="78E365F3" w14:textId="77777777" w:rsidR="00AA227D" w:rsidRDefault="00425617">
      <w:pPr>
        <w:keepNext/>
        <w:numPr>
          <w:ilvl w:val="0"/>
          <w:numId w:val="9"/>
        </w:numPr>
        <w:spacing w:after="240"/>
      </w:pPr>
      <w:r>
        <w:t>Menggunakan SIGAP</w:t>
      </w:r>
      <w:r>
        <w:tab/>
        <w:t>: Penghitungan royalti secara otomatis serta waktu pengajuan dan pembayaran royalti dapat dilakukan secara fleksibel</w:t>
      </w:r>
    </w:p>
    <w:p w14:paraId="7948EB16" w14:textId="780DA3E1" w:rsidR="00AA227D" w:rsidRDefault="00425617" w:rsidP="00B6265E">
      <w:pPr>
        <w:pStyle w:val="Heading2"/>
      </w:pPr>
      <w:bookmarkStart w:id="1359" w:name="_Toc76032429"/>
      <w:r>
        <w:t>Analisis Pengujian</w:t>
      </w:r>
      <w:bookmarkEnd w:id="1359"/>
    </w:p>
    <w:p w14:paraId="3D24E88A" w14:textId="77777777" w:rsidR="004D6AE1" w:rsidRPr="004D6AE1" w:rsidRDefault="004D6AE1" w:rsidP="004D6AE1">
      <w:pPr>
        <w:pStyle w:val="ListParagraph"/>
        <w:keepNext/>
        <w:numPr>
          <w:ilvl w:val="1"/>
          <w:numId w:val="38"/>
        </w:numPr>
        <w:contextualSpacing w:val="0"/>
        <w:outlineLvl w:val="2"/>
        <w:rPr>
          <w:b/>
          <w:vanish/>
        </w:rPr>
      </w:pPr>
      <w:bookmarkStart w:id="1360" w:name="_Toc76020271"/>
      <w:bookmarkStart w:id="1361" w:name="_Toc76027023"/>
      <w:bookmarkStart w:id="1362" w:name="_Toc76027179"/>
      <w:bookmarkStart w:id="1363" w:name="_Toc76028397"/>
      <w:bookmarkStart w:id="1364" w:name="_Toc76028567"/>
      <w:bookmarkStart w:id="1365" w:name="_Toc76028622"/>
      <w:bookmarkStart w:id="1366" w:name="_Toc76028689"/>
      <w:bookmarkStart w:id="1367" w:name="_Toc76028744"/>
      <w:bookmarkStart w:id="1368" w:name="_Toc76028799"/>
      <w:bookmarkStart w:id="1369" w:name="_Toc76028854"/>
      <w:bookmarkStart w:id="1370" w:name="_Toc76028909"/>
      <w:bookmarkStart w:id="1371" w:name="_Toc76029001"/>
      <w:bookmarkStart w:id="1372" w:name="_Toc76032430"/>
      <w:bookmarkEnd w:id="1360"/>
      <w:bookmarkEnd w:id="1361"/>
      <w:bookmarkEnd w:id="1362"/>
      <w:bookmarkEnd w:id="1363"/>
      <w:bookmarkEnd w:id="1364"/>
      <w:bookmarkEnd w:id="1365"/>
      <w:bookmarkEnd w:id="1366"/>
      <w:bookmarkEnd w:id="1367"/>
      <w:bookmarkEnd w:id="1368"/>
      <w:bookmarkEnd w:id="1369"/>
      <w:bookmarkEnd w:id="1370"/>
      <w:bookmarkEnd w:id="1371"/>
      <w:bookmarkEnd w:id="1372"/>
    </w:p>
    <w:p w14:paraId="33D5BE1C" w14:textId="7B4F298D" w:rsidR="00AA227D" w:rsidRPr="00C91AFA" w:rsidRDefault="00425617" w:rsidP="00C91AFA">
      <w:pPr>
        <w:pStyle w:val="Heading3"/>
        <w:rPr>
          <w:i/>
        </w:rPr>
      </w:pPr>
      <w:bookmarkStart w:id="1373" w:name="_Toc76032431"/>
      <w:r>
        <w:t xml:space="preserve">Analisis </w:t>
      </w:r>
      <w:r w:rsidR="00C91AFA">
        <w:rPr>
          <w:i/>
          <w:lang w:val="en-US"/>
        </w:rPr>
        <w:t>Blackbox Testing</w:t>
      </w:r>
      <w:bookmarkEnd w:id="1373"/>
    </w:p>
    <w:p w14:paraId="29EB0D71" w14:textId="54E5076F" w:rsidR="00AA227D" w:rsidRDefault="00425617" w:rsidP="004D6AE1">
      <w:pPr>
        <w:ind w:left="990"/>
      </w:pPr>
      <w:r>
        <w:t xml:space="preserve">Berdasarkan hasil pengujian menggunakan metode </w:t>
      </w:r>
      <w:r>
        <w:rPr>
          <w:i/>
        </w:rPr>
        <w:t>blackbox testing</w:t>
      </w:r>
      <w:r>
        <w:t>, semua hasil yang dihasilkan oleh sistem sesuai dengan hasil yang diharapkan dan berjalan dengan baik sesuai dengan fungsinya masing-masing. Tampilan sudah dikembangkan sesuai dengan fungsi yang diinginkan oleh pengguna sistem sehingga sistem dapat digunakan sesuai kebutuhan pengguna.</w:t>
      </w:r>
    </w:p>
    <w:p w14:paraId="396F76A7" w14:textId="3956CFEA" w:rsidR="00AA227D" w:rsidRDefault="00425617" w:rsidP="003C6D57">
      <w:pPr>
        <w:pStyle w:val="Heading3"/>
      </w:pPr>
      <w:bookmarkStart w:id="1374" w:name="_Toc76032432"/>
      <w:r>
        <w:t xml:space="preserve">Analisis </w:t>
      </w:r>
      <w:r w:rsidR="003C6D57">
        <w:rPr>
          <w:i/>
        </w:rPr>
        <w:t>System Usability Scale</w:t>
      </w:r>
      <w:bookmarkEnd w:id="1374"/>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604A436A" w14:textId="77777777" w:rsidR="004D6AE1" w:rsidRDefault="004D6AE1">
      <w:pPr>
        <w:ind w:firstLine="0"/>
      </w:pPr>
      <w:r>
        <w:br w:type="page"/>
      </w:r>
    </w:p>
    <w:p w14:paraId="2E077C95" w14:textId="5FC9FF96" w:rsidR="00AA227D" w:rsidRDefault="0007789C" w:rsidP="00BD6238">
      <w:pPr>
        <w:keepNext/>
        <w:pBdr>
          <w:top w:val="nil"/>
          <w:left w:val="nil"/>
          <w:bottom w:val="nil"/>
          <w:right w:val="nil"/>
          <w:between w:val="nil"/>
        </w:pBdr>
        <w:spacing w:before="240" w:after="240"/>
        <w:ind w:left="990"/>
      </w:pPr>
      <w:r>
        <w:lastRenderedPageBreak/>
        <w:fldChar w:fldCharType="begin"/>
      </w:r>
      <w:r>
        <w:instrText xml:space="preserve"> REF _Ref76025013 \h </w:instrText>
      </w:r>
      <w:r>
        <w:fldChar w:fldCharType="separate"/>
      </w:r>
      <w:r w:rsidR="00C543BD">
        <w:t xml:space="preserve">Tabel </w:t>
      </w:r>
      <w:r w:rsidR="00C543BD">
        <w:rPr>
          <w:noProof/>
        </w:rPr>
        <w:t>3</w:t>
      </w:r>
      <w:r w:rsidR="00C543BD">
        <w:t>.</w:t>
      </w:r>
      <w:r w:rsidR="00C543BD">
        <w:rPr>
          <w:noProof/>
        </w:rPr>
        <w:t>17</w:t>
      </w:r>
      <w:r>
        <w:fldChar w:fldCharType="end"/>
      </w:r>
      <w:r w:rsidR="00425617">
        <w:t xml:space="preserve"> merupakan hasil perhitungan skor masing-masing partisipan mengikuti aturan SUS </w:t>
      </w:r>
      <w:proofErr w:type="spellStart"/>
      <w:r w:rsidR="004D6AE1">
        <w:rPr>
          <w:lang w:val="en-US"/>
        </w:rPr>
        <w:t>te</w:t>
      </w:r>
      <w:bookmarkStart w:id="1375" w:name="_GoBack"/>
      <w:bookmarkEnd w:id="1375"/>
      <w:r w:rsidR="004D6AE1">
        <w:rPr>
          <w:lang w:val="en-US"/>
        </w:rPr>
        <w:t>rsebut</w:t>
      </w:r>
      <w:proofErr w:type="spellEnd"/>
      <w:r w:rsidR="00425617">
        <w:t>.</w:t>
      </w:r>
    </w:p>
    <w:p w14:paraId="5A71774D" w14:textId="23C188DF" w:rsidR="007432A0" w:rsidRPr="007432A0" w:rsidRDefault="007432A0" w:rsidP="007432A0">
      <w:pPr>
        <w:pStyle w:val="Caption"/>
        <w:keepNext/>
        <w:rPr>
          <w:lang w:val="en-US"/>
        </w:rPr>
      </w:pPr>
      <w:bookmarkStart w:id="1376" w:name="_Ref76025013"/>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17</w:t>
      </w:r>
      <w:r w:rsidR="00E1731E">
        <w:fldChar w:fldCharType="end"/>
      </w:r>
      <w:bookmarkEnd w:id="1376"/>
      <w:r>
        <w:rPr>
          <w:lang w:val="en-US"/>
        </w:rPr>
        <w:t xml:space="preserve"> </w:t>
      </w:r>
      <w:proofErr w:type="spellStart"/>
      <w:r w:rsidRPr="00895071">
        <w:rPr>
          <w:lang w:val="en-ID"/>
        </w:rPr>
        <w:t>Analisis</w:t>
      </w:r>
      <w:proofErr w:type="spellEnd"/>
      <w:r w:rsidRPr="00895071">
        <w:rPr>
          <w:lang w:val="en-ID"/>
        </w:rPr>
        <w:t xml:space="preserve"> </w:t>
      </w:r>
      <w:proofErr w:type="spellStart"/>
      <w:r w:rsidRPr="00895071">
        <w:rPr>
          <w:lang w:val="en-ID"/>
        </w:rPr>
        <w:t>Skor</w:t>
      </w:r>
      <w:proofErr w:type="spellEnd"/>
      <w:r w:rsidRPr="00895071">
        <w:rPr>
          <w:lang w:val="en-ID"/>
        </w:rPr>
        <w:t xml:space="preserve">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2F6B97B3" w14:textId="77777777" w:rsidR="00AA227D" w:rsidRDefault="00425617">
      <w:pPr>
        <w:keepNext/>
        <w:pBdr>
          <w:top w:val="nil"/>
          <w:left w:val="nil"/>
          <w:bottom w:val="nil"/>
          <w:right w:val="nil"/>
          <w:between w:val="nil"/>
        </w:pBdr>
        <w:spacing w:before="240" w:after="240"/>
        <w:ind w:left="720"/>
      </w:pPr>
      <w:r>
        <w:t>Untuk mencari skor SUS rata-rata sistem pemasaran SIGAP oleh partisipan, dilakukan perhitungan rata-rata dengan cara sebagai berikut.</w:t>
      </w:r>
    </w:p>
    <w:p w14:paraId="4DA77775" w14:textId="10183292" w:rsidR="00AA227D" w:rsidRDefault="007E3E87">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B584495"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C543BD">
        <w:t xml:space="preserve">Tabel </w:t>
      </w:r>
      <w:r w:rsidR="00C543BD">
        <w:rPr>
          <w:noProof/>
        </w:rPr>
        <w:t>3</w:t>
      </w:r>
      <w:r w:rsidR="00C543BD">
        <w:t>.</w:t>
      </w:r>
      <w:r w:rsidR="00C543BD">
        <w:rPr>
          <w:noProof/>
        </w:rPr>
        <w:t>18</w:t>
      </w:r>
      <w:r w:rsidR="00BD0108">
        <w:rPr>
          <w:lang w:val="en-US"/>
        </w:rPr>
        <w:fldChar w:fldCharType="end"/>
      </w:r>
      <w:r>
        <w:t>.</w:t>
      </w:r>
    </w:p>
    <w:p w14:paraId="58BCBF16" w14:textId="3D72DD6E" w:rsidR="00BD0108" w:rsidRDefault="00BD0108" w:rsidP="00BD0108">
      <w:pPr>
        <w:pStyle w:val="Caption"/>
        <w:keepNext/>
      </w:pPr>
      <w:bookmarkStart w:id="1377" w:name="_Ref75983820"/>
      <w:r>
        <w:t xml:space="preserve">Tabel </w:t>
      </w:r>
      <w:r w:rsidR="00E1731E">
        <w:fldChar w:fldCharType="begin"/>
      </w:r>
      <w:r w:rsidR="00E1731E">
        <w:instrText xml:space="preserve"> STYLEREF 1 \s </w:instrText>
      </w:r>
      <w:r w:rsidR="00E1731E">
        <w:fldChar w:fldCharType="separate"/>
      </w:r>
      <w:r w:rsidR="00C543BD">
        <w:rPr>
          <w:noProof/>
        </w:rPr>
        <w:t>3</w:t>
      </w:r>
      <w:r w:rsidR="00E1731E">
        <w:fldChar w:fldCharType="end"/>
      </w:r>
      <w:r w:rsidR="00E1731E">
        <w:t>.</w:t>
      </w:r>
      <w:r w:rsidR="00E1731E">
        <w:fldChar w:fldCharType="begin"/>
      </w:r>
      <w:r w:rsidR="00E1731E">
        <w:instrText xml:space="preserve"> SEQ Tabel \* ARABIC \s 1 </w:instrText>
      </w:r>
      <w:r w:rsidR="00E1731E">
        <w:fldChar w:fldCharType="separate"/>
      </w:r>
      <w:r w:rsidR="00C543BD">
        <w:rPr>
          <w:noProof/>
        </w:rPr>
        <w:t>18</w:t>
      </w:r>
      <w:r w:rsidR="00E1731E">
        <w:fldChar w:fldCharType="end"/>
      </w:r>
      <w:bookmarkEnd w:id="1377"/>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lastRenderedPageBreak/>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1378" w:name="_Toc76032433"/>
      <w:r>
        <w:t>Analisis Evaluasi Sistem Pemasaran SIGAP</w:t>
      </w:r>
      <w:bookmarkEnd w:id="1378"/>
    </w:p>
    <w:p w14:paraId="30B00F3F" w14:textId="67FD1011"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dengan jumlah stok buku terkini 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2611092F"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w:t>
      </w:r>
      <w:r>
        <w:lastRenderedPageBreak/>
        <w:t>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59A65A84" w14:textId="2B87E82B" w:rsidR="001473CB" w:rsidRPr="00F1105B" w:rsidRDefault="00425617" w:rsidP="00847D3F">
      <w:pPr>
        <w:pStyle w:val="NonBab0"/>
        <w:rPr>
          <w:lang w:val="en-US"/>
        </w:rPr>
      </w:pPr>
      <w:r>
        <w:br w:type="page"/>
      </w:r>
      <w:bookmarkStart w:id="1379" w:name="_Toc76032434"/>
      <w:r>
        <w:lastRenderedPageBreak/>
        <w:t>KESIMPULAN</w:t>
      </w:r>
      <w:bookmarkEnd w:id="1379"/>
    </w:p>
    <w:p w14:paraId="4C9A2D4C" w14:textId="2EDC7BEF" w:rsidR="001E2548" w:rsidRDefault="005F45C8" w:rsidP="001473CB">
      <w:pPr>
        <w:rPr>
          <w:lang w:val="en-ID"/>
        </w:rPr>
      </w:pPr>
      <w:r>
        <w:rPr>
          <w:lang w:val="en-ID"/>
        </w:rPr>
        <w:t xml:space="preserve">Hasil </w:t>
      </w:r>
      <w:proofErr w:type="spellStart"/>
      <w:r>
        <w:rPr>
          <w:lang w:val="en-ID"/>
        </w:rPr>
        <w:t>akhir</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dikembangkan</w:t>
      </w:r>
      <w:proofErr w:type="spellEnd"/>
      <w:r w:rsidR="001E2548">
        <w:rPr>
          <w:lang w:val="en-ID"/>
        </w:rPr>
        <w:t xml:space="preserve"> </w:t>
      </w:r>
      <w:proofErr w:type="spellStart"/>
      <w:r w:rsidR="001E2548">
        <w:rPr>
          <w:lang w:val="en-ID"/>
        </w:rPr>
        <w:t>guna</w:t>
      </w:r>
      <w:proofErr w:type="spellEnd"/>
      <w:r w:rsidR="001E2548">
        <w:rPr>
          <w:lang w:val="en-ID"/>
        </w:rPr>
        <w:t xml:space="preserve"> </w:t>
      </w:r>
      <w:proofErr w:type="spellStart"/>
      <w:r w:rsidR="001E2548">
        <w:rPr>
          <w:lang w:val="en-ID"/>
        </w:rPr>
        <w:t>mengotomasi</w:t>
      </w:r>
      <w:proofErr w:type="spellEnd"/>
      <w:r w:rsidR="001E2548">
        <w:rPr>
          <w:lang w:val="en-ID"/>
        </w:rPr>
        <w:t xml:space="preserve"> proses </w:t>
      </w:r>
      <w:proofErr w:type="spellStart"/>
      <w:r w:rsidR="001E2548">
        <w:rPr>
          <w:lang w:val="en-ID"/>
        </w:rPr>
        <w:t>bisnis</w:t>
      </w:r>
      <w:proofErr w:type="spellEnd"/>
      <w:r w:rsidR="001E2548">
        <w:rPr>
          <w:lang w:val="en-ID"/>
        </w:rPr>
        <w:t xml:space="preserve"> yang </w:t>
      </w:r>
      <w:proofErr w:type="spellStart"/>
      <w:r w:rsidR="001E2548">
        <w:rPr>
          <w:lang w:val="en-ID"/>
        </w:rPr>
        <w:t>selama</w:t>
      </w:r>
      <w:proofErr w:type="spellEnd"/>
      <w:r w:rsidR="001E2548">
        <w:rPr>
          <w:lang w:val="en-ID"/>
        </w:rPr>
        <w:t xml:space="preserve"> </w:t>
      </w:r>
      <w:proofErr w:type="spellStart"/>
      <w:r w:rsidR="001E2548">
        <w:rPr>
          <w:lang w:val="en-ID"/>
        </w:rPr>
        <w:t>ini</w:t>
      </w:r>
      <w:proofErr w:type="spellEnd"/>
      <w:r w:rsidR="001E2548">
        <w:rPr>
          <w:lang w:val="en-ID"/>
        </w:rPr>
        <w:t xml:space="preserve"> </w:t>
      </w:r>
      <w:proofErr w:type="spellStart"/>
      <w:r w:rsidR="001E2548">
        <w:rPr>
          <w:lang w:val="en-ID"/>
        </w:rPr>
        <w:t>dilakukan</w:t>
      </w:r>
      <w:proofErr w:type="spellEnd"/>
      <w:r w:rsidR="001E2548">
        <w:rPr>
          <w:lang w:val="en-ID"/>
        </w:rPr>
        <w:t xml:space="preserve"> </w:t>
      </w:r>
      <w:proofErr w:type="spellStart"/>
      <w:r w:rsidR="001E2548">
        <w:rPr>
          <w:lang w:val="en-ID"/>
        </w:rPr>
        <w:t>secara</w:t>
      </w:r>
      <w:proofErr w:type="spellEnd"/>
      <w:r w:rsidR="001E2548">
        <w:rPr>
          <w:lang w:val="en-ID"/>
        </w:rPr>
        <w:t xml:space="preserve"> manual </w:t>
      </w:r>
      <w:proofErr w:type="spellStart"/>
      <w:r w:rsidR="001E2548">
        <w:rPr>
          <w:lang w:val="en-ID"/>
        </w:rPr>
        <w:t>sehingga</w:t>
      </w:r>
      <w:proofErr w:type="spellEnd"/>
      <w:r w:rsidR="001E2548">
        <w:rPr>
          <w:lang w:val="en-ID"/>
        </w:rPr>
        <w:t xml:space="preserve"> </w:t>
      </w:r>
      <w:proofErr w:type="spellStart"/>
      <w:r w:rsidR="001E2548">
        <w:rPr>
          <w:lang w:val="en-ID"/>
        </w:rPr>
        <w:t>menyebabkan</w:t>
      </w:r>
      <w:proofErr w:type="spellEnd"/>
      <w:r w:rsidR="001E2548">
        <w:rPr>
          <w:lang w:val="en-ID"/>
        </w:rPr>
        <w:t xml:space="preserve"> </w:t>
      </w:r>
      <w:proofErr w:type="spellStart"/>
      <w:r w:rsidR="001E2548">
        <w:rPr>
          <w:lang w:val="en-ID"/>
        </w:rPr>
        <w:t>beberapa</w:t>
      </w:r>
      <w:proofErr w:type="spellEnd"/>
      <w:r w:rsidR="001E2548">
        <w:rPr>
          <w:lang w:val="en-ID"/>
        </w:rPr>
        <w:t xml:space="preserve"> </w:t>
      </w:r>
      <w:proofErr w:type="spellStart"/>
      <w:r w:rsidR="001E2548">
        <w:rPr>
          <w:lang w:val="en-ID"/>
        </w:rPr>
        <w:t>permasalahan</w:t>
      </w:r>
      <w:proofErr w:type="spellEnd"/>
      <w:r w:rsidR="001E2548">
        <w:rPr>
          <w:lang w:val="en-ID"/>
        </w:rPr>
        <w:t xml:space="preserve"> data yang </w:t>
      </w:r>
      <w:proofErr w:type="spellStart"/>
      <w:r w:rsidR="001E2548">
        <w:rPr>
          <w:lang w:val="en-ID"/>
        </w:rPr>
        <w:t>tidak</w:t>
      </w:r>
      <w:proofErr w:type="spellEnd"/>
      <w:r w:rsidR="001E2548">
        <w:rPr>
          <w:lang w:val="en-ID"/>
        </w:rPr>
        <w:t xml:space="preserve"> </w:t>
      </w:r>
      <w:proofErr w:type="spellStart"/>
      <w:r w:rsidR="001E2548">
        <w:rPr>
          <w:lang w:val="en-ID"/>
        </w:rPr>
        <w:t>aktual</w:t>
      </w:r>
      <w:proofErr w:type="spellEnd"/>
      <w:r w:rsidR="001E2548">
        <w:rPr>
          <w:lang w:val="en-ID"/>
        </w:rPr>
        <w:t xml:space="preserve"> dan </w:t>
      </w:r>
      <w:proofErr w:type="spellStart"/>
      <w:r w:rsidR="001E2548">
        <w:rPr>
          <w:lang w:val="en-ID"/>
        </w:rPr>
        <w:t>kurangnya</w:t>
      </w:r>
      <w:proofErr w:type="spellEnd"/>
      <w:r w:rsidR="001E2548">
        <w:rPr>
          <w:lang w:val="en-ID"/>
        </w:rPr>
        <w:t xml:space="preserve"> </w:t>
      </w:r>
      <w:proofErr w:type="spellStart"/>
      <w:r w:rsidR="001E2548">
        <w:rPr>
          <w:lang w:val="en-ID"/>
        </w:rPr>
        <w:t>efektivitas</w:t>
      </w:r>
      <w:proofErr w:type="spellEnd"/>
      <w:r w:rsidR="001E2548">
        <w:rPr>
          <w:lang w:val="en-ID"/>
        </w:rPr>
        <w:t xml:space="preserve"> </w:t>
      </w:r>
      <w:proofErr w:type="spellStart"/>
      <w:r w:rsidR="001E2548">
        <w:rPr>
          <w:lang w:val="en-ID"/>
        </w:rPr>
        <w:t>dalam</w:t>
      </w:r>
      <w:proofErr w:type="spellEnd"/>
      <w:r w:rsidR="001E2548">
        <w:rPr>
          <w:lang w:val="en-ID"/>
        </w:rPr>
        <w:t xml:space="preserve"> </w:t>
      </w:r>
      <w:proofErr w:type="spellStart"/>
      <w:r w:rsidR="001E2548">
        <w:rPr>
          <w:lang w:val="en-ID"/>
        </w:rPr>
        <w:t>menjalankan</w:t>
      </w:r>
      <w:proofErr w:type="spellEnd"/>
      <w:r w:rsidR="001E2548">
        <w:rPr>
          <w:lang w:val="en-ID"/>
        </w:rPr>
        <w:t xml:space="preserve"> proses </w:t>
      </w:r>
      <w:proofErr w:type="spellStart"/>
      <w:r w:rsidR="001E2548">
        <w:rPr>
          <w:lang w:val="en-ID"/>
        </w:rPr>
        <w:t>bisnisnya</w:t>
      </w:r>
      <w:proofErr w:type="spellEnd"/>
      <w:r w:rsidR="001E2548">
        <w:rPr>
          <w:lang w:val="en-ID"/>
        </w:rPr>
        <w:t xml:space="preserve">. </w:t>
      </w:r>
      <w:proofErr w:type="spellStart"/>
      <w:r w:rsidR="001E2548">
        <w:rPr>
          <w:lang w:val="en-ID"/>
        </w:rPr>
        <w:t>Sistem</w:t>
      </w:r>
      <w:proofErr w:type="spellEnd"/>
      <w:r w:rsidR="001E2548">
        <w:rPr>
          <w:lang w:val="en-ID"/>
        </w:rPr>
        <w:t xml:space="preserve"> </w:t>
      </w:r>
      <w:proofErr w:type="spellStart"/>
      <w:r w:rsidR="001E2548">
        <w:rPr>
          <w:lang w:val="en-ID"/>
        </w:rPr>
        <w:t>pemasaran</w:t>
      </w:r>
      <w:proofErr w:type="spellEnd"/>
      <w:r w:rsidR="001E2548">
        <w:rPr>
          <w:lang w:val="en-ID"/>
        </w:rPr>
        <w:t xml:space="preserve"> SIGAP </w:t>
      </w:r>
      <w:proofErr w:type="spellStart"/>
      <w:r w:rsidR="001E2548">
        <w:rPr>
          <w:lang w:val="en-ID"/>
        </w:rPr>
        <w:t>diharapkan</w:t>
      </w:r>
      <w:proofErr w:type="spellEnd"/>
      <w:r w:rsidR="001E2548">
        <w:rPr>
          <w:lang w:val="en-ID"/>
        </w:rPr>
        <w:t xml:space="preserve"> </w:t>
      </w:r>
      <w:proofErr w:type="spellStart"/>
      <w:r w:rsidR="001E2548">
        <w:rPr>
          <w:lang w:val="en-ID"/>
        </w:rPr>
        <w:t>mampu</w:t>
      </w:r>
      <w:proofErr w:type="spellEnd"/>
      <w:r w:rsidR="001E2548">
        <w:rPr>
          <w:lang w:val="en-ID"/>
        </w:rPr>
        <w:t xml:space="preserve"> </w:t>
      </w:r>
      <w:proofErr w:type="spellStart"/>
      <w:r w:rsidR="001E2548">
        <w:rPr>
          <w:lang w:val="en-ID"/>
        </w:rPr>
        <w:t>menangani</w:t>
      </w:r>
      <w:proofErr w:type="spellEnd"/>
      <w:r w:rsidR="001E2548">
        <w:rPr>
          <w:lang w:val="en-ID"/>
        </w:rPr>
        <w:t xml:space="preserve"> </w:t>
      </w:r>
      <w:proofErr w:type="spellStart"/>
      <w:r w:rsidR="001E2548">
        <w:rPr>
          <w:lang w:val="en-ID"/>
        </w:rPr>
        <w:t>permasalahan</w:t>
      </w:r>
      <w:proofErr w:type="spellEnd"/>
      <w:r w:rsidR="001E2548">
        <w:rPr>
          <w:lang w:val="en-ID"/>
        </w:rPr>
        <w:t xml:space="preserve"> </w:t>
      </w:r>
      <w:proofErr w:type="spellStart"/>
      <w:r w:rsidR="001E2548">
        <w:rPr>
          <w:lang w:val="en-ID"/>
        </w:rPr>
        <w:t>tersebut</w:t>
      </w:r>
      <w:proofErr w:type="spellEnd"/>
      <w:r w:rsidR="001E2548">
        <w:rPr>
          <w:lang w:val="en-ID"/>
        </w:rPr>
        <w:t xml:space="preserve"> </w:t>
      </w:r>
      <w:proofErr w:type="spellStart"/>
      <w:r w:rsidR="001E2548">
        <w:rPr>
          <w:lang w:val="en-ID"/>
        </w:rPr>
        <w:t>hingga</w:t>
      </w:r>
      <w:proofErr w:type="spellEnd"/>
      <w:r w:rsidR="001E2548">
        <w:rPr>
          <w:lang w:val="en-ID"/>
        </w:rPr>
        <w:t xml:space="preserve"> </w:t>
      </w:r>
      <w:proofErr w:type="spellStart"/>
      <w:r w:rsidR="001E2548">
        <w:rPr>
          <w:lang w:val="en-ID"/>
        </w:rPr>
        <w:t>terciptanya</w:t>
      </w:r>
      <w:proofErr w:type="spellEnd"/>
      <w:r w:rsidR="001E2548">
        <w:rPr>
          <w:lang w:val="en-ID"/>
        </w:rPr>
        <w:t xml:space="preserve"> status </w:t>
      </w:r>
      <w:r w:rsidR="001E2548">
        <w:rPr>
          <w:i/>
          <w:iCs/>
          <w:lang w:val="en-ID"/>
        </w:rPr>
        <w:t>zero mistake</w:t>
      </w:r>
      <w:r w:rsidR="001E2548">
        <w:rPr>
          <w:lang w:val="en-ID"/>
        </w:rPr>
        <w:t>.</w:t>
      </w:r>
    </w:p>
    <w:p w14:paraId="1D6A04A3" w14:textId="1F7D8ED0" w:rsidR="005C40BE"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back-end</w:t>
      </w:r>
      <w:r w:rsidR="004E7671">
        <w:rPr>
          <w:lang w:val="en-ID"/>
        </w:rPr>
        <w:t xml:space="preserve"> </w:t>
      </w:r>
      <w:proofErr w:type="spellStart"/>
      <w:r w:rsidR="004E7671">
        <w:rPr>
          <w:lang w:val="en-ID"/>
        </w:rPr>
        <w:t>dilakukan</w:t>
      </w:r>
      <w:proofErr w:type="spellEnd"/>
      <w:r w:rsidR="004E7671">
        <w:rPr>
          <w:lang w:val="en-ID"/>
        </w:rPr>
        <w:t xml:space="preserve"> oleh </w:t>
      </w:r>
      <w:proofErr w:type="spellStart"/>
      <w:r w:rsidR="004E7671">
        <w:rPr>
          <w:lang w:val="en-ID"/>
        </w:rPr>
        <w:t>pengembang</w:t>
      </w:r>
      <w:proofErr w:type="spellEnd"/>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w:t>
      </w:r>
      <w:proofErr w:type="spellStart"/>
      <w:r w:rsidR="004E7671">
        <w:rPr>
          <w:lang w:val="en-ID"/>
        </w:rPr>
        <w:t>serta</w:t>
      </w:r>
      <w:proofErr w:type="spellEnd"/>
      <w:r w:rsidR="004E7671">
        <w:rPr>
          <w:lang w:val="en-ID"/>
        </w:rPr>
        <w:t xml:space="preserve"> </w:t>
      </w:r>
      <w:r w:rsidR="004E7671">
        <w:rPr>
          <w:i/>
          <w:iCs/>
          <w:lang w:val="en-ID"/>
        </w:rPr>
        <w:t>user experience</w:t>
      </w:r>
      <w:r w:rsidR="009A2DAB">
        <w:rPr>
          <w:i/>
          <w:iCs/>
          <w:lang w:val="en-ID"/>
        </w:rPr>
        <w:t xml:space="preserve"> </w:t>
      </w:r>
      <w:proofErr w:type="spellStart"/>
      <w:r w:rsidR="009A2DAB">
        <w:rPr>
          <w:lang w:val="en-ID"/>
        </w:rPr>
        <w:t>dilakukan</w:t>
      </w:r>
      <w:proofErr w:type="spellEnd"/>
      <w:r w:rsidR="009A2DAB">
        <w:rPr>
          <w:lang w:val="en-ID"/>
        </w:rPr>
        <w:t xml:space="preserve"> oleh </w:t>
      </w:r>
      <w:r w:rsidR="009A2DAB">
        <w:rPr>
          <w:i/>
          <w:iCs/>
          <w:lang w:val="en-ID"/>
        </w:rPr>
        <w:t>end</w:t>
      </w:r>
      <w:r w:rsidR="009A2DAB">
        <w:rPr>
          <w:i/>
          <w:iCs/>
          <w:lang w:val="en-ID"/>
        </w:rPr>
        <w:softHyphen/>
        <w:t xml:space="preserve">-user </w:t>
      </w:r>
      <w:proofErr w:type="spellStart"/>
      <w:r w:rsidR="009A2DAB">
        <w:rPr>
          <w:lang w:val="en-ID"/>
        </w:rPr>
        <w:t>yaitu</w:t>
      </w:r>
      <w:proofErr w:type="spellEnd"/>
      <w:r w:rsidR="009A2DAB">
        <w:rPr>
          <w:lang w:val="en-ID"/>
        </w:rPr>
        <w:t xml:space="preserve"> </w:t>
      </w:r>
      <w:proofErr w:type="spellStart"/>
      <w:r w:rsidR="009A2DAB">
        <w:rPr>
          <w:lang w:val="en-ID"/>
        </w:rPr>
        <w:t>karyawan</w:t>
      </w:r>
      <w:proofErr w:type="spellEnd"/>
      <w:r w:rsidR="009A2DAB">
        <w:rPr>
          <w:lang w:val="en-ID"/>
        </w:rPr>
        <w:t xml:space="preserve"> </w:t>
      </w:r>
      <w:proofErr w:type="spellStart"/>
      <w:r w:rsidR="009A2DAB">
        <w:rPr>
          <w:lang w:val="en-ID"/>
        </w:rPr>
        <w:t>pemasaran</w:t>
      </w:r>
      <w:proofErr w:type="spellEnd"/>
      <w:r w:rsidR="009A2DAB">
        <w:rPr>
          <w:lang w:val="en-ID"/>
        </w:rPr>
        <w:t xml:space="preserve"> UGM Press.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yang </w:t>
      </w:r>
      <w:proofErr w:type="spellStart"/>
      <w:r w:rsidR="009A2DAB">
        <w:rPr>
          <w:lang w:val="en-ID"/>
        </w:rPr>
        <w:t>sudah</w:t>
      </w:r>
      <w:proofErr w:type="spellEnd"/>
      <w:r w:rsidR="009A2DAB">
        <w:rPr>
          <w:lang w:val="en-ID"/>
        </w:rPr>
        <w:t xml:space="preserve"> </w:t>
      </w:r>
      <w:proofErr w:type="spellStart"/>
      <w:r w:rsidR="009A2DAB">
        <w:rPr>
          <w:lang w:val="en-ID"/>
        </w:rPr>
        <w:t>bisa</w:t>
      </w:r>
      <w:proofErr w:type="spellEnd"/>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847D3F">
      <w:pPr>
        <w:pStyle w:val="NonBab0"/>
        <w:rPr>
          <w:lang w:val="en-ID"/>
        </w:rPr>
      </w:pPr>
      <w:bookmarkStart w:id="1380" w:name="_Toc76032435"/>
      <w:r>
        <w:rPr>
          <w:lang w:val="en-ID"/>
        </w:rPr>
        <w:lastRenderedPageBreak/>
        <w:t>SARAN</w:t>
      </w:r>
      <w:bookmarkEnd w:id="1380"/>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6CF14EE4" w:rsidR="00224EA6" w:rsidRDefault="00224EA6" w:rsidP="00BD6238">
      <w:pPr>
        <w:pStyle w:val="ListParagraph"/>
        <w:numPr>
          <w:ilvl w:val="3"/>
          <w:numId w:val="12"/>
        </w:numPr>
        <w:ind w:left="630"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BD6238">
      <w:pPr>
        <w:pStyle w:val="ListParagraph"/>
        <w:numPr>
          <w:ilvl w:val="3"/>
          <w:numId w:val="12"/>
        </w:numPr>
        <w:ind w:left="630"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BD6238">
      <w:pPr>
        <w:pStyle w:val="ListParagraph"/>
        <w:numPr>
          <w:ilvl w:val="3"/>
          <w:numId w:val="12"/>
        </w:numPr>
        <w:ind w:left="630"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753AA256" w:rsidR="00343B26" w:rsidRPr="00224EA6" w:rsidRDefault="00343B26" w:rsidP="00BD6238">
      <w:pPr>
        <w:pStyle w:val="ListParagraph"/>
        <w:numPr>
          <w:ilvl w:val="3"/>
          <w:numId w:val="12"/>
        </w:numPr>
        <w:ind w:left="630"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847D3F">
      <w:pPr>
        <w:pStyle w:val="NonBab0"/>
      </w:pPr>
      <w:bookmarkStart w:id="1381" w:name="_Toc76032436"/>
      <w:r>
        <w:lastRenderedPageBreak/>
        <w:t>REFERENSI</w:t>
      </w:r>
      <w:bookmarkEnd w:id="1381"/>
    </w:p>
    <w:tbl>
      <w:tblPr>
        <w:tblW w:w="9630" w:type="dxa"/>
        <w:tblLook w:val="04A0" w:firstRow="1" w:lastRow="0" w:firstColumn="1" w:lastColumn="0" w:noHBand="0" w:noVBand="1"/>
      </w:tblPr>
      <w:tblGrid>
        <w:gridCol w:w="496"/>
        <w:gridCol w:w="9134"/>
      </w:tblGrid>
      <w:tr w:rsidR="00EF2919" w14:paraId="0DD7EE5E" w14:textId="77777777" w:rsidTr="0039206F">
        <w:tc>
          <w:tcPr>
            <w:tcW w:w="450" w:type="dxa"/>
          </w:tcPr>
          <w:p w14:paraId="3C54A659" w14:textId="759655BC" w:rsidR="00EF2919" w:rsidRDefault="00EF2919" w:rsidP="0039206F">
            <w:pPr>
              <w:ind w:firstLine="0"/>
            </w:pPr>
            <w:r w:rsidRPr="00EF2919">
              <w:t>[1]</w:t>
            </w:r>
          </w:p>
        </w:tc>
        <w:tc>
          <w:tcPr>
            <w:tcW w:w="9180" w:type="dxa"/>
          </w:tcPr>
          <w:p w14:paraId="27B49A55" w14:textId="77777777" w:rsidR="003F153E" w:rsidRDefault="0039206F" w:rsidP="0039206F">
            <w:pPr>
              <w:ind w:firstLine="0"/>
            </w:pPr>
            <w:r w:rsidRPr="0039206F">
              <w:t xml:space="preserve">UGM Press, “UGM Press,” 2017. [Online]. </w:t>
            </w:r>
          </w:p>
          <w:p w14:paraId="167E7EEC" w14:textId="2676695B" w:rsidR="00EF2919" w:rsidRDefault="0039206F" w:rsidP="0039206F">
            <w:pPr>
              <w:ind w:firstLine="0"/>
            </w:pPr>
            <w:r w:rsidRPr="0039206F">
              <w:t>Available: http://ugmpress.ugm.ac.id/id/ugmpress. [Accessed: 20-</w:t>
            </w:r>
            <w:r>
              <w:rPr>
                <w:lang w:val="en-US"/>
              </w:rPr>
              <w:t>June</w:t>
            </w:r>
            <w:r w:rsidRPr="0039206F">
              <w:t xml:space="preserve"> -2</w:t>
            </w:r>
            <w:r>
              <w:rPr>
                <w:lang w:val="en-US"/>
              </w:rPr>
              <w:t>1</w:t>
            </w:r>
            <w:r w:rsidRPr="0039206F">
              <w:t>].</w:t>
            </w:r>
          </w:p>
        </w:tc>
      </w:tr>
    </w:tbl>
    <w:p w14:paraId="2FADDA7A" w14:textId="77777777" w:rsidR="00BC6BC0" w:rsidRDefault="00BC6BC0" w:rsidP="00BC6BC0"/>
    <w:p w14:paraId="02484CEF" w14:textId="77777777" w:rsidR="00BC6BC0" w:rsidRPr="00BC6BC0" w:rsidRDefault="00BC6BC0" w:rsidP="00BC6BC0">
      <w:pPr>
        <w:pStyle w:val="ListParagraph"/>
        <w:numPr>
          <w:ilvl w:val="0"/>
          <w:numId w:val="35"/>
        </w:numPr>
        <w:rPr>
          <w:b/>
        </w:rPr>
      </w:pPr>
      <w:r>
        <w:br w:type="page"/>
      </w:r>
    </w:p>
    <w:p w14:paraId="7BA7F61F" w14:textId="7BA6E0FB" w:rsidR="00AA227D" w:rsidRDefault="00425617" w:rsidP="00847D3F">
      <w:pPr>
        <w:pStyle w:val="NonBab0"/>
      </w:pPr>
      <w:bookmarkStart w:id="1382" w:name="_Toc76032437"/>
      <w:r>
        <w:lastRenderedPageBreak/>
        <w:t>LAMPIRAN</w:t>
      </w:r>
      <w:bookmarkEnd w:id="1382"/>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55BDA850"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1</w:t>
      </w:r>
      <w:r>
        <w:fldChar w:fldCharType="end"/>
      </w:r>
      <w:r>
        <w:rPr>
          <w:lang w:val="en-ID"/>
        </w:rPr>
        <w:t xml:space="preserve"> </w:t>
      </w:r>
      <w:bookmarkStart w:id="1383" w:name="_Toc76027515"/>
      <w:proofErr w:type="spellStart"/>
      <w:r>
        <w:rPr>
          <w:lang w:val="en-ID"/>
        </w:rPr>
        <w:t>Halaman</w:t>
      </w:r>
      <w:proofErr w:type="spellEnd"/>
      <w:r>
        <w:rPr>
          <w:lang w:val="en-ID"/>
        </w:rPr>
        <w:t xml:space="preserve"> Proforma</w:t>
      </w:r>
      <w:bookmarkEnd w:id="1383"/>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3200B0EF"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2</w:t>
      </w:r>
      <w:r>
        <w:fldChar w:fldCharType="end"/>
      </w:r>
      <w:r>
        <w:rPr>
          <w:lang w:val="en-ID"/>
        </w:rPr>
        <w:t xml:space="preserve"> </w:t>
      </w:r>
      <w:bookmarkStart w:id="1384" w:name="_Toc76027516"/>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384"/>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7AD6D75A"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3</w:t>
      </w:r>
      <w:r>
        <w:fldChar w:fldCharType="end"/>
      </w:r>
      <w:r>
        <w:rPr>
          <w:lang w:val="en-ID"/>
        </w:rPr>
        <w:t xml:space="preserve"> </w:t>
      </w:r>
      <w:bookmarkStart w:id="1385" w:name="_Toc76027517"/>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385"/>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2086ADE6"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4</w:t>
      </w:r>
      <w:r>
        <w:fldChar w:fldCharType="end"/>
      </w:r>
      <w:r>
        <w:rPr>
          <w:lang w:val="en-ID"/>
        </w:rPr>
        <w:t xml:space="preserve"> </w:t>
      </w:r>
      <w:bookmarkStart w:id="1386" w:name="_Toc76027518"/>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Proforma</w:t>
      </w:r>
      <w:bookmarkEnd w:id="1386"/>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60214E30" w:rsidR="004B2AF0"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5</w:t>
      </w:r>
      <w:r>
        <w:fldChar w:fldCharType="end"/>
      </w:r>
      <w:r>
        <w:rPr>
          <w:lang w:val="en-ID"/>
        </w:rPr>
        <w:t xml:space="preserve"> </w:t>
      </w:r>
      <w:bookmarkStart w:id="1387" w:name="_Toc76027519"/>
      <w:proofErr w:type="spellStart"/>
      <w:r>
        <w:rPr>
          <w:lang w:val="en-ID"/>
        </w:rPr>
        <w:t>Halaman</w:t>
      </w:r>
      <w:proofErr w:type="spellEnd"/>
      <w:r>
        <w:rPr>
          <w:lang w:val="en-ID"/>
        </w:rPr>
        <w:t xml:space="preserve">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1387"/>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4FC98953" w:rsidR="008F31B9" w:rsidRPr="00A73865" w:rsidRDefault="00A73865" w:rsidP="00A73865">
      <w:pPr>
        <w:pStyle w:val="Caption"/>
        <w:rPr>
          <w:lang w:val="en-ID"/>
        </w:rPr>
      </w:pPr>
      <w:r>
        <w:t xml:space="preserve">Lampiran </w:t>
      </w:r>
      <w:r>
        <w:fldChar w:fldCharType="begin"/>
      </w:r>
      <w:r>
        <w:instrText xml:space="preserve"> SEQ Lampiran \* ARABIC </w:instrText>
      </w:r>
      <w:r>
        <w:fldChar w:fldCharType="separate"/>
      </w:r>
      <w:r w:rsidR="00C543BD">
        <w:rPr>
          <w:noProof/>
        </w:rPr>
        <w:t>6</w:t>
      </w:r>
      <w:r>
        <w:fldChar w:fldCharType="end"/>
      </w:r>
      <w:r>
        <w:rPr>
          <w:lang w:val="en-ID"/>
        </w:rPr>
        <w:t xml:space="preserve"> </w:t>
      </w:r>
      <w:bookmarkStart w:id="1388" w:name="_Toc76027520"/>
      <w:proofErr w:type="spellStart"/>
      <w:r>
        <w:rPr>
          <w:lang w:val="en-ID"/>
        </w:rPr>
        <w:t>Tampilan</w:t>
      </w:r>
      <w:proofErr w:type="spellEnd"/>
      <w:r>
        <w:rPr>
          <w:lang w:val="en-ID"/>
        </w:rPr>
        <w:t xml:space="preserve"> PDF Proforma</w:t>
      </w:r>
      <w:bookmarkEnd w:id="1388"/>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FE2CC87"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7</w:t>
      </w:r>
      <w:r>
        <w:fldChar w:fldCharType="end"/>
      </w:r>
      <w:r>
        <w:rPr>
          <w:lang w:val="en-ID"/>
        </w:rPr>
        <w:t xml:space="preserve"> </w:t>
      </w:r>
      <w:bookmarkStart w:id="1389" w:name="_Toc76027521"/>
      <w:proofErr w:type="spellStart"/>
      <w:r>
        <w:rPr>
          <w:lang w:val="en-ID"/>
        </w:rPr>
        <w:t>Halaman</w:t>
      </w:r>
      <w:proofErr w:type="spellEnd"/>
      <w:r>
        <w:rPr>
          <w:lang w:val="en-ID"/>
        </w:rPr>
        <w:t xml:space="preserve"> </w:t>
      </w:r>
      <w:r>
        <w:rPr>
          <w:i/>
          <w:lang w:val="en-ID"/>
        </w:rPr>
        <w:t>Dashboard</w:t>
      </w:r>
      <w:r>
        <w:rPr>
          <w:lang w:val="en-ID"/>
        </w:rPr>
        <w:t xml:space="preserve">  </w:t>
      </w:r>
      <w:proofErr w:type="spellStart"/>
      <w:r>
        <w:rPr>
          <w:lang w:val="en-ID"/>
        </w:rPr>
        <w:t>Faktur</w:t>
      </w:r>
      <w:bookmarkEnd w:id="1389"/>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265FBBC8"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8</w:t>
      </w:r>
      <w:r>
        <w:fldChar w:fldCharType="end"/>
      </w:r>
      <w:r>
        <w:rPr>
          <w:lang w:val="en-ID"/>
        </w:rPr>
        <w:t xml:space="preserve"> </w:t>
      </w:r>
      <w:bookmarkStart w:id="1390" w:name="_Toc76027522"/>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390"/>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71C2A2BF"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9</w:t>
      </w:r>
      <w:r>
        <w:fldChar w:fldCharType="end"/>
      </w:r>
      <w:r>
        <w:rPr>
          <w:lang w:val="en-ID"/>
        </w:rPr>
        <w:t xml:space="preserve"> </w:t>
      </w:r>
      <w:bookmarkStart w:id="1391" w:name="_Toc7602752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1391"/>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0BD298F2" w:rsidR="008F31B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10</w:t>
      </w:r>
      <w:r>
        <w:fldChar w:fldCharType="end"/>
      </w:r>
      <w:r>
        <w:rPr>
          <w:lang w:val="en-ID"/>
        </w:rPr>
        <w:t xml:space="preserve"> </w:t>
      </w:r>
      <w:bookmarkStart w:id="1392" w:name="_Toc76027524"/>
      <w:proofErr w:type="spellStart"/>
      <w:r>
        <w:rPr>
          <w:lang w:val="en-ID"/>
        </w:rPr>
        <w:t>Aksi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1392"/>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3140E9F1"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11</w:t>
      </w:r>
      <w:r>
        <w:fldChar w:fldCharType="end"/>
      </w:r>
      <w:r>
        <w:rPr>
          <w:lang w:val="en-ID"/>
        </w:rPr>
        <w:t xml:space="preserve"> </w:t>
      </w:r>
      <w:bookmarkStart w:id="1393" w:name="_Toc76027525"/>
      <w:proofErr w:type="spellStart"/>
      <w:r>
        <w:rPr>
          <w:lang w:val="en-ID"/>
        </w:rPr>
        <w:t>Halaman</w:t>
      </w:r>
      <w:proofErr w:type="spellEnd"/>
      <w:r>
        <w:rPr>
          <w:lang w:val="en-ID"/>
        </w:rPr>
        <w:t xml:space="preserve"> </w:t>
      </w:r>
      <w:r>
        <w:rPr>
          <w:i/>
          <w:lang w:val="en-ID"/>
        </w:rPr>
        <w:t xml:space="preserve">Edit </w:t>
      </w:r>
      <w:proofErr w:type="spellStart"/>
      <w:r>
        <w:rPr>
          <w:lang w:val="en-ID"/>
        </w:rPr>
        <w:t>Faktur</w:t>
      </w:r>
      <w:bookmarkEnd w:id="1393"/>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587405CF"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12</w:t>
      </w:r>
      <w:r>
        <w:fldChar w:fldCharType="end"/>
      </w:r>
      <w:r>
        <w:rPr>
          <w:lang w:val="en-ID"/>
        </w:rPr>
        <w:t xml:space="preserve"> </w:t>
      </w:r>
      <w:bookmarkStart w:id="1394" w:name="_Toc76027526"/>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Belum</w:t>
      </w:r>
      <w:proofErr w:type="spellEnd"/>
      <w:r>
        <w:rPr>
          <w:lang w:val="en-ID"/>
        </w:rPr>
        <w:t xml:space="preserve"> </w:t>
      </w:r>
      <w:proofErr w:type="spellStart"/>
      <w:r>
        <w:rPr>
          <w:lang w:val="en-ID"/>
        </w:rPr>
        <w:t>Konfirmasi</w:t>
      </w:r>
      <w:proofErr w:type="spellEnd"/>
      <w:r>
        <w:rPr>
          <w:lang w:val="en-ID"/>
        </w:rPr>
        <w:t>”</w:t>
      </w:r>
      <w:bookmarkEnd w:id="1394"/>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0E6FC43E"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13</w:t>
      </w:r>
      <w:r>
        <w:fldChar w:fldCharType="end"/>
      </w:r>
      <w:r>
        <w:rPr>
          <w:lang w:val="en-ID"/>
        </w:rPr>
        <w:t xml:space="preserve"> </w:t>
      </w:r>
      <w:bookmarkStart w:id="1395" w:name="_Toc76027527"/>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1395"/>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160E2C6C" w:rsidR="00065F08" w:rsidRDefault="00232A79" w:rsidP="00232A79">
      <w:pPr>
        <w:pStyle w:val="Caption"/>
        <w:rPr>
          <w:i/>
          <w:lang w:val="en-ID"/>
        </w:rPr>
      </w:pPr>
      <w:r>
        <w:t xml:space="preserve">Lampiran </w:t>
      </w:r>
      <w:r>
        <w:fldChar w:fldCharType="begin"/>
      </w:r>
      <w:r>
        <w:instrText xml:space="preserve"> SEQ Lampiran \* ARABIC </w:instrText>
      </w:r>
      <w:r>
        <w:fldChar w:fldCharType="separate"/>
      </w:r>
      <w:r w:rsidR="00C543BD">
        <w:rPr>
          <w:noProof/>
        </w:rPr>
        <w:t>14</w:t>
      </w:r>
      <w:r>
        <w:fldChar w:fldCharType="end"/>
      </w:r>
      <w:r>
        <w:rPr>
          <w:lang w:val="en-ID"/>
        </w:rPr>
        <w:t xml:space="preserve"> </w:t>
      </w:r>
      <w:bookmarkStart w:id="1396"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1396"/>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0BE5149B" w:rsidR="00065F0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15</w:t>
      </w:r>
      <w:r>
        <w:fldChar w:fldCharType="end"/>
      </w:r>
      <w:r>
        <w:rPr>
          <w:lang w:val="en-ID"/>
        </w:rPr>
        <w:t xml:space="preserve"> </w:t>
      </w:r>
      <w:bookmarkStart w:id="1397"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1397"/>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3AA2AC58"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16</w:t>
      </w:r>
      <w:r>
        <w:fldChar w:fldCharType="end"/>
      </w:r>
      <w:r>
        <w:rPr>
          <w:lang w:val="en-ID"/>
        </w:rPr>
        <w:t xml:space="preserve"> </w:t>
      </w:r>
      <w:bookmarkStart w:id="1398"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1398"/>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567BF9E5" w:rsidR="00A056B8"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17</w:t>
      </w:r>
      <w:r>
        <w:fldChar w:fldCharType="end"/>
      </w:r>
      <w:r>
        <w:rPr>
          <w:lang w:val="en-ID"/>
        </w:rPr>
        <w:t xml:space="preserve"> </w:t>
      </w:r>
      <w:bookmarkStart w:id="1399" w:name="_Toc76027531"/>
      <w:proofErr w:type="spellStart"/>
      <w:r>
        <w:rPr>
          <w:lang w:val="en-ID"/>
        </w:rPr>
        <w:t>Tampilan</w:t>
      </w:r>
      <w:proofErr w:type="spellEnd"/>
      <w:r>
        <w:rPr>
          <w:lang w:val="en-ID"/>
        </w:rPr>
        <w:t xml:space="preserve"> PDF </w:t>
      </w:r>
      <w:proofErr w:type="spellStart"/>
      <w:r>
        <w:rPr>
          <w:lang w:val="en-ID"/>
        </w:rPr>
        <w:t>Faktur</w:t>
      </w:r>
      <w:bookmarkEnd w:id="1399"/>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6D7FA725"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18</w:t>
      </w:r>
      <w:r>
        <w:fldChar w:fldCharType="end"/>
      </w:r>
      <w:r>
        <w:rPr>
          <w:lang w:val="en-ID"/>
        </w:rPr>
        <w:t xml:space="preserve"> </w:t>
      </w:r>
      <w:bookmarkStart w:id="1400" w:name="_Toc76027532"/>
      <w:proofErr w:type="spellStart"/>
      <w:r>
        <w:rPr>
          <w:lang w:val="en-ID"/>
        </w:rPr>
        <w:t>Tampilan</w:t>
      </w:r>
      <w:proofErr w:type="spellEnd"/>
      <w:r>
        <w:rPr>
          <w:lang w:val="en-ID"/>
        </w:rPr>
        <w:t xml:space="preserve"> Excel </w:t>
      </w:r>
      <w:proofErr w:type="spellStart"/>
      <w:r>
        <w:rPr>
          <w:lang w:val="en-ID"/>
        </w:rPr>
        <w:t>Tabel</w:t>
      </w:r>
      <w:proofErr w:type="spellEnd"/>
      <w:r>
        <w:rPr>
          <w:lang w:val="en-ID"/>
        </w:rPr>
        <w:t xml:space="preserve"> </w:t>
      </w:r>
      <w:proofErr w:type="spellStart"/>
      <w:r>
        <w:rPr>
          <w:lang w:val="en-ID"/>
        </w:rPr>
        <w:t>Faktur</w:t>
      </w:r>
      <w:bookmarkEnd w:id="1400"/>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2B86BD80"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19</w:t>
      </w:r>
      <w:r>
        <w:fldChar w:fldCharType="end"/>
      </w:r>
      <w:r>
        <w:rPr>
          <w:lang w:val="en-ID"/>
        </w:rPr>
        <w:t xml:space="preserve"> </w:t>
      </w:r>
      <w:bookmarkStart w:id="1401" w:name="_Toc7602753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1401"/>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597874CE"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20</w:t>
      </w:r>
      <w:r>
        <w:fldChar w:fldCharType="end"/>
      </w:r>
      <w:r>
        <w:rPr>
          <w:lang w:val="en-ID"/>
        </w:rPr>
        <w:t xml:space="preserve"> </w:t>
      </w:r>
      <w:bookmarkStart w:id="1402" w:name="_Toc76027534"/>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1402"/>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46F958D7" w:rsidR="004A1B54"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21</w:t>
      </w:r>
      <w:r>
        <w:fldChar w:fldCharType="end"/>
      </w:r>
      <w:r>
        <w:rPr>
          <w:lang w:val="en-ID"/>
        </w:rPr>
        <w:t xml:space="preserve"> </w:t>
      </w:r>
      <w:bookmarkStart w:id="1403" w:name="_Toc76027535"/>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1403"/>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08F42DF5"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22</w:t>
      </w:r>
      <w:r>
        <w:fldChar w:fldCharType="end"/>
      </w:r>
      <w:r>
        <w:rPr>
          <w:lang w:val="en-ID"/>
        </w:rPr>
        <w:t xml:space="preserve"> </w:t>
      </w:r>
      <w:bookmarkStart w:id="1404" w:name="_Toc76027536"/>
      <w:proofErr w:type="spellStart"/>
      <w:r>
        <w:rPr>
          <w:lang w:val="en-ID"/>
        </w:rPr>
        <w:t>Tampilan</w:t>
      </w:r>
      <w:proofErr w:type="spellEnd"/>
      <w:r>
        <w:rPr>
          <w:lang w:val="en-ID"/>
        </w:rPr>
        <w:t xml:space="preserve"> </w:t>
      </w:r>
      <w:r>
        <w:rPr>
          <w:i/>
          <w:lang w:val="en-ID"/>
        </w:rPr>
        <w:t>Receipt Showroom</w:t>
      </w:r>
      <w:bookmarkEnd w:id="1404"/>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60420FF3" w:rsidR="00AE5592"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23</w:t>
      </w:r>
      <w:r>
        <w:fldChar w:fldCharType="end"/>
      </w:r>
      <w:r>
        <w:rPr>
          <w:lang w:val="en-ID"/>
        </w:rPr>
        <w:t xml:space="preserve"> </w:t>
      </w:r>
      <w:bookmarkStart w:id="1405" w:name="_Toc76027537"/>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1405"/>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6730A557"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24</w:t>
      </w:r>
      <w:r>
        <w:fldChar w:fldCharType="end"/>
      </w:r>
      <w:r>
        <w:rPr>
          <w:lang w:val="en-ID"/>
        </w:rPr>
        <w:t xml:space="preserve"> </w:t>
      </w:r>
      <w:bookmarkStart w:id="1406"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1406"/>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16632C43"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25</w:t>
      </w:r>
      <w:r>
        <w:fldChar w:fldCharType="end"/>
      </w:r>
      <w:r>
        <w:rPr>
          <w:lang w:val="en-ID"/>
        </w:rPr>
        <w:t xml:space="preserve"> </w:t>
      </w:r>
      <w:bookmarkStart w:id="1407" w:name="_Toc76027539"/>
      <w:proofErr w:type="spellStart"/>
      <w:r>
        <w:rPr>
          <w:lang w:val="en-ID"/>
        </w:rPr>
        <w:t>Halaman</w:t>
      </w:r>
      <w:proofErr w:type="spellEnd"/>
      <w:r>
        <w:rPr>
          <w:lang w:val="en-ID"/>
        </w:rPr>
        <w:t xml:space="preserve"> Detail </w:t>
      </w:r>
      <w:proofErr w:type="spellStart"/>
      <w:r>
        <w:rPr>
          <w:lang w:val="en-ID"/>
        </w:rPr>
        <w:t>Pendapatan</w:t>
      </w:r>
      <w:bookmarkEnd w:id="1407"/>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1E5F0C8A"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26</w:t>
      </w:r>
      <w:r>
        <w:fldChar w:fldCharType="end"/>
      </w:r>
      <w:r>
        <w:rPr>
          <w:lang w:val="en-ID"/>
        </w:rPr>
        <w:t xml:space="preserve"> </w:t>
      </w:r>
      <w:bookmarkStart w:id="1408" w:name="_Toc76027540"/>
      <w:proofErr w:type="spellStart"/>
      <w:r>
        <w:rPr>
          <w:lang w:val="en-ID"/>
        </w:rPr>
        <w:t>Tampilan</w:t>
      </w:r>
      <w:proofErr w:type="spellEnd"/>
      <w:r>
        <w:rPr>
          <w:lang w:val="en-ID"/>
        </w:rPr>
        <w:t xml:space="preserve"> Excel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1408"/>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8ADE0B2" w:rsidR="0053799E"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27</w:t>
      </w:r>
      <w:r>
        <w:fldChar w:fldCharType="end"/>
      </w:r>
      <w:r>
        <w:rPr>
          <w:lang w:val="en-ID"/>
        </w:rPr>
        <w:t xml:space="preserve"> </w:t>
      </w:r>
      <w:bookmarkStart w:id="1409" w:name="_Toc76027541"/>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1409"/>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6DADF9AB"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28</w:t>
      </w:r>
      <w:r>
        <w:fldChar w:fldCharType="end"/>
      </w:r>
      <w:r>
        <w:rPr>
          <w:lang w:val="en-ID"/>
        </w:rPr>
        <w:t xml:space="preserve"> </w:t>
      </w:r>
      <w:bookmarkStart w:id="1410" w:name="_Toc76027542"/>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1410"/>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9176964" w:rsidR="00232A79"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29</w:t>
      </w:r>
      <w:r>
        <w:fldChar w:fldCharType="end"/>
      </w:r>
      <w:r>
        <w:rPr>
          <w:lang w:val="en-ID"/>
        </w:rPr>
        <w:t xml:space="preserve"> </w:t>
      </w:r>
      <w:bookmarkStart w:id="1411" w:name="_Toc76027543"/>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1411"/>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0F909539"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30</w:t>
      </w:r>
      <w:r>
        <w:fldChar w:fldCharType="end"/>
      </w:r>
      <w:r>
        <w:rPr>
          <w:lang w:val="en-ID"/>
        </w:rPr>
        <w:t xml:space="preserve"> </w:t>
      </w:r>
      <w:bookmarkStart w:id="1412" w:name="_Toc76027544"/>
      <w:proofErr w:type="spellStart"/>
      <w:r>
        <w:rPr>
          <w:lang w:val="en-ID"/>
        </w:rPr>
        <w:t>Halaman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1412"/>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0D55F0CB"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31</w:t>
      </w:r>
      <w:r>
        <w:fldChar w:fldCharType="end"/>
      </w:r>
      <w:r>
        <w:rPr>
          <w:lang w:val="en-ID"/>
        </w:rPr>
        <w:t xml:space="preserve"> </w:t>
      </w:r>
      <w:bookmarkStart w:id="1413" w:name="_Toc76027545"/>
      <w:r>
        <w:rPr>
          <w:lang w:val="en-ID"/>
        </w:rPr>
        <w:t xml:space="preserve">Modal </w:t>
      </w:r>
      <w:proofErr w:type="spellStart"/>
      <w:r>
        <w:rPr>
          <w:lang w:val="en-ID"/>
        </w:rPr>
        <w:t>Konfirmasi</w:t>
      </w:r>
      <w:proofErr w:type="spellEnd"/>
      <w:r>
        <w:rPr>
          <w:lang w:val="en-ID"/>
        </w:rPr>
        <w:t xml:space="preserve"> </w:t>
      </w:r>
      <w:proofErr w:type="spellStart"/>
      <w:r>
        <w:rPr>
          <w:lang w:val="en-ID"/>
        </w:rPr>
        <w:t>Bukti</w:t>
      </w:r>
      <w:proofErr w:type="spellEnd"/>
      <w:r>
        <w:rPr>
          <w:lang w:val="en-ID"/>
        </w:rPr>
        <w:t xml:space="preserve"> Bayar </w:t>
      </w:r>
      <w:proofErr w:type="spellStart"/>
      <w:r>
        <w:rPr>
          <w:lang w:val="en-ID"/>
        </w:rPr>
        <w:t>Pembayaran</w:t>
      </w:r>
      <w:proofErr w:type="spellEnd"/>
      <w:r>
        <w:rPr>
          <w:lang w:val="en-ID"/>
        </w:rPr>
        <w:t xml:space="preserve"> </w:t>
      </w:r>
      <w:proofErr w:type="spellStart"/>
      <w:r>
        <w:rPr>
          <w:lang w:val="en-ID"/>
        </w:rPr>
        <w:t>Royalti</w:t>
      </w:r>
      <w:bookmarkEnd w:id="1413"/>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13E5A194" w:rsidR="001813DC"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32</w:t>
      </w:r>
      <w:r>
        <w:fldChar w:fldCharType="end"/>
      </w:r>
      <w:r>
        <w:rPr>
          <w:lang w:val="en-ID"/>
        </w:rPr>
        <w:t xml:space="preserve"> </w:t>
      </w:r>
      <w:bookmarkStart w:id="1414" w:name="_Toc76027546"/>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1414"/>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6D64F22F" w:rsidR="001813DC"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33</w:t>
      </w:r>
      <w:r>
        <w:fldChar w:fldCharType="end"/>
      </w:r>
      <w:r>
        <w:rPr>
          <w:lang w:val="en-ID"/>
        </w:rPr>
        <w:t xml:space="preserve"> </w:t>
      </w:r>
      <w:bookmarkStart w:id="1415" w:name="_Toc76027547"/>
      <w:proofErr w:type="spellStart"/>
      <w:r>
        <w:rPr>
          <w:lang w:val="en-ID"/>
        </w:rPr>
        <w:t>Halaman</w:t>
      </w:r>
      <w:proofErr w:type="spellEnd"/>
      <w:r>
        <w:rPr>
          <w:lang w:val="en-ID"/>
        </w:rPr>
        <w:t xml:space="preserve"> Detail </w:t>
      </w:r>
      <w:proofErr w:type="spellStart"/>
      <w:r>
        <w:rPr>
          <w:lang w:val="en-ID"/>
        </w:rPr>
        <w:t>Royalti</w:t>
      </w:r>
      <w:proofErr w:type="spellEnd"/>
      <w:r>
        <w:rPr>
          <w:lang w:val="en-ID"/>
        </w:rPr>
        <w:t xml:space="preserve"> </w:t>
      </w:r>
      <w:proofErr w:type="spellStart"/>
      <w:r>
        <w:rPr>
          <w:lang w:val="en-ID"/>
        </w:rPr>
        <w:t>Penulis</w:t>
      </w:r>
      <w:bookmarkEnd w:id="1415"/>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6215D7D9" w:rsidR="007A4610"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34</w:t>
      </w:r>
      <w:r>
        <w:fldChar w:fldCharType="end"/>
      </w:r>
      <w:r>
        <w:rPr>
          <w:lang w:val="en-ID"/>
        </w:rPr>
        <w:t xml:space="preserve"> </w:t>
      </w:r>
      <w:bookmarkStart w:id="1416" w:name="_Toc76027548"/>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w:t>
      </w:r>
      <w:bookmarkEnd w:id="1416"/>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15E5BAA3"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35</w:t>
      </w:r>
      <w:r>
        <w:fldChar w:fldCharType="end"/>
      </w:r>
      <w:r>
        <w:rPr>
          <w:lang w:val="en-ID"/>
        </w:rPr>
        <w:t xml:space="preserve"> </w:t>
      </w:r>
      <w:bookmarkStart w:id="1417" w:name="_Toc76027549"/>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bookmarkEnd w:id="1417"/>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02E2CED0" w:rsidR="007A4610"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36</w:t>
      </w:r>
      <w:r>
        <w:fldChar w:fldCharType="end"/>
      </w:r>
      <w:r>
        <w:rPr>
          <w:lang w:val="en-ID"/>
        </w:rPr>
        <w:t xml:space="preserve"> </w:t>
      </w:r>
      <w:bookmarkStart w:id="1418"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1418"/>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1EEC2225"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37</w:t>
      </w:r>
      <w:r>
        <w:fldChar w:fldCharType="end"/>
      </w:r>
      <w:r>
        <w:rPr>
          <w:lang w:val="en-ID"/>
        </w:rPr>
        <w:t xml:space="preserve"> </w:t>
      </w:r>
      <w:bookmarkStart w:id="1419"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1419"/>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0A712FDD" w:rsidR="001070C7" w:rsidRPr="00232A79" w:rsidRDefault="00232A79" w:rsidP="00232A79">
      <w:pPr>
        <w:pStyle w:val="Caption"/>
        <w:rPr>
          <w:lang w:val="en-ID"/>
        </w:rPr>
      </w:pPr>
      <w:r>
        <w:t xml:space="preserve">Lampiran </w:t>
      </w:r>
      <w:r>
        <w:fldChar w:fldCharType="begin"/>
      </w:r>
      <w:r>
        <w:instrText xml:space="preserve"> SEQ Lampiran \* ARABIC </w:instrText>
      </w:r>
      <w:r>
        <w:fldChar w:fldCharType="separate"/>
      </w:r>
      <w:r w:rsidR="00C543BD">
        <w:rPr>
          <w:noProof/>
        </w:rPr>
        <w:t>38</w:t>
      </w:r>
      <w:r>
        <w:fldChar w:fldCharType="end"/>
      </w:r>
      <w:r>
        <w:rPr>
          <w:lang w:val="en-ID"/>
        </w:rPr>
        <w:t xml:space="preserve"> </w:t>
      </w:r>
      <w:bookmarkStart w:id="1420" w:name="_Toc76027552"/>
      <w:r>
        <w:rPr>
          <w:lang w:val="en-ID"/>
        </w:rPr>
        <w:t xml:space="preserve">Hasil </w:t>
      </w:r>
      <w:proofErr w:type="spellStart"/>
      <w:r>
        <w:rPr>
          <w:lang w:val="en-ID"/>
        </w:rPr>
        <w:t>Pengujian</w:t>
      </w:r>
      <w:proofErr w:type="spellEnd"/>
      <w:r>
        <w:rPr>
          <w:lang w:val="en-ID"/>
        </w:rPr>
        <w:t xml:space="preserve"> SUS</w:t>
      </w:r>
      <w:bookmarkEnd w:id="1420"/>
    </w:p>
    <w:sectPr w:rsidR="001070C7" w:rsidRPr="00232A79">
      <w:footerReference w:type="even" r:id="rId73"/>
      <w:footerReference w:type="default" r:id="rId74"/>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C5E2C1" w14:textId="77777777" w:rsidR="001E0708" w:rsidRDefault="001E0708">
      <w:pPr>
        <w:spacing w:line="240" w:lineRule="auto"/>
      </w:pPr>
      <w:r>
        <w:separator/>
      </w:r>
    </w:p>
    <w:p w14:paraId="7898E45F" w14:textId="77777777" w:rsidR="001E0708" w:rsidRDefault="001E0708"/>
  </w:endnote>
  <w:endnote w:type="continuationSeparator" w:id="0">
    <w:p w14:paraId="2879EF14" w14:textId="77777777" w:rsidR="001E0708" w:rsidRDefault="001E0708">
      <w:pPr>
        <w:spacing w:line="240" w:lineRule="auto"/>
      </w:pPr>
      <w:r>
        <w:continuationSeparator/>
      </w:r>
    </w:p>
    <w:p w14:paraId="68D59733" w14:textId="77777777" w:rsidR="001E0708" w:rsidRDefault="001E070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69D43" w14:textId="77777777" w:rsidR="00C543BD" w:rsidRDefault="00C543BD">
    <w:pPr>
      <w:jc w:val="right"/>
    </w:pPr>
  </w:p>
  <w:p w14:paraId="657BF844" w14:textId="77777777" w:rsidR="00C543BD" w:rsidRDefault="00C543BD">
    <w:pPr>
      <w:ind w:right="360"/>
    </w:pPr>
    <w:r>
      <w:fldChar w:fldCharType="begin"/>
    </w:r>
    <w:r>
      <w:instrText>PAGE</w:instrText>
    </w:r>
    <w:r>
      <w:fldChar w:fldCharType="end"/>
    </w:r>
  </w:p>
  <w:p w14:paraId="73F0670F" w14:textId="77777777" w:rsidR="00C543BD" w:rsidRDefault="00C543B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F3D0" w14:textId="77777777" w:rsidR="00C543BD" w:rsidRDefault="00C543BD">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C543BD" w:rsidRDefault="00C543BD">
    <w:pPr>
      <w:ind w:right="360"/>
    </w:pPr>
  </w:p>
  <w:p w14:paraId="54AFB4C0" w14:textId="77777777" w:rsidR="00C543BD" w:rsidRDefault="00C543B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E49E67" w14:textId="77777777" w:rsidR="001E0708" w:rsidRDefault="001E0708">
      <w:pPr>
        <w:spacing w:line="240" w:lineRule="auto"/>
      </w:pPr>
      <w:r>
        <w:separator/>
      </w:r>
    </w:p>
    <w:p w14:paraId="699DDD30" w14:textId="77777777" w:rsidR="001E0708" w:rsidRDefault="001E0708"/>
  </w:footnote>
  <w:footnote w:type="continuationSeparator" w:id="0">
    <w:p w14:paraId="47E070AC" w14:textId="77777777" w:rsidR="001E0708" w:rsidRDefault="001E0708">
      <w:pPr>
        <w:spacing w:line="240" w:lineRule="auto"/>
      </w:pPr>
      <w:r>
        <w:continuationSeparator/>
      </w:r>
    </w:p>
    <w:p w14:paraId="084F4430" w14:textId="77777777" w:rsidR="001E0708" w:rsidRDefault="001E070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3"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59C3F8A"/>
    <w:multiLevelType w:val="hybridMultilevel"/>
    <w:tmpl w:val="1E003B50"/>
    <w:lvl w:ilvl="0" w:tplc="F010361A">
      <w:start w:val="1"/>
      <w:numFmt w:val="decimal"/>
      <w:pStyle w:val="Heading1"/>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FFFFFF" w:themeColor="background1"/>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4"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6"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4"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6"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7"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9"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30"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43F3C7D"/>
    <w:multiLevelType w:val="hybridMultilevel"/>
    <w:tmpl w:val="A38255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3"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7"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8"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78232EAA"/>
    <w:multiLevelType w:val="hybridMultilevel"/>
    <w:tmpl w:val="E26A8EA2"/>
    <w:lvl w:ilvl="0" w:tplc="04090013">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2"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30"/>
  </w:num>
  <w:num w:numId="2">
    <w:abstractNumId w:val="34"/>
  </w:num>
  <w:num w:numId="3">
    <w:abstractNumId w:val="9"/>
  </w:num>
  <w:num w:numId="4">
    <w:abstractNumId w:val="25"/>
  </w:num>
  <w:num w:numId="5">
    <w:abstractNumId w:val="10"/>
  </w:num>
  <w:num w:numId="6">
    <w:abstractNumId w:val="27"/>
  </w:num>
  <w:num w:numId="7">
    <w:abstractNumId w:val="23"/>
  </w:num>
  <w:num w:numId="8">
    <w:abstractNumId w:val="24"/>
  </w:num>
  <w:num w:numId="9">
    <w:abstractNumId w:val="13"/>
  </w:num>
  <w:num w:numId="10">
    <w:abstractNumId w:val="26"/>
  </w:num>
  <w:num w:numId="11">
    <w:abstractNumId w:val="37"/>
  </w:num>
  <w:num w:numId="12">
    <w:abstractNumId w:val="12"/>
  </w:num>
  <w:num w:numId="13">
    <w:abstractNumId w:val="39"/>
  </w:num>
  <w:num w:numId="14">
    <w:abstractNumId w:val="36"/>
  </w:num>
  <w:num w:numId="15">
    <w:abstractNumId w:val="19"/>
  </w:num>
  <w:num w:numId="16">
    <w:abstractNumId w:val="15"/>
  </w:num>
  <w:num w:numId="17">
    <w:abstractNumId w:val="11"/>
  </w:num>
  <w:num w:numId="18">
    <w:abstractNumId w:val="4"/>
  </w:num>
  <w:num w:numId="19">
    <w:abstractNumId w:val="42"/>
  </w:num>
  <w:num w:numId="20">
    <w:abstractNumId w:val="6"/>
  </w:num>
  <w:num w:numId="21">
    <w:abstractNumId w:val="28"/>
  </w:num>
  <w:num w:numId="22">
    <w:abstractNumId w:val="21"/>
  </w:num>
  <w:num w:numId="23">
    <w:abstractNumId w:val="5"/>
  </w:num>
  <w:num w:numId="24">
    <w:abstractNumId w:val="17"/>
  </w:num>
  <w:num w:numId="25">
    <w:abstractNumId w:val="16"/>
  </w:num>
  <w:num w:numId="26">
    <w:abstractNumId w:val="33"/>
  </w:num>
  <w:num w:numId="27">
    <w:abstractNumId w:val="31"/>
  </w:num>
  <w:num w:numId="28">
    <w:abstractNumId w:val="3"/>
  </w:num>
  <w:num w:numId="29">
    <w:abstractNumId w:val="38"/>
    <w:lvlOverride w:ilvl="0">
      <w:lvl w:ilvl="0">
        <w:numFmt w:val="decimal"/>
        <w:lvlText w:val="%1."/>
        <w:lvlJc w:val="left"/>
      </w:lvl>
    </w:lvlOverride>
  </w:num>
  <w:num w:numId="30">
    <w:abstractNumId w:val="22"/>
  </w:num>
  <w:num w:numId="31">
    <w:abstractNumId w:val="14"/>
    <w:lvlOverride w:ilvl="0">
      <w:lvl w:ilvl="0">
        <w:numFmt w:val="decimal"/>
        <w:lvlText w:val="%1."/>
        <w:lvlJc w:val="left"/>
      </w:lvl>
    </w:lvlOverride>
  </w:num>
  <w:num w:numId="32">
    <w:abstractNumId w:val="20"/>
  </w:num>
  <w:num w:numId="33">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
  </w:num>
  <w:num w:numId="35">
    <w:abstractNumId w:val="35"/>
  </w:num>
  <w:num w:numId="36">
    <w:abstractNumId w:val="41"/>
  </w:num>
  <w:num w:numId="37">
    <w:abstractNumId w:val="8"/>
  </w:num>
  <w:num w:numId="38">
    <w:abstractNumId w:val="18"/>
  </w:num>
  <w:num w:numId="39">
    <w:abstractNumId w:val="2"/>
  </w:num>
  <w:num w:numId="40">
    <w:abstractNumId w:val="29"/>
  </w:num>
  <w:num w:numId="41">
    <w:abstractNumId w:val="40"/>
  </w:num>
  <w:num w:numId="42">
    <w:abstractNumId w:val="32"/>
  </w:num>
  <w:num w:numId="43">
    <w:abstractNumId w:val="0"/>
  </w:num>
  <w:num w:numId="44">
    <w:abstractNumId w:val="7"/>
  </w:num>
  <w:num w:numId="45">
    <w:abstractNumId w:val="7"/>
    <w:lvlOverride w:ilvl="0">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drew Mulya">
    <w15:presenceInfo w15:providerId="Windows Live" w15:userId="502087b61e04be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63380"/>
    <w:rsid w:val="00065F08"/>
    <w:rsid w:val="00072510"/>
    <w:rsid w:val="0007789C"/>
    <w:rsid w:val="00083ABA"/>
    <w:rsid w:val="00085E3D"/>
    <w:rsid w:val="000870F6"/>
    <w:rsid w:val="0009312B"/>
    <w:rsid w:val="00097CD7"/>
    <w:rsid w:val="000C0251"/>
    <w:rsid w:val="000F7E9C"/>
    <w:rsid w:val="001070C7"/>
    <w:rsid w:val="0011644D"/>
    <w:rsid w:val="0013453A"/>
    <w:rsid w:val="001421EB"/>
    <w:rsid w:val="001473CB"/>
    <w:rsid w:val="00171635"/>
    <w:rsid w:val="001813DC"/>
    <w:rsid w:val="001B0663"/>
    <w:rsid w:val="001B0EC6"/>
    <w:rsid w:val="001B69F9"/>
    <w:rsid w:val="001B6EF4"/>
    <w:rsid w:val="001E0708"/>
    <w:rsid w:val="001E2548"/>
    <w:rsid w:val="001F49FA"/>
    <w:rsid w:val="001F5EC0"/>
    <w:rsid w:val="00201A55"/>
    <w:rsid w:val="00206954"/>
    <w:rsid w:val="002179E7"/>
    <w:rsid w:val="00223A38"/>
    <w:rsid w:val="00224EA6"/>
    <w:rsid w:val="00232A79"/>
    <w:rsid w:val="002456FB"/>
    <w:rsid w:val="00262D3D"/>
    <w:rsid w:val="00262DE2"/>
    <w:rsid w:val="002707DA"/>
    <w:rsid w:val="00290DE5"/>
    <w:rsid w:val="002B14FA"/>
    <w:rsid w:val="002B1B69"/>
    <w:rsid w:val="003115B9"/>
    <w:rsid w:val="0031457E"/>
    <w:rsid w:val="00326298"/>
    <w:rsid w:val="00343B26"/>
    <w:rsid w:val="003448B9"/>
    <w:rsid w:val="003756AB"/>
    <w:rsid w:val="00383708"/>
    <w:rsid w:val="0039206F"/>
    <w:rsid w:val="003C64BB"/>
    <w:rsid w:val="003C6D57"/>
    <w:rsid w:val="003F153E"/>
    <w:rsid w:val="00406674"/>
    <w:rsid w:val="00425617"/>
    <w:rsid w:val="004739B4"/>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275D"/>
    <w:rsid w:val="0050544B"/>
    <w:rsid w:val="00507224"/>
    <w:rsid w:val="00514D79"/>
    <w:rsid w:val="00516E50"/>
    <w:rsid w:val="00517F18"/>
    <w:rsid w:val="00526178"/>
    <w:rsid w:val="0052718A"/>
    <w:rsid w:val="00530D4F"/>
    <w:rsid w:val="00530DB9"/>
    <w:rsid w:val="0053799E"/>
    <w:rsid w:val="00546854"/>
    <w:rsid w:val="00552D5F"/>
    <w:rsid w:val="00557D61"/>
    <w:rsid w:val="00563C99"/>
    <w:rsid w:val="00565AF5"/>
    <w:rsid w:val="00576740"/>
    <w:rsid w:val="00576DB4"/>
    <w:rsid w:val="0058768A"/>
    <w:rsid w:val="005A4825"/>
    <w:rsid w:val="005C40BE"/>
    <w:rsid w:val="005F45C8"/>
    <w:rsid w:val="005F47B5"/>
    <w:rsid w:val="00612889"/>
    <w:rsid w:val="00616473"/>
    <w:rsid w:val="00616914"/>
    <w:rsid w:val="00617516"/>
    <w:rsid w:val="00620324"/>
    <w:rsid w:val="00621EDE"/>
    <w:rsid w:val="0063348D"/>
    <w:rsid w:val="00644E55"/>
    <w:rsid w:val="0064644C"/>
    <w:rsid w:val="006508D0"/>
    <w:rsid w:val="00650DAD"/>
    <w:rsid w:val="00666B11"/>
    <w:rsid w:val="006727AF"/>
    <w:rsid w:val="006B4831"/>
    <w:rsid w:val="006C5CE7"/>
    <w:rsid w:val="006D4197"/>
    <w:rsid w:val="006D7902"/>
    <w:rsid w:val="00700CB8"/>
    <w:rsid w:val="007022E3"/>
    <w:rsid w:val="00706623"/>
    <w:rsid w:val="0072247A"/>
    <w:rsid w:val="00741D2E"/>
    <w:rsid w:val="007432A0"/>
    <w:rsid w:val="007547F7"/>
    <w:rsid w:val="007562EC"/>
    <w:rsid w:val="00766F3D"/>
    <w:rsid w:val="007935CB"/>
    <w:rsid w:val="007A4610"/>
    <w:rsid w:val="007B4916"/>
    <w:rsid w:val="007D7270"/>
    <w:rsid w:val="007E3E87"/>
    <w:rsid w:val="00821595"/>
    <w:rsid w:val="00821A4C"/>
    <w:rsid w:val="008373F0"/>
    <w:rsid w:val="0084007D"/>
    <w:rsid w:val="00847D3F"/>
    <w:rsid w:val="0086676C"/>
    <w:rsid w:val="0088109F"/>
    <w:rsid w:val="008860F5"/>
    <w:rsid w:val="00895071"/>
    <w:rsid w:val="008A75D8"/>
    <w:rsid w:val="008C56DE"/>
    <w:rsid w:val="008D37BF"/>
    <w:rsid w:val="008F31B9"/>
    <w:rsid w:val="00906806"/>
    <w:rsid w:val="0093466B"/>
    <w:rsid w:val="00952DB8"/>
    <w:rsid w:val="00954768"/>
    <w:rsid w:val="00963204"/>
    <w:rsid w:val="0097691D"/>
    <w:rsid w:val="009A013A"/>
    <w:rsid w:val="009A2DAB"/>
    <w:rsid w:val="009A55CF"/>
    <w:rsid w:val="009B43F0"/>
    <w:rsid w:val="009D59BB"/>
    <w:rsid w:val="009D792A"/>
    <w:rsid w:val="009E11FE"/>
    <w:rsid w:val="009E3425"/>
    <w:rsid w:val="009F6FA6"/>
    <w:rsid w:val="00A056B8"/>
    <w:rsid w:val="00A10FF4"/>
    <w:rsid w:val="00A331D1"/>
    <w:rsid w:val="00A621E9"/>
    <w:rsid w:val="00A67AC9"/>
    <w:rsid w:val="00A73865"/>
    <w:rsid w:val="00A86DA1"/>
    <w:rsid w:val="00A977B5"/>
    <w:rsid w:val="00AA227D"/>
    <w:rsid w:val="00AA5525"/>
    <w:rsid w:val="00AD0B1E"/>
    <w:rsid w:val="00AD37A4"/>
    <w:rsid w:val="00AE0321"/>
    <w:rsid w:val="00AE5592"/>
    <w:rsid w:val="00B01468"/>
    <w:rsid w:val="00B07281"/>
    <w:rsid w:val="00B21E88"/>
    <w:rsid w:val="00B347CE"/>
    <w:rsid w:val="00B36D08"/>
    <w:rsid w:val="00B42C47"/>
    <w:rsid w:val="00B43C9D"/>
    <w:rsid w:val="00B6265E"/>
    <w:rsid w:val="00B6709D"/>
    <w:rsid w:val="00B80969"/>
    <w:rsid w:val="00B84AF8"/>
    <w:rsid w:val="00B900DB"/>
    <w:rsid w:val="00B917C8"/>
    <w:rsid w:val="00BB6B9C"/>
    <w:rsid w:val="00BC6BC0"/>
    <w:rsid w:val="00BD0108"/>
    <w:rsid w:val="00BD6238"/>
    <w:rsid w:val="00C2799E"/>
    <w:rsid w:val="00C37027"/>
    <w:rsid w:val="00C42C82"/>
    <w:rsid w:val="00C44E51"/>
    <w:rsid w:val="00C543BD"/>
    <w:rsid w:val="00C670FB"/>
    <w:rsid w:val="00C869A5"/>
    <w:rsid w:val="00C86A37"/>
    <w:rsid w:val="00C91AFA"/>
    <w:rsid w:val="00CA6331"/>
    <w:rsid w:val="00CB0F75"/>
    <w:rsid w:val="00CB11A1"/>
    <w:rsid w:val="00CB66D1"/>
    <w:rsid w:val="00CC0570"/>
    <w:rsid w:val="00D001E5"/>
    <w:rsid w:val="00D11371"/>
    <w:rsid w:val="00D1615B"/>
    <w:rsid w:val="00D30B09"/>
    <w:rsid w:val="00D35633"/>
    <w:rsid w:val="00D43FD0"/>
    <w:rsid w:val="00D51E4A"/>
    <w:rsid w:val="00D71810"/>
    <w:rsid w:val="00D72C52"/>
    <w:rsid w:val="00D775ED"/>
    <w:rsid w:val="00D9132E"/>
    <w:rsid w:val="00D92018"/>
    <w:rsid w:val="00D96918"/>
    <w:rsid w:val="00DA63B2"/>
    <w:rsid w:val="00E14AB3"/>
    <w:rsid w:val="00E1731E"/>
    <w:rsid w:val="00E558CB"/>
    <w:rsid w:val="00E61976"/>
    <w:rsid w:val="00E73D6A"/>
    <w:rsid w:val="00E7481C"/>
    <w:rsid w:val="00E75D4E"/>
    <w:rsid w:val="00EE02E5"/>
    <w:rsid w:val="00EF2919"/>
    <w:rsid w:val="00EF4416"/>
    <w:rsid w:val="00F035CB"/>
    <w:rsid w:val="00F05523"/>
    <w:rsid w:val="00F1105B"/>
    <w:rsid w:val="00F12F09"/>
    <w:rsid w:val="00F17791"/>
    <w:rsid w:val="00F25003"/>
    <w:rsid w:val="00F2615E"/>
    <w:rsid w:val="00F42283"/>
    <w:rsid w:val="00F57EB3"/>
    <w:rsid w:val="00F753CE"/>
    <w:rsid w:val="00F93273"/>
    <w:rsid w:val="00F93DD1"/>
    <w:rsid w:val="00FC2357"/>
    <w:rsid w:val="00FC3329"/>
    <w:rsid w:val="00FD0F6C"/>
    <w:rsid w:val="00FD1DFD"/>
    <w:rsid w:val="00FD2BA9"/>
    <w:rsid w:val="00FE60E2"/>
    <w:rsid w:val="00FF140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847D3F"/>
    <w:pPr>
      <w:keepNext/>
      <w:numPr>
        <w:numId w:val="44"/>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38"/>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43"/>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847D3F"/>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microsoft.com/office/2011/relationships/people" Target="peop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922019-D40D-4151-A3D0-B9D62CFF09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908</TotalTime>
  <Pages>123</Pages>
  <Words>17816</Words>
  <Characters>101556</Characters>
  <Application>Microsoft Office Word</Application>
  <DocSecurity>0</DocSecurity>
  <Lines>846</Lines>
  <Paragraphs>238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Asus Pro</cp:lastModifiedBy>
  <cp:revision>125</cp:revision>
  <dcterms:created xsi:type="dcterms:W3CDTF">2021-06-28T14:25:00Z</dcterms:created>
  <dcterms:modified xsi:type="dcterms:W3CDTF">2021-07-01T04:50:00Z</dcterms:modified>
</cp:coreProperties>
</file>