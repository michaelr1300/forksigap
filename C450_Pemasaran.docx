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pPr>
        <w:jc w:val="center"/>
        <w:rPr>
          <w:sz w:val="36"/>
          <w:szCs w:val="36"/>
        </w:rPr>
      </w:pPr>
      <w:r>
        <w:rPr>
          <w:b/>
          <w:sz w:val="36"/>
          <w:szCs w:val="36"/>
        </w:rPr>
        <w:t>Pengembangan Sistem Informasi Pemasaran pada Penerbit UGM Press</w:t>
      </w:r>
    </w:p>
    <w:p w14:paraId="26FEBCC5" w14:textId="77777777" w:rsidR="00AA227D" w:rsidRDefault="00AA227D">
      <w:pPr>
        <w:jc w:val="center"/>
        <w:rPr>
          <w:sz w:val="28"/>
          <w:szCs w:val="28"/>
        </w:rPr>
      </w:pPr>
    </w:p>
    <w:p w14:paraId="159C88A4" w14:textId="77777777" w:rsidR="00AA227D" w:rsidRDefault="00425617">
      <w:pPr>
        <w:jc w:val="center"/>
        <w:rPr>
          <w:sz w:val="36"/>
          <w:szCs w:val="36"/>
        </w:rPr>
      </w:pPr>
      <w:r>
        <w:rPr>
          <w:b/>
          <w:sz w:val="36"/>
          <w:szCs w:val="36"/>
        </w:rPr>
        <w:t>C-450</w:t>
      </w:r>
    </w:p>
    <w:p w14:paraId="3132C276" w14:textId="77777777" w:rsidR="00AA227D" w:rsidRDefault="00AA227D">
      <w:pPr>
        <w:jc w:val="center"/>
        <w:rPr>
          <w:sz w:val="22"/>
          <w:szCs w:val="22"/>
        </w:rPr>
      </w:pPr>
    </w:p>
    <w:p w14:paraId="035AFC44" w14:textId="77777777" w:rsidR="00AA227D" w:rsidRDefault="00425617">
      <w:pPr>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pPr>
        <w:rPr>
          <w:sz w:val="22"/>
          <w:szCs w:val="22"/>
        </w:rPr>
      </w:pPr>
    </w:p>
    <w:p w14:paraId="2BACBB64" w14:textId="77777777" w:rsidR="00AA227D" w:rsidRDefault="00AA227D">
      <w:pPr>
        <w:rPr>
          <w:sz w:val="22"/>
          <w:szCs w:val="22"/>
        </w:rPr>
      </w:pPr>
    </w:p>
    <w:p w14:paraId="1C9DBFB3" w14:textId="77777777" w:rsidR="00AA227D" w:rsidRDefault="00425617">
      <w:pPr>
        <w:jc w:val="center"/>
        <w:rPr>
          <w:sz w:val="28"/>
          <w:szCs w:val="28"/>
        </w:rPr>
      </w:pPr>
      <w:r>
        <w:rPr>
          <w:b/>
          <w:sz w:val="28"/>
          <w:szCs w:val="28"/>
        </w:rPr>
        <w:t>Disusun oleh:</w:t>
      </w:r>
    </w:p>
    <w:p w14:paraId="6ACFFDBB" w14:textId="77777777" w:rsidR="00AA227D" w:rsidRDefault="00AA227D">
      <w:pPr>
        <w:ind w:firstLine="1440"/>
        <w:jc w:val="center"/>
        <w:rPr>
          <w:sz w:val="28"/>
          <w:szCs w:val="28"/>
        </w:rPr>
      </w:pPr>
    </w:p>
    <w:p w14:paraId="4845E89E" w14:textId="77777777" w:rsidR="00AA227D" w:rsidRDefault="00425617">
      <w:pPr>
        <w:ind w:left="144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pPr>
        <w:ind w:left="144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pPr>
        <w:ind w:left="144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pPr>
        <w:rPr>
          <w:sz w:val="22"/>
          <w:szCs w:val="22"/>
        </w:rPr>
      </w:pPr>
    </w:p>
    <w:p w14:paraId="41DA6E2B" w14:textId="77777777" w:rsidR="00AA227D" w:rsidRDefault="00AA227D">
      <w:pPr>
        <w:rPr>
          <w:sz w:val="22"/>
          <w:szCs w:val="22"/>
        </w:rPr>
      </w:pPr>
    </w:p>
    <w:p w14:paraId="73C14F8C" w14:textId="77777777" w:rsidR="00AA227D" w:rsidRDefault="00425617">
      <w:pPr>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pPr>
        <w:jc w:val="center"/>
        <w:rPr>
          <w:sz w:val="28"/>
          <w:szCs w:val="28"/>
        </w:rPr>
      </w:pPr>
      <w:r>
        <w:rPr>
          <w:b/>
          <w:sz w:val="28"/>
          <w:szCs w:val="28"/>
        </w:rPr>
        <w:t>PROGRAM STUDI TEKNOLOGI INFORMASI</w:t>
      </w:r>
    </w:p>
    <w:p w14:paraId="085CA042" w14:textId="77777777" w:rsidR="00AA227D" w:rsidRDefault="00425617">
      <w:pPr>
        <w:jc w:val="center"/>
        <w:rPr>
          <w:sz w:val="28"/>
          <w:szCs w:val="28"/>
        </w:rPr>
      </w:pPr>
      <w:r>
        <w:rPr>
          <w:b/>
          <w:sz w:val="28"/>
          <w:szCs w:val="28"/>
        </w:rPr>
        <w:t>DEPARTEMEN TEKNIK ELEKTRO DAN TEKNOLOGI INFORMASI</w:t>
      </w:r>
    </w:p>
    <w:p w14:paraId="647CC22A" w14:textId="77777777" w:rsidR="00AA227D" w:rsidRDefault="00425617">
      <w:pPr>
        <w:jc w:val="center"/>
        <w:rPr>
          <w:sz w:val="28"/>
          <w:szCs w:val="28"/>
        </w:rPr>
      </w:pPr>
      <w:r>
        <w:rPr>
          <w:b/>
          <w:sz w:val="28"/>
          <w:szCs w:val="28"/>
        </w:rPr>
        <w:t>FAKULTAS TEKNIK UNIVERSITAS GADJAH MADA</w:t>
      </w:r>
    </w:p>
    <w:p w14:paraId="2131BC52" w14:textId="77777777" w:rsidR="00AA227D" w:rsidRDefault="00425617">
      <w:pPr>
        <w:jc w:val="center"/>
        <w:rPr>
          <w:sz w:val="28"/>
          <w:szCs w:val="28"/>
        </w:rPr>
      </w:pPr>
      <w:r>
        <w:rPr>
          <w:b/>
          <w:sz w:val="28"/>
          <w:szCs w:val="28"/>
        </w:rPr>
        <w:lastRenderedPageBreak/>
        <w:t>2021</w:t>
      </w:r>
    </w:p>
    <w:p w14:paraId="0C126152" w14:textId="77777777" w:rsidR="00AA227D" w:rsidRDefault="00425617" w:rsidP="004F06EF">
      <w:pPr>
        <w:pStyle w:val="Heading1"/>
      </w:pPr>
      <w:bookmarkStart w:id="0" w:name="_wx8nzfpb7af0" w:colFirst="0" w:colLast="0"/>
      <w:bookmarkEnd w:id="0"/>
      <w:r>
        <w:t>HALAMAN PENGESAHAN</w:t>
      </w:r>
    </w:p>
    <w:p w14:paraId="382C3DDD" w14:textId="77777777" w:rsidR="00AA227D" w:rsidRDefault="00AA227D">
      <w:pPr>
        <w:jc w:val="center"/>
        <w:rPr>
          <w:sz w:val="28"/>
          <w:szCs w:val="28"/>
        </w:rPr>
      </w:pPr>
    </w:p>
    <w:tbl>
      <w:tblPr>
        <w:tblStyle w:val="a"/>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keepNext/>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keepNext/>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keepNext/>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pPr>
              <w:keepNext/>
              <w:tabs>
                <w:tab w:val="left" w:pos="3420"/>
                <w:tab w:val="left" w:pos="3690"/>
              </w:tabs>
              <w:spacing w:line="264" w:lineRule="auto"/>
              <w:ind w:left="369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77777777" w:rsidR="00AA227D" w:rsidRDefault="00425617" w:rsidP="006D7902">
            <w:pPr>
              <w:pStyle w:val="TableBodyInfo"/>
            </w:pPr>
            <w:r>
              <w:t xml:space="preserve">6. TANGGAL PENERBITAN </w:t>
            </w:r>
            <w:r>
              <w:rPr>
                <w:b/>
              </w:rPr>
              <w:tab/>
              <w:t xml:space="preserve">: </w:t>
            </w:r>
            <w:r>
              <w:rPr>
                <w:b/>
              </w:rPr>
              <w:tab/>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3B9F23D4">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77777777" w:rsidR="00AA227D" w:rsidRDefault="00425617">
            <w:pPr>
              <w:keepNext/>
              <w:spacing w:line="264" w:lineRule="auto"/>
              <w:rPr>
                <w:sz w:val="22"/>
                <w:szCs w:val="22"/>
              </w:rPr>
            </w:pPr>
            <w:r>
              <w:rPr>
                <w:sz w:val="22"/>
                <w:szCs w:val="22"/>
              </w:rPr>
              <w:t xml:space="preserve">8. ANGGOTA 1  </w:t>
            </w:r>
            <w:r>
              <w:rPr>
                <w:sz w:val="22"/>
                <w:szCs w:val="22"/>
              </w:rPr>
              <w:tab/>
              <w:t xml:space="preserve">                                                                                                Tanda Tangan : </w:t>
            </w:r>
          </w:p>
          <w:p w14:paraId="2CDD9E30"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Gian Willy Erlanda</w:t>
            </w:r>
            <w:r>
              <w:rPr>
                <w:noProof/>
              </w:rPr>
              <w:drawing>
                <wp:anchor distT="0" distB="0" distL="0" distR="0" simplePos="0" relativeHeight="251659264" behindDoc="0" locked="0" layoutInCell="1" hidden="0" allowOverlap="1" wp14:anchorId="632E54CE" wp14:editId="0378460C">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77777777" w:rsidR="00AA227D" w:rsidRDefault="00425617">
            <w:pPr>
              <w:keepNext/>
              <w:tabs>
                <w:tab w:val="left" w:pos="2268"/>
                <w:tab w:val="left" w:pos="3420"/>
                <w:tab w:val="left" w:pos="3690"/>
                <w:tab w:val="left" w:pos="4230"/>
                <w:tab w:val="left" w:pos="7260"/>
              </w:tabs>
              <w:spacing w:line="264" w:lineRule="auto"/>
              <w:rPr>
                <w:sz w:val="22"/>
                <w:szCs w:val="22"/>
              </w:rPr>
            </w:pPr>
            <w:r>
              <w:rPr>
                <w:sz w:val="22"/>
                <w:szCs w:val="22"/>
              </w:rPr>
              <w:t xml:space="preserve">   b. NIM  </w:t>
            </w:r>
            <w:r>
              <w:rPr>
                <w:sz w:val="22"/>
                <w:szCs w:val="22"/>
              </w:rPr>
              <w:tab/>
            </w:r>
            <w:r>
              <w:rPr>
                <w:sz w:val="22"/>
                <w:szCs w:val="22"/>
              </w:rPr>
              <w:tab/>
              <w:t xml:space="preserve">: </w:t>
            </w:r>
            <w:r>
              <w:rPr>
                <w:sz w:val="22"/>
                <w:szCs w:val="22"/>
              </w:rPr>
              <w:tab/>
              <w:t xml:space="preserve">17/410471/TK/45828                                                          </w:t>
            </w:r>
          </w:p>
          <w:p w14:paraId="24BF816F"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c. Prodi/Konsentrasi </w:t>
            </w:r>
            <w:r>
              <w:rPr>
                <w:sz w:val="22"/>
                <w:szCs w:val="22"/>
              </w:rPr>
              <w:tab/>
              <w:t xml:space="preserve">: </w:t>
            </w:r>
            <w:r>
              <w:rPr>
                <w:sz w:val="22"/>
                <w:szCs w:val="22"/>
              </w:rPr>
              <w:tab/>
              <w:t>Teknologi Informasi/Rekayasa Sistem Informasi</w:t>
            </w:r>
          </w:p>
          <w:p w14:paraId="61D537BE"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d. Email</w:t>
            </w:r>
            <w:r>
              <w:rPr>
                <w:sz w:val="22"/>
                <w:szCs w:val="22"/>
              </w:rPr>
              <w:tab/>
              <w:t xml:space="preserve">:    gian.willy.erlanda@mail.ugm.ac.id                   </w:t>
            </w:r>
          </w:p>
        </w:tc>
      </w:tr>
      <w:tr w:rsidR="00AA227D" w14:paraId="40A53026" w14:textId="77777777">
        <w:trPr>
          <w:jc w:val="center"/>
        </w:trPr>
        <w:tc>
          <w:tcPr>
            <w:tcW w:w="9378" w:type="dxa"/>
          </w:tcPr>
          <w:p w14:paraId="62D5159D" w14:textId="77777777" w:rsidR="00AA227D" w:rsidRDefault="00425617">
            <w:pPr>
              <w:keepNext/>
              <w:spacing w:line="264" w:lineRule="auto"/>
              <w:rPr>
                <w:sz w:val="22"/>
                <w:szCs w:val="22"/>
              </w:rPr>
            </w:pPr>
            <w:r>
              <w:rPr>
                <w:sz w:val="22"/>
                <w:szCs w:val="22"/>
              </w:rPr>
              <w:t xml:space="preserve">9. ANGGOTA 2  </w:t>
            </w:r>
            <w:r>
              <w:rPr>
                <w:sz w:val="22"/>
                <w:szCs w:val="22"/>
              </w:rPr>
              <w:tab/>
              <w:t xml:space="preserve">                                                                                                Tanda Tangan :</w:t>
            </w:r>
          </w:p>
          <w:p w14:paraId="23AB0EFD"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Andrew Mulya</w:t>
            </w:r>
            <w:r>
              <w:rPr>
                <w:noProof/>
              </w:rPr>
              <w:drawing>
                <wp:anchor distT="0" distB="0" distL="0" distR="0" simplePos="0" relativeHeight="251660288" behindDoc="0" locked="0" layoutInCell="1" hidden="0" allowOverlap="1" wp14:anchorId="3823DA5B" wp14:editId="527C9E0A">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77777777" w:rsidR="00AA227D" w:rsidRDefault="00425617">
            <w:pPr>
              <w:keepNext/>
              <w:tabs>
                <w:tab w:val="left" w:pos="2268"/>
                <w:tab w:val="left" w:pos="3420"/>
                <w:tab w:val="left" w:pos="3690"/>
                <w:tab w:val="left" w:pos="4230"/>
                <w:tab w:val="left" w:pos="7146"/>
              </w:tabs>
              <w:spacing w:line="264" w:lineRule="auto"/>
              <w:rPr>
                <w:sz w:val="22"/>
                <w:szCs w:val="22"/>
              </w:rPr>
            </w:pPr>
            <w:r>
              <w:rPr>
                <w:sz w:val="22"/>
                <w:szCs w:val="22"/>
              </w:rPr>
              <w:t xml:space="preserve">   b. NIM  </w:t>
            </w:r>
            <w:r>
              <w:rPr>
                <w:sz w:val="22"/>
                <w:szCs w:val="22"/>
              </w:rPr>
              <w:tab/>
            </w:r>
            <w:r>
              <w:rPr>
                <w:sz w:val="22"/>
                <w:szCs w:val="22"/>
              </w:rPr>
              <w:tab/>
              <w:t xml:space="preserve">: </w:t>
            </w:r>
            <w:r>
              <w:rPr>
                <w:sz w:val="22"/>
                <w:szCs w:val="22"/>
              </w:rPr>
              <w:tab/>
              <w:t xml:space="preserve">17/410461/TK/45818                                                           </w:t>
            </w:r>
          </w:p>
          <w:p w14:paraId="3FBDC89D"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c. Prodi/Konsentrasi </w:t>
            </w:r>
            <w:r>
              <w:rPr>
                <w:sz w:val="22"/>
                <w:szCs w:val="22"/>
              </w:rPr>
              <w:tab/>
              <w:t xml:space="preserve">: </w:t>
            </w:r>
            <w:r>
              <w:rPr>
                <w:sz w:val="22"/>
                <w:szCs w:val="22"/>
              </w:rPr>
              <w:tab/>
              <w:t>Teknologi Informasi/Rekayasa Sistem Informasi</w:t>
            </w:r>
          </w:p>
          <w:p w14:paraId="6EC61875"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d. Email</w:t>
            </w:r>
            <w:r>
              <w:rPr>
                <w:sz w:val="22"/>
                <w:szCs w:val="22"/>
              </w:rPr>
              <w:tab/>
              <w:t xml:space="preserve">:    andrewmulya@mail.ugm.ac.id                     </w:t>
            </w:r>
          </w:p>
        </w:tc>
      </w:tr>
      <w:tr w:rsidR="00AA227D" w14:paraId="1B25A954" w14:textId="77777777">
        <w:trPr>
          <w:jc w:val="center"/>
        </w:trPr>
        <w:tc>
          <w:tcPr>
            <w:tcW w:w="9378" w:type="dxa"/>
          </w:tcPr>
          <w:p w14:paraId="1C34EE29" w14:textId="7177365F" w:rsidR="00AA227D" w:rsidRDefault="00425617">
            <w:pPr>
              <w:keepNext/>
              <w:spacing w:line="264" w:lineRule="auto"/>
              <w:rPr>
                <w:sz w:val="22"/>
                <w:szCs w:val="22"/>
              </w:rPr>
            </w:pPr>
            <w:r>
              <w:rPr>
                <w:sz w:val="22"/>
                <w:szCs w:val="22"/>
              </w:rPr>
              <w:t xml:space="preserve">10. DOSEN PEMBIMBING I                                                                           </w:t>
            </w:r>
            <w:r w:rsidR="006D7902">
              <w:rPr>
                <w:sz w:val="22"/>
                <w:szCs w:val="22"/>
                <w:lang w:val="en-US"/>
              </w:rPr>
              <w:t xml:space="preserve">   </w:t>
            </w:r>
            <w:r>
              <w:rPr>
                <w:sz w:val="22"/>
                <w:szCs w:val="22"/>
              </w:rPr>
              <w:t>Tanda Tangan :</w:t>
            </w:r>
          </w:p>
          <w:p w14:paraId="35A151E5"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xml:space="preserve">:    I Wayan Mustika, S.T., M.Eng., Ph.D.                                                                  </w:t>
            </w:r>
          </w:p>
          <w:p w14:paraId="08CF7E1C" w14:textId="77777777" w:rsidR="00AA227D" w:rsidRDefault="00425617">
            <w:pPr>
              <w:keepNext/>
              <w:tabs>
                <w:tab w:val="left" w:pos="2268"/>
                <w:tab w:val="left" w:pos="3420"/>
                <w:tab w:val="left" w:pos="3690"/>
                <w:tab w:val="left" w:pos="4230"/>
                <w:tab w:val="left" w:pos="7146"/>
              </w:tabs>
              <w:spacing w:line="264" w:lineRule="auto"/>
              <w:rPr>
                <w:sz w:val="22"/>
                <w:szCs w:val="22"/>
              </w:rPr>
            </w:pPr>
            <w:r>
              <w:rPr>
                <w:sz w:val="22"/>
                <w:szCs w:val="22"/>
              </w:rPr>
              <w:t xml:space="preserve">   b. NIP  </w:t>
            </w:r>
            <w:r>
              <w:rPr>
                <w:sz w:val="22"/>
                <w:szCs w:val="22"/>
              </w:rPr>
              <w:tab/>
            </w:r>
            <w:r>
              <w:rPr>
                <w:sz w:val="22"/>
                <w:szCs w:val="22"/>
              </w:rPr>
              <w:tab/>
              <w:t xml:space="preserve">: </w:t>
            </w:r>
            <w:r>
              <w:rPr>
                <w:sz w:val="22"/>
                <w:szCs w:val="22"/>
              </w:rPr>
              <w:tab/>
              <w:t xml:space="preserve">198109212014041001                                                                 </w:t>
            </w:r>
          </w:p>
        </w:tc>
      </w:tr>
      <w:tr w:rsidR="00AA227D" w14:paraId="7C6B26C7" w14:textId="77777777">
        <w:trPr>
          <w:jc w:val="center"/>
        </w:trPr>
        <w:tc>
          <w:tcPr>
            <w:tcW w:w="9378" w:type="dxa"/>
          </w:tcPr>
          <w:p w14:paraId="0EDDB4FD" w14:textId="152C67FD" w:rsidR="00AA227D" w:rsidRDefault="00425617">
            <w:pPr>
              <w:keepNext/>
              <w:spacing w:line="264" w:lineRule="auto"/>
              <w:rPr>
                <w:sz w:val="22"/>
                <w:szCs w:val="22"/>
              </w:rPr>
            </w:pPr>
            <w:r>
              <w:rPr>
                <w:sz w:val="22"/>
                <w:szCs w:val="22"/>
              </w:rPr>
              <w:t>11. DOSEN PEMBIMBING II                                                                             Tanda Tangan :</w:t>
            </w:r>
          </w:p>
          <w:p w14:paraId="6A750D99"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xml:space="preserve">:    P. Insap Santosa, Ir., M.Sc., Ph.D., IPU.                                                                  </w:t>
            </w:r>
          </w:p>
          <w:p w14:paraId="27978F8F" w14:textId="77777777" w:rsidR="00AA227D" w:rsidRDefault="00425617">
            <w:pPr>
              <w:keepNext/>
              <w:spacing w:line="264" w:lineRule="auto"/>
              <w:rPr>
                <w:sz w:val="22"/>
                <w:szCs w:val="22"/>
              </w:rPr>
            </w:pPr>
            <w:r>
              <w:rPr>
                <w:sz w:val="22"/>
                <w:szCs w:val="22"/>
              </w:rPr>
              <w:t xml:space="preserve">   b. NIP  </w:t>
            </w:r>
            <w:r>
              <w:rPr>
                <w:sz w:val="22"/>
                <w:szCs w:val="22"/>
              </w:rPr>
              <w:tab/>
            </w:r>
            <w:r>
              <w:rPr>
                <w:sz w:val="22"/>
                <w:szCs w:val="22"/>
              </w:rPr>
              <w:tab/>
              <w:t xml:space="preserve">                       :    196101081985031002</w:t>
            </w:r>
          </w:p>
        </w:tc>
      </w:tr>
      <w:tr w:rsidR="00AA227D" w14:paraId="7BB266BD" w14:textId="77777777">
        <w:trPr>
          <w:jc w:val="center"/>
        </w:trPr>
        <w:tc>
          <w:tcPr>
            <w:tcW w:w="9378" w:type="dxa"/>
          </w:tcPr>
          <w:p w14:paraId="35BBAB96" w14:textId="77777777" w:rsidR="00AA227D" w:rsidRDefault="00425617" w:rsidP="006D7902">
            <w:pPr>
              <w:keepNext/>
              <w:tabs>
                <w:tab w:val="left" w:pos="3420"/>
                <w:tab w:val="left" w:pos="3690"/>
              </w:tabs>
              <w:spacing w:line="264" w:lineRule="auto"/>
              <w:rPr>
                <w:sz w:val="22"/>
                <w:szCs w:val="22"/>
              </w:rPr>
            </w:pPr>
            <w:r>
              <w:rPr>
                <w:sz w:val="22"/>
                <w:szCs w:val="22"/>
              </w:rPr>
              <w:t>12. TEMPAT PELAKSANAAN          :    UGM Press</w:t>
            </w:r>
          </w:p>
        </w:tc>
      </w:tr>
      <w:tr w:rsidR="00AA227D" w14:paraId="0B4C5E22" w14:textId="77777777">
        <w:trPr>
          <w:jc w:val="center"/>
        </w:trPr>
        <w:tc>
          <w:tcPr>
            <w:tcW w:w="9378" w:type="dxa"/>
          </w:tcPr>
          <w:p w14:paraId="061C6B48" w14:textId="77777777" w:rsidR="00AA227D" w:rsidRDefault="00425617">
            <w:pPr>
              <w:keepNext/>
              <w:tabs>
                <w:tab w:val="left" w:pos="3420"/>
                <w:tab w:val="left" w:pos="3690"/>
              </w:tabs>
              <w:spacing w:line="264" w:lineRule="auto"/>
              <w:rPr>
                <w:sz w:val="22"/>
                <w:szCs w:val="22"/>
              </w:rPr>
            </w:pPr>
            <w:r>
              <w:rPr>
                <w:sz w:val="22"/>
                <w:szCs w:val="22"/>
              </w:rPr>
              <w:t>13. Jumlah halaman</w:t>
            </w:r>
            <w:r>
              <w:rPr>
                <w:sz w:val="22"/>
                <w:szCs w:val="22"/>
              </w:rPr>
              <w:tab/>
              <w:t xml:space="preserve">:  </w:t>
            </w:r>
          </w:p>
        </w:tc>
      </w:tr>
    </w:tbl>
    <w:p w14:paraId="0BC401F1" w14:textId="77777777" w:rsidR="00AA227D" w:rsidRDefault="00AA227D">
      <w:pPr>
        <w:jc w:val="center"/>
        <w:rPr>
          <w:sz w:val="28"/>
          <w:szCs w:val="28"/>
        </w:rPr>
      </w:pPr>
    </w:p>
    <w:p w14:paraId="78034727" w14:textId="77777777" w:rsidR="00AA227D" w:rsidRDefault="00425617" w:rsidP="004F06EF">
      <w:pPr>
        <w:pStyle w:val="Heading1"/>
      </w:pPr>
      <w:bookmarkStart w:id="1" w:name="_zn7mxvitlkg" w:colFirst="0" w:colLast="0"/>
      <w:bookmarkEnd w:id="1"/>
      <w:r w:rsidRPr="00517F18">
        <w:t>DAFTAR</w:t>
      </w:r>
      <w:r>
        <w:t xml:space="preserve"> ISI</w:t>
      </w:r>
    </w:p>
    <w:p w14:paraId="30CDAA44" w14:textId="77777777" w:rsidR="00AA227D" w:rsidRDefault="00AA227D"/>
    <w:sdt>
      <w:sdtPr>
        <w:id w:val="-1669242260"/>
        <w:docPartObj>
          <w:docPartGallery w:val="Table of Contents"/>
          <w:docPartUnique/>
        </w:docPartObj>
      </w:sdtPr>
      <w:sdtEndPr/>
      <w:sdtContent>
        <w:p w14:paraId="5D09B95C" w14:textId="77777777" w:rsidR="00AA227D" w:rsidRDefault="00425617">
          <w:pPr>
            <w:tabs>
              <w:tab w:val="right" w:pos="9688"/>
            </w:tabs>
            <w:spacing w:before="80" w:line="240" w:lineRule="auto"/>
            <w:rPr>
              <w:b/>
              <w:color w:val="000000"/>
              <w:sz w:val="20"/>
              <w:szCs w:val="20"/>
            </w:rPr>
          </w:pPr>
          <w:r>
            <w:fldChar w:fldCharType="begin"/>
          </w:r>
          <w:r>
            <w:instrText xml:space="preserve"> TOC \h \u \z </w:instrText>
          </w:r>
          <w:r>
            <w:fldChar w:fldCharType="separate"/>
          </w:r>
          <w:hyperlink w:anchor="_wx8nzfpb7af0">
            <w:r>
              <w:rPr>
                <w:b/>
                <w:color w:val="000000"/>
                <w:sz w:val="20"/>
                <w:szCs w:val="20"/>
              </w:rPr>
              <w:t>HALAMAN PENGESAHAN</w:t>
            </w:r>
          </w:hyperlink>
          <w:r>
            <w:rPr>
              <w:b/>
              <w:color w:val="000000"/>
              <w:sz w:val="20"/>
              <w:szCs w:val="20"/>
            </w:rPr>
            <w:tab/>
          </w:r>
          <w:r>
            <w:fldChar w:fldCharType="begin"/>
          </w:r>
          <w:r>
            <w:instrText xml:space="preserve"> PAGEREF _wx8nzfpb7af0 \h </w:instrText>
          </w:r>
          <w:r>
            <w:fldChar w:fldCharType="separate"/>
          </w:r>
          <w:r>
            <w:rPr>
              <w:b/>
              <w:color w:val="000000"/>
              <w:sz w:val="20"/>
              <w:szCs w:val="20"/>
            </w:rPr>
            <w:t>2</w:t>
          </w:r>
          <w:r>
            <w:fldChar w:fldCharType="end"/>
          </w:r>
        </w:p>
        <w:p w14:paraId="5918E346" w14:textId="77777777" w:rsidR="00AA227D" w:rsidRDefault="007022E3">
          <w:pPr>
            <w:tabs>
              <w:tab w:val="right" w:pos="9688"/>
            </w:tabs>
            <w:spacing w:before="200" w:line="240" w:lineRule="auto"/>
            <w:rPr>
              <w:b/>
              <w:color w:val="000000"/>
              <w:sz w:val="20"/>
              <w:szCs w:val="20"/>
            </w:rPr>
          </w:pPr>
          <w:hyperlink w:anchor="_zn7mxvitlkg">
            <w:r w:rsidR="00425617">
              <w:rPr>
                <w:b/>
                <w:color w:val="000000"/>
                <w:sz w:val="20"/>
                <w:szCs w:val="20"/>
              </w:rPr>
              <w:t>DAFTAR ISI</w:t>
            </w:r>
          </w:hyperlink>
          <w:r w:rsidR="00425617">
            <w:rPr>
              <w:b/>
              <w:color w:val="000000"/>
              <w:sz w:val="20"/>
              <w:szCs w:val="20"/>
            </w:rPr>
            <w:tab/>
          </w:r>
          <w:r w:rsidR="00425617">
            <w:fldChar w:fldCharType="begin"/>
          </w:r>
          <w:r w:rsidR="00425617">
            <w:instrText xml:space="preserve"> PAGEREF _zn7mxvitlkg \h </w:instrText>
          </w:r>
          <w:r w:rsidR="00425617">
            <w:fldChar w:fldCharType="separate"/>
          </w:r>
          <w:r w:rsidR="00425617">
            <w:rPr>
              <w:b/>
              <w:color w:val="000000"/>
              <w:sz w:val="20"/>
              <w:szCs w:val="20"/>
            </w:rPr>
            <w:t>3</w:t>
          </w:r>
          <w:r w:rsidR="00425617">
            <w:fldChar w:fldCharType="end"/>
          </w:r>
        </w:p>
        <w:p w14:paraId="2AD3E101" w14:textId="77777777" w:rsidR="00AA227D" w:rsidRDefault="007022E3">
          <w:pPr>
            <w:tabs>
              <w:tab w:val="right" w:pos="9688"/>
            </w:tabs>
            <w:spacing w:before="200" w:line="240" w:lineRule="auto"/>
            <w:rPr>
              <w:b/>
              <w:color w:val="000000"/>
              <w:sz w:val="20"/>
              <w:szCs w:val="20"/>
            </w:rPr>
          </w:pPr>
          <w:hyperlink w:anchor="_5m4nwx78v5lp">
            <w:r w:rsidR="00425617">
              <w:rPr>
                <w:b/>
                <w:color w:val="000000"/>
                <w:sz w:val="20"/>
                <w:szCs w:val="20"/>
              </w:rPr>
              <w:t>CATATAN REVISI DOKUMEN</w:t>
            </w:r>
          </w:hyperlink>
          <w:r w:rsidR="00425617">
            <w:rPr>
              <w:b/>
              <w:color w:val="000000"/>
              <w:sz w:val="20"/>
              <w:szCs w:val="20"/>
            </w:rPr>
            <w:tab/>
          </w:r>
          <w:r w:rsidR="00425617">
            <w:fldChar w:fldCharType="begin"/>
          </w:r>
          <w:r w:rsidR="00425617">
            <w:instrText xml:space="preserve"> PAGEREF _5m4nwx78v5lp \h </w:instrText>
          </w:r>
          <w:r w:rsidR="00425617">
            <w:fldChar w:fldCharType="separate"/>
          </w:r>
          <w:r w:rsidR="00425617">
            <w:rPr>
              <w:b/>
              <w:color w:val="000000"/>
              <w:sz w:val="20"/>
              <w:szCs w:val="20"/>
            </w:rPr>
            <w:t>6</w:t>
          </w:r>
          <w:r w:rsidR="00425617">
            <w:fldChar w:fldCharType="end"/>
          </w:r>
        </w:p>
        <w:p w14:paraId="1D6B9E69" w14:textId="77777777" w:rsidR="00AA227D" w:rsidRDefault="007022E3">
          <w:pPr>
            <w:tabs>
              <w:tab w:val="right" w:pos="9688"/>
            </w:tabs>
            <w:spacing w:before="200" w:line="240" w:lineRule="auto"/>
            <w:rPr>
              <w:color w:val="000000"/>
              <w:sz w:val="20"/>
              <w:szCs w:val="20"/>
            </w:rPr>
          </w:pPr>
          <w:hyperlink w:anchor="_30j0zll">
            <w:r w:rsidR="00425617">
              <w:rPr>
                <w:color w:val="000000"/>
                <w:sz w:val="20"/>
                <w:szCs w:val="20"/>
              </w:rPr>
              <w:t>INTISARI</w:t>
            </w:r>
          </w:hyperlink>
          <w:r w:rsidR="00425617">
            <w:rPr>
              <w:color w:val="000000"/>
              <w:sz w:val="20"/>
              <w:szCs w:val="20"/>
            </w:rPr>
            <w:tab/>
          </w:r>
          <w:r w:rsidR="00425617">
            <w:fldChar w:fldCharType="begin"/>
          </w:r>
          <w:r w:rsidR="00425617">
            <w:instrText xml:space="preserve"> PAGEREF _30j0zll \h </w:instrText>
          </w:r>
          <w:r w:rsidR="00425617">
            <w:fldChar w:fldCharType="separate"/>
          </w:r>
          <w:r w:rsidR="00425617">
            <w:rPr>
              <w:b/>
              <w:color w:val="000000"/>
              <w:sz w:val="20"/>
              <w:szCs w:val="20"/>
            </w:rPr>
            <w:t>7</w:t>
          </w:r>
          <w:r w:rsidR="00425617">
            <w:fldChar w:fldCharType="end"/>
          </w:r>
        </w:p>
        <w:p w14:paraId="44A8DAB7" w14:textId="77777777" w:rsidR="00AA227D" w:rsidRDefault="007022E3">
          <w:pPr>
            <w:tabs>
              <w:tab w:val="right" w:pos="9688"/>
            </w:tabs>
            <w:spacing w:before="200" w:line="240" w:lineRule="auto"/>
            <w:rPr>
              <w:b/>
              <w:color w:val="000000"/>
            </w:rPr>
          </w:pPr>
          <w:hyperlink w:anchor="_3ix8f02cdvds">
            <w:r w:rsidR="00425617">
              <w:rPr>
                <w:b/>
                <w:color w:val="000000"/>
              </w:rPr>
              <w:t>RINGKASAN EKSEKUTIF</w:t>
            </w:r>
          </w:hyperlink>
          <w:r w:rsidR="00425617">
            <w:rPr>
              <w:b/>
              <w:color w:val="000000"/>
            </w:rPr>
            <w:tab/>
          </w:r>
          <w:r w:rsidR="00425617">
            <w:fldChar w:fldCharType="begin"/>
          </w:r>
          <w:r w:rsidR="00425617">
            <w:instrText xml:space="preserve"> PAGEREF _3ix8f02cdvds \h </w:instrText>
          </w:r>
          <w:r w:rsidR="00425617">
            <w:fldChar w:fldCharType="separate"/>
          </w:r>
          <w:r w:rsidR="00425617">
            <w:rPr>
              <w:b/>
              <w:color w:val="000000"/>
            </w:rPr>
            <w:t>9</w:t>
          </w:r>
          <w:r w:rsidR="00425617">
            <w:fldChar w:fldCharType="end"/>
          </w:r>
        </w:p>
        <w:p w14:paraId="1CDB7DA4" w14:textId="77777777" w:rsidR="00AA227D" w:rsidRDefault="007022E3">
          <w:pPr>
            <w:tabs>
              <w:tab w:val="right" w:pos="9688"/>
            </w:tabs>
            <w:spacing w:before="200" w:line="240" w:lineRule="auto"/>
            <w:rPr>
              <w:color w:val="000000"/>
              <w:sz w:val="20"/>
              <w:szCs w:val="20"/>
            </w:rPr>
          </w:pPr>
          <w:hyperlink w:anchor="_1fob9te">
            <w:r w:rsidR="00425617">
              <w:rPr>
                <w:color w:val="000000"/>
                <w:sz w:val="20"/>
                <w:szCs w:val="20"/>
              </w:rPr>
              <w:t>PENDAHULUAN</w:t>
            </w:r>
          </w:hyperlink>
          <w:r w:rsidR="00425617">
            <w:rPr>
              <w:color w:val="000000"/>
              <w:sz w:val="20"/>
              <w:szCs w:val="20"/>
            </w:rPr>
            <w:tab/>
          </w:r>
          <w:r w:rsidR="00425617">
            <w:fldChar w:fldCharType="begin"/>
          </w:r>
          <w:r w:rsidR="00425617">
            <w:instrText xml:space="preserve"> PAGEREF _1fob9te \h </w:instrText>
          </w:r>
          <w:r w:rsidR="00425617">
            <w:fldChar w:fldCharType="separate"/>
          </w:r>
          <w:r w:rsidR="00425617">
            <w:rPr>
              <w:b/>
              <w:color w:val="000000"/>
              <w:sz w:val="20"/>
              <w:szCs w:val="20"/>
            </w:rPr>
            <w:t>10</w:t>
          </w:r>
          <w:r w:rsidR="00425617">
            <w:fldChar w:fldCharType="end"/>
          </w:r>
        </w:p>
        <w:p w14:paraId="2B6FCA48" w14:textId="77777777" w:rsidR="00AA227D" w:rsidRDefault="007022E3">
          <w:pPr>
            <w:tabs>
              <w:tab w:val="right" w:pos="9688"/>
            </w:tabs>
            <w:spacing w:before="200" w:line="240" w:lineRule="auto"/>
            <w:rPr>
              <w:b/>
              <w:color w:val="000000"/>
              <w:sz w:val="20"/>
              <w:szCs w:val="20"/>
            </w:rPr>
          </w:pPr>
          <w:hyperlink w:anchor="_owli0221podt">
            <w:r w:rsidR="00425617">
              <w:rPr>
                <w:b/>
                <w:color w:val="000000"/>
                <w:sz w:val="20"/>
                <w:szCs w:val="20"/>
              </w:rPr>
              <w:t>PROSES DESAIN DAN IMPLEMENTASI</w:t>
            </w:r>
          </w:hyperlink>
          <w:r w:rsidR="00425617">
            <w:rPr>
              <w:b/>
              <w:color w:val="000000"/>
              <w:sz w:val="20"/>
              <w:szCs w:val="20"/>
            </w:rPr>
            <w:tab/>
          </w:r>
          <w:r w:rsidR="00425617">
            <w:fldChar w:fldCharType="begin"/>
          </w:r>
          <w:r w:rsidR="00425617">
            <w:instrText xml:space="preserve"> PAGEREF _owli0221podt \h </w:instrText>
          </w:r>
          <w:r w:rsidR="00425617">
            <w:fldChar w:fldCharType="separate"/>
          </w:r>
          <w:r w:rsidR="00425617">
            <w:rPr>
              <w:b/>
              <w:color w:val="000000"/>
              <w:sz w:val="20"/>
              <w:szCs w:val="20"/>
            </w:rPr>
            <w:t>11</w:t>
          </w:r>
          <w:r w:rsidR="00425617">
            <w:fldChar w:fldCharType="end"/>
          </w:r>
        </w:p>
        <w:p w14:paraId="7AAFED7E" w14:textId="77777777" w:rsidR="00AA227D" w:rsidRDefault="007022E3">
          <w:pPr>
            <w:tabs>
              <w:tab w:val="right" w:pos="9688"/>
            </w:tabs>
            <w:spacing w:before="60" w:line="240" w:lineRule="auto"/>
            <w:ind w:left="360"/>
            <w:rPr>
              <w:color w:val="000000"/>
            </w:rPr>
          </w:pPr>
          <w:hyperlink w:anchor="_qxcvc79mt48p">
            <w:r w:rsidR="00425617">
              <w:rPr>
                <w:color w:val="000000"/>
              </w:rPr>
              <w:t>Proses Desain Back-End</w:t>
            </w:r>
          </w:hyperlink>
          <w:r w:rsidR="00425617">
            <w:rPr>
              <w:color w:val="000000"/>
            </w:rPr>
            <w:tab/>
          </w:r>
          <w:r w:rsidR="00425617">
            <w:fldChar w:fldCharType="begin"/>
          </w:r>
          <w:r w:rsidR="00425617">
            <w:instrText xml:space="preserve"> PAGEREF _qxcvc79mt48p \h </w:instrText>
          </w:r>
          <w:r w:rsidR="00425617">
            <w:fldChar w:fldCharType="separate"/>
          </w:r>
          <w:r w:rsidR="00425617">
            <w:rPr>
              <w:color w:val="000000"/>
            </w:rPr>
            <w:t>13</w:t>
          </w:r>
          <w:r w:rsidR="00425617">
            <w:fldChar w:fldCharType="end"/>
          </w:r>
        </w:p>
        <w:p w14:paraId="4A36E399" w14:textId="77777777" w:rsidR="00AA227D" w:rsidRDefault="007022E3">
          <w:pPr>
            <w:tabs>
              <w:tab w:val="right" w:pos="9688"/>
            </w:tabs>
            <w:spacing w:before="60" w:line="240" w:lineRule="auto"/>
            <w:ind w:left="360"/>
            <w:rPr>
              <w:color w:val="000000"/>
            </w:rPr>
          </w:pPr>
          <w:hyperlink w:anchor="_aj47oreqaoqy">
            <w:r w:rsidR="00425617">
              <w:rPr>
                <w:color w:val="000000"/>
              </w:rPr>
              <w:t>Proses Desain Front-End</w:t>
            </w:r>
          </w:hyperlink>
          <w:r w:rsidR="00425617">
            <w:rPr>
              <w:color w:val="000000"/>
            </w:rPr>
            <w:tab/>
          </w:r>
          <w:r w:rsidR="00425617">
            <w:fldChar w:fldCharType="begin"/>
          </w:r>
          <w:r w:rsidR="00425617">
            <w:instrText xml:space="preserve"> PAGEREF _aj47oreqaoqy \h </w:instrText>
          </w:r>
          <w:r w:rsidR="00425617">
            <w:fldChar w:fldCharType="separate"/>
          </w:r>
          <w:r w:rsidR="00425617">
            <w:rPr>
              <w:color w:val="000000"/>
            </w:rPr>
            <w:t>14</w:t>
          </w:r>
          <w:r w:rsidR="00425617">
            <w:fldChar w:fldCharType="end"/>
          </w:r>
        </w:p>
        <w:p w14:paraId="36C642EB" w14:textId="77777777" w:rsidR="00AA227D" w:rsidRDefault="007022E3">
          <w:pPr>
            <w:tabs>
              <w:tab w:val="right" w:pos="9688"/>
            </w:tabs>
            <w:spacing w:before="60" w:line="240" w:lineRule="auto"/>
            <w:ind w:left="360"/>
            <w:rPr>
              <w:color w:val="000000"/>
            </w:rPr>
          </w:pPr>
          <w:hyperlink w:anchor="_jt9f8cz9e9s7">
            <w:r w:rsidR="00425617">
              <w:rPr>
                <w:color w:val="000000"/>
              </w:rPr>
              <w:t>Proses Desain User Experience</w:t>
            </w:r>
          </w:hyperlink>
          <w:r w:rsidR="00425617">
            <w:rPr>
              <w:color w:val="000000"/>
            </w:rPr>
            <w:tab/>
          </w:r>
          <w:r w:rsidR="00425617">
            <w:fldChar w:fldCharType="begin"/>
          </w:r>
          <w:r w:rsidR="00425617">
            <w:instrText xml:space="preserve"> PAGEREF _jt9f8cz9e9s7 \h </w:instrText>
          </w:r>
          <w:r w:rsidR="00425617">
            <w:fldChar w:fldCharType="separate"/>
          </w:r>
          <w:r w:rsidR="00425617">
            <w:rPr>
              <w:color w:val="000000"/>
            </w:rPr>
            <w:t>15</w:t>
          </w:r>
          <w:r w:rsidR="00425617">
            <w:fldChar w:fldCharType="end"/>
          </w:r>
        </w:p>
        <w:p w14:paraId="6F01FF25" w14:textId="77777777" w:rsidR="00AA227D" w:rsidRDefault="007022E3">
          <w:pPr>
            <w:tabs>
              <w:tab w:val="right" w:pos="9688"/>
            </w:tabs>
            <w:spacing w:before="60" w:line="240" w:lineRule="auto"/>
            <w:ind w:left="720"/>
            <w:rPr>
              <w:color w:val="000000"/>
            </w:rPr>
          </w:pPr>
          <w:hyperlink w:anchor="_8802pa6lfhhl">
            <w:r w:rsidR="00425617">
              <w:rPr>
                <w:color w:val="000000"/>
              </w:rPr>
              <w:t>Halaman Faktur</w:t>
            </w:r>
          </w:hyperlink>
          <w:r w:rsidR="00425617">
            <w:rPr>
              <w:color w:val="000000"/>
            </w:rPr>
            <w:tab/>
          </w:r>
          <w:r w:rsidR="00425617">
            <w:fldChar w:fldCharType="begin"/>
          </w:r>
          <w:r w:rsidR="00425617">
            <w:instrText xml:space="preserve"> PAGEREF _8802pa6lfhhl \h </w:instrText>
          </w:r>
          <w:r w:rsidR="00425617">
            <w:fldChar w:fldCharType="separate"/>
          </w:r>
          <w:r w:rsidR="00425617">
            <w:rPr>
              <w:color w:val="000000"/>
            </w:rPr>
            <w:t>15</w:t>
          </w:r>
          <w:r w:rsidR="00425617">
            <w:fldChar w:fldCharType="end"/>
          </w:r>
        </w:p>
        <w:p w14:paraId="3AA61D1C" w14:textId="77777777" w:rsidR="00AA227D" w:rsidRDefault="007022E3">
          <w:pPr>
            <w:tabs>
              <w:tab w:val="right" w:pos="9688"/>
            </w:tabs>
            <w:spacing w:before="60" w:line="240" w:lineRule="auto"/>
            <w:ind w:left="720"/>
            <w:rPr>
              <w:color w:val="000000"/>
            </w:rPr>
          </w:pPr>
          <w:hyperlink w:anchor="_4bv5pbj7n0pe">
            <w:r w:rsidR="00425617">
              <w:rPr>
                <w:color w:val="000000"/>
              </w:rPr>
              <w:t>Halaman Royalti</w:t>
            </w:r>
          </w:hyperlink>
          <w:r w:rsidR="00425617">
            <w:rPr>
              <w:color w:val="000000"/>
            </w:rPr>
            <w:tab/>
          </w:r>
          <w:r w:rsidR="00425617">
            <w:fldChar w:fldCharType="begin"/>
          </w:r>
          <w:r w:rsidR="00425617">
            <w:instrText xml:space="preserve"> PAGEREF _4bv5pbj7n0pe \h </w:instrText>
          </w:r>
          <w:r w:rsidR="00425617">
            <w:fldChar w:fldCharType="separate"/>
          </w:r>
          <w:r w:rsidR="00425617">
            <w:rPr>
              <w:color w:val="000000"/>
            </w:rPr>
            <w:t>18</w:t>
          </w:r>
          <w:r w:rsidR="00425617">
            <w:fldChar w:fldCharType="end"/>
          </w:r>
        </w:p>
        <w:p w14:paraId="11B79FF4" w14:textId="77777777" w:rsidR="00AA227D" w:rsidRDefault="007022E3">
          <w:pPr>
            <w:tabs>
              <w:tab w:val="right" w:pos="9688"/>
            </w:tabs>
            <w:spacing w:before="60" w:line="240" w:lineRule="auto"/>
            <w:ind w:left="360"/>
            <w:rPr>
              <w:color w:val="000000"/>
            </w:rPr>
          </w:pPr>
          <w:hyperlink w:anchor="_4tw3i87bvex2">
            <w:r w:rsidR="00425617">
              <w:rPr>
                <w:color w:val="000000"/>
              </w:rPr>
              <w:t>Implementasi Fitur Customer dan Diskon</w:t>
            </w:r>
          </w:hyperlink>
          <w:r w:rsidR="00425617">
            <w:rPr>
              <w:color w:val="000000"/>
            </w:rPr>
            <w:tab/>
          </w:r>
          <w:r w:rsidR="00425617">
            <w:fldChar w:fldCharType="begin"/>
          </w:r>
          <w:r w:rsidR="00425617">
            <w:instrText xml:space="preserve"> PAGEREF _4tw3i87bvex2 \h </w:instrText>
          </w:r>
          <w:r w:rsidR="00425617">
            <w:fldChar w:fldCharType="separate"/>
          </w:r>
          <w:r w:rsidR="00425617">
            <w:rPr>
              <w:color w:val="000000"/>
            </w:rPr>
            <w:t>20</w:t>
          </w:r>
          <w:r w:rsidR="00425617">
            <w:fldChar w:fldCharType="end"/>
          </w:r>
        </w:p>
        <w:p w14:paraId="4C8012E1" w14:textId="77777777" w:rsidR="00AA227D" w:rsidRDefault="007022E3">
          <w:pPr>
            <w:tabs>
              <w:tab w:val="right" w:pos="9688"/>
            </w:tabs>
            <w:spacing w:before="60" w:line="240" w:lineRule="auto"/>
            <w:ind w:left="360"/>
            <w:rPr>
              <w:color w:val="000000"/>
            </w:rPr>
          </w:pPr>
          <w:hyperlink w:anchor="_n0qyaohu1by0">
            <w:r w:rsidR="00425617">
              <w:rPr>
                <w:color w:val="000000"/>
              </w:rPr>
              <w:t>Implementasi Fitur Faktur</w:t>
            </w:r>
          </w:hyperlink>
          <w:r w:rsidR="00425617">
            <w:rPr>
              <w:color w:val="000000"/>
            </w:rPr>
            <w:tab/>
          </w:r>
          <w:r w:rsidR="00425617">
            <w:fldChar w:fldCharType="begin"/>
          </w:r>
          <w:r w:rsidR="00425617">
            <w:instrText xml:space="preserve"> PAGEREF _n0qyaohu1by0 \h </w:instrText>
          </w:r>
          <w:r w:rsidR="00425617">
            <w:fldChar w:fldCharType="separate"/>
          </w:r>
          <w:r w:rsidR="00425617">
            <w:rPr>
              <w:color w:val="000000"/>
            </w:rPr>
            <w:t>24</w:t>
          </w:r>
          <w:r w:rsidR="00425617">
            <w:fldChar w:fldCharType="end"/>
          </w:r>
        </w:p>
        <w:p w14:paraId="68612744" w14:textId="77777777" w:rsidR="00AA227D" w:rsidRDefault="007022E3">
          <w:pPr>
            <w:tabs>
              <w:tab w:val="right" w:pos="9688"/>
            </w:tabs>
            <w:spacing w:before="60" w:line="240" w:lineRule="auto"/>
            <w:ind w:left="360"/>
            <w:rPr>
              <w:color w:val="000000"/>
            </w:rPr>
          </w:pPr>
          <w:hyperlink w:anchor="_jcwtylpi3nh2">
            <w:r w:rsidR="00425617">
              <w:rPr>
                <w:color w:val="000000"/>
              </w:rPr>
              <w:t>Implementasi Fitur Proforma</w:t>
            </w:r>
          </w:hyperlink>
          <w:r w:rsidR="00425617">
            <w:rPr>
              <w:color w:val="000000"/>
            </w:rPr>
            <w:tab/>
          </w:r>
          <w:r w:rsidR="00425617">
            <w:fldChar w:fldCharType="begin"/>
          </w:r>
          <w:r w:rsidR="00425617">
            <w:instrText xml:space="preserve"> PAGEREF _jcwtylpi3nh2 \h </w:instrText>
          </w:r>
          <w:r w:rsidR="00425617">
            <w:fldChar w:fldCharType="separate"/>
          </w:r>
          <w:r w:rsidR="00425617">
            <w:rPr>
              <w:color w:val="000000"/>
            </w:rPr>
            <w:t>24</w:t>
          </w:r>
          <w:r w:rsidR="00425617">
            <w:fldChar w:fldCharType="end"/>
          </w:r>
        </w:p>
        <w:p w14:paraId="722C3A43" w14:textId="77777777" w:rsidR="00AA227D" w:rsidRDefault="007022E3">
          <w:pPr>
            <w:tabs>
              <w:tab w:val="right" w:pos="9688"/>
            </w:tabs>
            <w:spacing w:before="60" w:line="240" w:lineRule="auto"/>
            <w:ind w:left="360"/>
            <w:rPr>
              <w:color w:val="000000"/>
            </w:rPr>
          </w:pPr>
          <w:hyperlink w:anchor="_5wo8a4hgogxg">
            <w:r w:rsidR="00425617">
              <w:rPr>
                <w:color w:val="000000"/>
              </w:rPr>
              <w:t>Implementasi Fitur Pendapatan</w:t>
            </w:r>
          </w:hyperlink>
          <w:r w:rsidR="00425617">
            <w:rPr>
              <w:color w:val="000000"/>
            </w:rPr>
            <w:tab/>
          </w:r>
          <w:r w:rsidR="00425617">
            <w:fldChar w:fldCharType="begin"/>
          </w:r>
          <w:r w:rsidR="00425617">
            <w:instrText xml:space="preserve"> PAGEREF _5wo8a4hgogxg \h </w:instrText>
          </w:r>
          <w:r w:rsidR="00425617">
            <w:fldChar w:fldCharType="separate"/>
          </w:r>
          <w:r w:rsidR="00425617">
            <w:rPr>
              <w:color w:val="000000"/>
            </w:rPr>
            <w:t>24</w:t>
          </w:r>
          <w:r w:rsidR="00425617">
            <w:fldChar w:fldCharType="end"/>
          </w:r>
        </w:p>
        <w:p w14:paraId="25C3FF06" w14:textId="77777777" w:rsidR="00AA227D" w:rsidRDefault="007022E3">
          <w:pPr>
            <w:tabs>
              <w:tab w:val="right" w:pos="9688"/>
            </w:tabs>
            <w:spacing w:before="60" w:line="240" w:lineRule="auto"/>
            <w:ind w:left="360"/>
            <w:rPr>
              <w:color w:val="000000"/>
            </w:rPr>
          </w:pPr>
          <w:hyperlink w:anchor="_113o7vrbsyat">
            <w:r w:rsidR="00425617">
              <w:rPr>
                <w:color w:val="000000"/>
              </w:rPr>
              <w:t>Implementasi Fitur Royalti</w:t>
            </w:r>
          </w:hyperlink>
          <w:r w:rsidR="00425617">
            <w:rPr>
              <w:color w:val="000000"/>
            </w:rPr>
            <w:tab/>
          </w:r>
          <w:r w:rsidR="00425617">
            <w:fldChar w:fldCharType="begin"/>
          </w:r>
          <w:r w:rsidR="00425617">
            <w:instrText xml:space="preserve"> PAGEREF _113o7vrbsyat \h </w:instrText>
          </w:r>
          <w:r w:rsidR="00425617">
            <w:fldChar w:fldCharType="separate"/>
          </w:r>
          <w:r w:rsidR="00425617">
            <w:rPr>
              <w:color w:val="000000"/>
            </w:rPr>
            <w:t>24</w:t>
          </w:r>
          <w:r w:rsidR="00425617">
            <w:fldChar w:fldCharType="end"/>
          </w:r>
        </w:p>
        <w:p w14:paraId="6B1B4532" w14:textId="77777777" w:rsidR="00AA227D" w:rsidRDefault="007022E3">
          <w:pPr>
            <w:tabs>
              <w:tab w:val="right" w:pos="9688"/>
            </w:tabs>
            <w:spacing w:before="200" w:line="240" w:lineRule="auto"/>
            <w:rPr>
              <w:b/>
              <w:color w:val="000000"/>
              <w:sz w:val="20"/>
              <w:szCs w:val="20"/>
            </w:rPr>
          </w:pPr>
          <w:hyperlink w:anchor="_o0haj547zfmc">
            <w:r w:rsidR="00425617">
              <w:rPr>
                <w:b/>
                <w:color w:val="000000"/>
                <w:sz w:val="20"/>
                <w:szCs w:val="20"/>
              </w:rPr>
              <w:t>PERUBAHAN PADA PROSES DESAIN DAN IMPLEMENTASI</w:t>
            </w:r>
          </w:hyperlink>
          <w:r w:rsidR="00425617">
            <w:rPr>
              <w:b/>
              <w:color w:val="000000"/>
              <w:sz w:val="20"/>
              <w:szCs w:val="20"/>
            </w:rPr>
            <w:tab/>
          </w:r>
          <w:r w:rsidR="00425617">
            <w:fldChar w:fldCharType="begin"/>
          </w:r>
          <w:r w:rsidR="00425617">
            <w:instrText xml:space="preserve"> PAGEREF _o0haj547zfmc \h </w:instrText>
          </w:r>
          <w:r w:rsidR="00425617">
            <w:fldChar w:fldCharType="separate"/>
          </w:r>
          <w:r w:rsidR="00425617">
            <w:rPr>
              <w:b/>
              <w:color w:val="000000"/>
              <w:sz w:val="20"/>
              <w:szCs w:val="20"/>
            </w:rPr>
            <w:t>25</w:t>
          </w:r>
          <w:r w:rsidR="00425617">
            <w:fldChar w:fldCharType="end"/>
          </w:r>
        </w:p>
        <w:p w14:paraId="103A7BF7" w14:textId="77777777" w:rsidR="00AA227D" w:rsidRDefault="007022E3">
          <w:pPr>
            <w:tabs>
              <w:tab w:val="right" w:pos="9688"/>
            </w:tabs>
            <w:spacing w:before="200" w:line="240" w:lineRule="auto"/>
            <w:rPr>
              <w:b/>
              <w:color w:val="000000"/>
              <w:sz w:val="20"/>
              <w:szCs w:val="20"/>
            </w:rPr>
          </w:pPr>
          <w:hyperlink w:anchor="_pucklpa7n28n">
            <w:r w:rsidR="00425617">
              <w:rPr>
                <w:b/>
                <w:color w:val="000000"/>
                <w:sz w:val="20"/>
                <w:szCs w:val="20"/>
              </w:rPr>
              <w:t>PENGUJIAN DAN ANALISIS</w:t>
            </w:r>
          </w:hyperlink>
          <w:r w:rsidR="00425617">
            <w:rPr>
              <w:b/>
              <w:color w:val="000000"/>
              <w:sz w:val="20"/>
              <w:szCs w:val="20"/>
            </w:rPr>
            <w:tab/>
          </w:r>
          <w:r w:rsidR="00425617">
            <w:fldChar w:fldCharType="begin"/>
          </w:r>
          <w:r w:rsidR="00425617">
            <w:instrText xml:space="preserve"> PAGEREF _pucklpa7n28n \h </w:instrText>
          </w:r>
          <w:r w:rsidR="00425617">
            <w:fldChar w:fldCharType="separate"/>
          </w:r>
          <w:r w:rsidR="00425617">
            <w:rPr>
              <w:b/>
              <w:color w:val="000000"/>
              <w:sz w:val="20"/>
              <w:szCs w:val="20"/>
            </w:rPr>
            <w:t>26</w:t>
          </w:r>
          <w:r w:rsidR="00425617">
            <w:fldChar w:fldCharType="end"/>
          </w:r>
        </w:p>
        <w:p w14:paraId="2EB25C51" w14:textId="77777777" w:rsidR="00AA227D" w:rsidRDefault="007022E3">
          <w:pPr>
            <w:tabs>
              <w:tab w:val="right" w:pos="9688"/>
            </w:tabs>
            <w:spacing w:before="200" w:line="240" w:lineRule="auto"/>
            <w:rPr>
              <w:b/>
              <w:color w:val="000000"/>
              <w:sz w:val="20"/>
              <w:szCs w:val="20"/>
            </w:rPr>
          </w:pPr>
          <w:hyperlink w:anchor="_gu6b6gn6defp">
            <w:r w:rsidR="00425617">
              <w:rPr>
                <w:b/>
                <w:color w:val="000000"/>
                <w:sz w:val="20"/>
                <w:szCs w:val="20"/>
              </w:rPr>
              <w:t>KESIMPULAN</w:t>
            </w:r>
          </w:hyperlink>
          <w:r w:rsidR="00425617">
            <w:rPr>
              <w:b/>
              <w:color w:val="000000"/>
              <w:sz w:val="20"/>
              <w:szCs w:val="20"/>
            </w:rPr>
            <w:tab/>
          </w:r>
          <w:r w:rsidR="00425617">
            <w:fldChar w:fldCharType="begin"/>
          </w:r>
          <w:r w:rsidR="00425617">
            <w:instrText xml:space="preserve"> PAGEREF _gu6b6gn6defp \h </w:instrText>
          </w:r>
          <w:r w:rsidR="00425617">
            <w:fldChar w:fldCharType="separate"/>
          </w:r>
          <w:r w:rsidR="00425617">
            <w:rPr>
              <w:b/>
              <w:color w:val="000000"/>
              <w:sz w:val="20"/>
              <w:szCs w:val="20"/>
            </w:rPr>
            <w:t>58</w:t>
          </w:r>
          <w:r w:rsidR="00425617">
            <w:fldChar w:fldCharType="end"/>
          </w:r>
        </w:p>
        <w:p w14:paraId="0B8C6200" w14:textId="77777777" w:rsidR="00AA227D" w:rsidRDefault="007022E3">
          <w:pPr>
            <w:tabs>
              <w:tab w:val="right" w:pos="9688"/>
            </w:tabs>
            <w:spacing w:before="200" w:line="240" w:lineRule="auto"/>
            <w:rPr>
              <w:b/>
              <w:color w:val="000000"/>
              <w:sz w:val="20"/>
              <w:szCs w:val="20"/>
            </w:rPr>
          </w:pPr>
          <w:hyperlink w:anchor="_3ste3hyi5ltw">
            <w:r w:rsidR="00425617">
              <w:rPr>
                <w:b/>
                <w:color w:val="000000"/>
                <w:sz w:val="20"/>
                <w:szCs w:val="20"/>
              </w:rPr>
              <w:t>REFERENSI</w:t>
            </w:r>
          </w:hyperlink>
          <w:r w:rsidR="00425617">
            <w:rPr>
              <w:b/>
              <w:color w:val="000000"/>
              <w:sz w:val="20"/>
              <w:szCs w:val="20"/>
            </w:rPr>
            <w:tab/>
          </w:r>
          <w:r w:rsidR="00425617">
            <w:fldChar w:fldCharType="begin"/>
          </w:r>
          <w:r w:rsidR="00425617">
            <w:instrText xml:space="preserve"> PAGEREF _3ste3hyi5ltw \h </w:instrText>
          </w:r>
          <w:r w:rsidR="00425617">
            <w:fldChar w:fldCharType="separate"/>
          </w:r>
          <w:r w:rsidR="00425617">
            <w:rPr>
              <w:b/>
              <w:color w:val="000000"/>
              <w:sz w:val="20"/>
              <w:szCs w:val="20"/>
            </w:rPr>
            <w:t>59</w:t>
          </w:r>
          <w:r w:rsidR="00425617">
            <w:fldChar w:fldCharType="end"/>
          </w:r>
        </w:p>
        <w:p w14:paraId="239853EC" w14:textId="77777777" w:rsidR="00AA227D" w:rsidRDefault="007022E3">
          <w:pPr>
            <w:tabs>
              <w:tab w:val="right" w:pos="9688"/>
            </w:tabs>
            <w:spacing w:before="200" w:line="240" w:lineRule="auto"/>
            <w:rPr>
              <w:b/>
              <w:color w:val="000000"/>
              <w:sz w:val="20"/>
              <w:szCs w:val="20"/>
            </w:rPr>
          </w:pPr>
          <w:hyperlink w:anchor="_53t3mnyxh291">
            <w:r w:rsidR="00425617">
              <w:rPr>
                <w:b/>
                <w:color w:val="000000"/>
                <w:sz w:val="20"/>
                <w:szCs w:val="20"/>
              </w:rPr>
              <w:t>LAMPIRAN-LAMPIRAN</w:t>
            </w:r>
          </w:hyperlink>
          <w:r w:rsidR="00425617">
            <w:rPr>
              <w:b/>
              <w:color w:val="000000"/>
              <w:sz w:val="20"/>
              <w:szCs w:val="20"/>
            </w:rPr>
            <w:tab/>
          </w:r>
          <w:r w:rsidR="00425617">
            <w:fldChar w:fldCharType="begin"/>
          </w:r>
          <w:r w:rsidR="00425617">
            <w:instrText xml:space="preserve"> PAGEREF _53t3mnyxh291 \h </w:instrText>
          </w:r>
          <w:r w:rsidR="00425617">
            <w:fldChar w:fldCharType="separate"/>
          </w:r>
          <w:r w:rsidR="00425617">
            <w:rPr>
              <w:b/>
              <w:color w:val="000000"/>
              <w:sz w:val="20"/>
              <w:szCs w:val="20"/>
            </w:rPr>
            <w:t>60</w:t>
          </w:r>
          <w:r w:rsidR="00425617">
            <w:fldChar w:fldCharType="end"/>
          </w:r>
        </w:p>
        <w:p w14:paraId="25D847DF" w14:textId="77777777" w:rsidR="00AA227D" w:rsidRDefault="007022E3">
          <w:pPr>
            <w:tabs>
              <w:tab w:val="right" w:pos="9688"/>
            </w:tabs>
            <w:spacing w:before="200" w:line="240" w:lineRule="auto"/>
            <w:rPr>
              <w:b/>
              <w:color w:val="000000"/>
              <w:sz w:val="20"/>
              <w:szCs w:val="20"/>
            </w:rPr>
          </w:pPr>
          <w:hyperlink w:anchor="_55usv6d0fgg0">
            <w:r w:rsidR="00425617">
              <w:rPr>
                <w:b/>
                <w:color w:val="000000"/>
                <w:sz w:val="20"/>
                <w:szCs w:val="20"/>
              </w:rPr>
              <w:t>REFERENSI (Bibliografi)</w:t>
            </w:r>
          </w:hyperlink>
          <w:r w:rsidR="00425617">
            <w:rPr>
              <w:b/>
              <w:color w:val="000000"/>
              <w:sz w:val="20"/>
              <w:szCs w:val="20"/>
            </w:rPr>
            <w:tab/>
          </w:r>
          <w:r w:rsidR="00425617">
            <w:fldChar w:fldCharType="begin"/>
          </w:r>
          <w:r w:rsidR="00425617">
            <w:instrText xml:space="preserve"> PAGEREF _55usv6d0fgg0 \h </w:instrText>
          </w:r>
          <w:r w:rsidR="00425617">
            <w:fldChar w:fldCharType="separate"/>
          </w:r>
          <w:r w:rsidR="00425617">
            <w:rPr>
              <w:b/>
              <w:color w:val="000000"/>
              <w:sz w:val="20"/>
              <w:szCs w:val="20"/>
            </w:rPr>
            <w:t>61</w:t>
          </w:r>
          <w:r w:rsidR="00425617">
            <w:fldChar w:fldCharType="end"/>
          </w:r>
        </w:p>
        <w:p w14:paraId="754A0642" w14:textId="77777777" w:rsidR="00AA227D" w:rsidRDefault="007022E3">
          <w:pPr>
            <w:tabs>
              <w:tab w:val="right" w:pos="9688"/>
            </w:tabs>
            <w:spacing w:before="200" w:line="240" w:lineRule="auto"/>
            <w:rPr>
              <w:b/>
              <w:color w:val="000000"/>
              <w:sz w:val="20"/>
              <w:szCs w:val="20"/>
            </w:rPr>
          </w:pPr>
          <w:hyperlink w:anchor="_ipo59iyjaysn">
            <w:r w:rsidR="00425617">
              <w:rPr>
                <w:b/>
                <w:color w:val="000000"/>
                <w:sz w:val="20"/>
                <w:szCs w:val="20"/>
              </w:rPr>
              <w:t>LAMPIRAN-LAMPIRAN</w:t>
            </w:r>
          </w:hyperlink>
          <w:r w:rsidR="00425617">
            <w:rPr>
              <w:b/>
              <w:color w:val="000000"/>
              <w:sz w:val="20"/>
              <w:szCs w:val="20"/>
            </w:rPr>
            <w:tab/>
          </w:r>
          <w:r w:rsidR="00425617">
            <w:fldChar w:fldCharType="begin"/>
          </w:r>
          <w:r w:rsidR="00425617">
            <w:instrText xml:space="preserve"> PAGEREF _ipo59iyjaysn \h </w:instrText>
          </w:r>
          <w:r w:rsidR="00425617">
            <w:fldChar w:fldCharType="separate"/>
          </w:r>
          <w:r w:rsidR="00425617">
            <w:rPr>
              <w:b/>
              <w:color w:val="000000"/>
              <w:sz w:val="20"/>
              <w:szCs w:val="20"/>
            </w:rPr>
            <w:t>63</w:t>
          </w:r>
          <w:r w:rsidR="00425617">
            <w:fldChar w:fldCharType="end"/>
          </w:r>
        </w:p>
        <w:p w14:paraId="33DF006C" w14:textId="77777777" w:rsidR="00AA227D" w:rsidRDefault="007022E3">
          <w:pPr>
            <w:tabs>
              <w:tab w:val="right" w:pos="9688"/>
            </w:tabs>
            <w:spacing w:before="200" w:after="80" w:line="240" w:lineRule="auto"/>
            <w:rPr>
              <w:b/>
              <w:color w:val="000000"/>
              <w:sz w:val="20"/>
              <w:szCs w:val="20"/>
            </w:rPr>
          </w:pPr>
          <w:hyperlink w:anchor="_wyhjgr2epeo2">
            <w:r w:rsidR="00425617">
              <w:rPr>
                <w:b/>
                <w:color w:val="000000"/>
                <w:sz w:val="20"/>
                <w:szCs w:val="20"/>
              </w:rPr>
              <w:t>LAMPIRAN L-1</w:t>
            </w:r>
          </w:hyperlink>
          <w:r w:rsidR="00425617">
            <w:rPr>
              <w:b/>
              <w:color w:val="000000"/>
              <w:sz w:val="20"/>
              <w:szCs w:val="20"/>
            </w:rPr>
            <w:tab/>
          </w:r>
          <w:r w:rsidR="00425617">
            <w:fldChar w:fldCharType="begin"/>
          </w:r>
          <w:r w:rsidR="00425617">
            <w:instrText xml:space="preserve"> PAGEREF _wyhjgr2epeo2 \h </w:instrText>
          </w:r>
          <w:r w:rsidR="00425617">
            <w:fldChar w:fldCharType="separate"/>
          </w:r>
          <w:r w:rsidR="00425617">
            <w:rPr>
              <w:b/>
              <w:color w:val="000000"/>
              <w:sz w:val="20"/>
              <w:szCs w:val="20"/>
            </w:rPr>
            <w:t>64</w:t>
          </w:r>
          <w:r w:rsidR="00425617">
            <w:fldChar w:fldCharType="end"/>
          </w:r>
          <w:r w:rsidR="00425617">
            <w:fldChar w:fldCharType="end"/>
          </w:r>
        </w:p>
      </w:sdtContent>
    </w:sdt>
    <w:p w14:paraId="0D1FFF30" w14:textId="77777777" w:rsidR="00AA227D" w:rsidRDefault="00AA227D"/>
    <w:p w14:paraId="1F8D80A6" w14:textId="77777777" w:rsidR="00AA227D" w:rsidRDefault="00AA227D"/>
    <w:p w14:paraId="128D1A3A" w14:textId="77777777" w:rsidR="00AA227D" w:rsidRDefault="00AA227D"/>
    <w:p w14:paraId="4A33E635" w14:textId="77777777" w:rsidR="00AA227D" w:rsidRDefault="00AA227D"/>
    <w:p w14:paraId="44134F81" w14:textId="77777777" w:rsidR="00AA227D" w:rsidRDefault="00425617" w:rsidP="004F06EF">
      <w:pPr>
        <w:pStyle w:val="Heading1"/>
      </w:pPr>
      <w:bookmarkStart w:id="2" w:name="_5m4nwx78v5lp" w:colFirst="0" w:colLast="0"/>
      <w:bookmarkEnd w:id="2"/>
      <w:r>
        <w:br w:type="page"/>
      </w:r>
    </w:p>
    <w:p w14:paraId="33DDCFF2" w14:textId="77777777" w:rsidR="00AA227D" w:rsidRDefault="00425617" w:rsidP="004F06EF">
      <w:pPr>
        <w:pStyle w:val="Heading1"/>
      </w:pPr>
      <w:bookmarkStart w:id="3" w:name="_1y753a1m5p8" w:colFirst="0" w:colLast="0"/>
      <w:bookmarkEnd w:id="3"/>
      <w:r>
        <w:lastRenderedPageBreak/>
        <w:t>CATATAN REVISI DOKUMEN</w:t>
      </w:r>
    </w:p>
    <w:tbl>
      <w:tblPr>
        <w:tblStyle w:val="a0"/>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20FDCCE5" w:rsidR="00AA227D" w:rsidRPr="00CB66D1" w:rsidRDefault="00CB66D1">
            <w:pPr>
              <w:pBdr>
                <w:top w:val="nil"/>
                <w:left w:val="nil"/>
                <w:bottom w:val="nil"/>
                <w:right w:val="nil"/>
                <w:between w:val="nil"/>
              </w:pBdr>
              <w:spacing w:line="276" w:lineRule="auto"/>
              <w:jc w:val="center"/>
              <w:rPr>
                <w:color w:val="000000"/>
                <w:lang w:val="en-US"/>
              </w:rPr>
            </w:pPr>
            <w:r>
              <w:rPr>
                <w:color w:val="000000"/>
                <w:lang w:val="en-US"/>
              </w:rPr>
              <w:t>a</w:t>
            </w: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77777777" w:rsidR="00AA227D" w:rsidRDefault="00425617" w:rsidP="004F06EF">
      <w:pPr>
        <w:pStyle w:val="Heading1"/>
      </w:pPr>
      <w:bookmarkStart w:id="4" w:name="_30j0zll" w:colFirst="0" w:colLast="0"/>
      <w:bookmarkEnd w:id="4"/>
      <w:r>
        <w:lastRenderedPageBreak/>
        <w:t>INTISARI</w:t>
      </w:r>
    </w:p>
    <w:p w14:paraId="1B38B269" w14:textId="77777777" w:rsidR="00AA227D" w:rsidRDefault="00AA227D">
      <w:pPr>
        <w:keepNext/>
      </w:pPr>
    </w:p>
    <w:p w14:paraId="69212648" w14:textId="77777777" w:rsidR="00AA227D" w:rsidRDefault="00425617" w:rsidP="004F06EF">
      <w:r w:rsidRPr="004F06EF">
        <w:t>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Showroom, Pendapatan, dan Royalti. Untuk menguji sistem pemasaran dalam SIGAP, dilakukan testing terhadap karyawan bagian pemasaran UGM Press sebagai calon pengguna sistem. Pengujian dilakukan dengan menggunakan metode whitebox testing untuk bagian back-end, blackbox testing untuk bagian front-end, dan System Usability Scale (SUS) untuk bagian user experience sebagai tingkat acuan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0EAD3BA9" w14:textId="77777777" w:rsidR="00AA227D" w:rsidRDefault="00AA227D">
      <w:pPr>
        <w:keepNext/>
        <w:rPr>
          <w:color w:val="5B9BD5"/>
        </w:rPr>
      </w:pPr>
    </w:p>
    <w:p w14:paraId="26D67C17" w14:textId="77777777" w:rsidR="00AA227D" w:rsidRDefault="00AA227D">
      <w:pPr>
        <w:keepNext/>
        <w:rPr>
          <w:color w:val="5B9BD5"/>
        </w:rPr>
      </w:pPr>
    </w:p>
    <w:p w14:paraId="0D6352F4" w14:textId="77777777" w:rsidR="00AA227D" w:rsidRDefault="00AA227D">
      <w:pPr>
        <w:keepNext/>
        <w:rPr>
          <w:color w:val="5B9BD5"/>
        </w:rPr>
      </w:pPr>
    </w:p>
    <w:p w14:paraId="367210E4" w14:textId="77777777" w:rsidR="00AA227D" w:rsidRDefault="00AA227D">
      <w:pPr>
        <w:keepNext/>
        <w:rPr>
          <w:color w:val="5B9BD5"/>
        </w:rPr>
      </w:pPr>
    </w:p>
    <w:p w14:paraId="50FEC1C9" w14:textId="77777777" w:rsidR="00AA227D" w:rsidRDefault="00AA227D">
      <w:pPr>
        <w:keepNext/>
        <w:rPr>
          <w:color w:val="5B9BD5"/>
        </w:rPr>
      </w:pPr>
    </w:p>
    <w:p w14:paraId="585D1662" w14:textId="77777777" w:rsidR="00AA227D" w:rsidRDefault="00425617" w:rsidP="004F06EF">
      <w:pPr>
        <w:pStyle w:val="Heading1"/>
      </w:pPr>
      <w:bookmarkStart w:id="5" w:name="_sknt25xxhu6o" w:colFirst="0" w:colLast="0"/>
      <w:bookmarkEnd w:id="5"/>
      <w:r>
        <w:br w:type="page"/>
      </w:r>
    </w:p>
    <w:p w14:paraId="063089B1" w14:textId="77777777" w:rsidR="00AA227D" w:rsidRDefault="00425617" w:rsidP="004F06EF">
      <w:pPr>
        <w:pStyle w:val="Heading1"/>
      </w:pPr>
      <w:bookmarkStart w:id="6" w:name="_3ix8f02cdvds" w:colFirst="0" w:colLast="0"/>
      <w:bookmarkEnd w:id="6"/>
      <w:r>
        <w:lastRenderedPageBreak/>
        <w:t>RINGKASAN EKSEKUTIF</w:t>
      </w:r>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39EA9606" w14:textId="12CFEBC6" w:rsidR="00AA227D" w:rsidRDefault="00425617" w:rsidP="004F06EF">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p>
    <w:p w14:paraId="778A2BCF" w14:textId="77777777" w:rsidR="00AA227D" w:rsidRDefault="00425617" w:rsidP="004F06EF">
      <w:pPr>
        <w:pStyle w:val="Heading1"/>
      </w:pPr>
      <w:r>
        <w:br w:type="page"/>
      </w:r>
    </w:p>
    <w:p w14:paraId="0ABF96EB" w14:textId="77777777" w:rsidR="00AA227D" w:rsidRPr="00517F18" w:rsidRDefault="00425617" w:rsidP="004F06EF">
      <w:pPr>
        <w:pStyle w:val="Heading1"/>
      </w:pPr>
      <w:bookmarkStart w:id="7" w:name="_1fob9te" w:colFirst="0" w:colLast="0"/>
      <w:bookmarkEnd w:id="7"/>
      <w:r w:rsidRPr="00517F18">
        <w:lastRenderedPageBreak/>
        <w:t>PENDAHULUAN</w:t>
      </w:r>
    </w:p>
    <w:p w14:paraId="730D6C71" w14:textId="77777777" w:rsidR="00AA227D" w:rsidRDefault="00AA227D">
      <w:pPr>
        <w:keepNext/>
        <w:rPr>
          <w:color w:val="5B9BD5"/>
        </w:rPr>
      </w:pPr>
    </w:p>
    <w:p w14:paraId="6506184B" w14:textId="77777777"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 [1].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77777777"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capstone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5BF66380" w14:textId="77777777" w:rsidR="00AA227D" w:rsidRDefault="00425617" w:rsidP="004F06EF">
      <w:pPr>
        <w:keepNext/>
        <w:ind w:firstLine="0"/>
        <w:jc w:val="center"/>
        <w:rPr>
          <w:b/>
        </w:rPr>
      </w:pPr>
      <w:r>
        <w:rPr>
          <w:b/>
        </w:rPr>
        <w:lastRenderedPageBreak/>
        <w:t>BAB I</w:t>
      </w:r>
    </w:p>
    <w:p w14:paraId="16540F4D" w14:textId="77777777" w:rsidR="00AA227D" w:rsidRDefault="00425617" w:rsidP="004F06EF">
      <w:pPr>
        <w:pStyle w:val="Heading1"/>
      </w:pPr>
      <w:bookmarkStart w:id="8" w:name="_owli0221podt" w:colFirst="0" w:colLast="0"/>
      <w:bookmarkEnd w:id="8"/>
      <w:r>
        <w:t>PROSES DESAIN DAN IMPLEMENTASI</w:t>
      </w:r>
    </w:p>
    <w:p w14:paraId="31DBC2BB" w14:textId="77777777" w:rsidR="00AA227D" w:rsidRDefault="00AA227D">
      <w:pPr>
        <w:keepNext/>
      </w:pPr>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788B4D4B" w:rsidR="004F06EF" w:rsidRDefault="00425617" w:rsidP="004F06EF">
      <w:r>
        <w:t xml:space="preserve">Sebagai gambaran hubungan fungsi sistem dengan pengguna, dapat dijelaskan oleh </w:t>
      </w:r>
      <w:r>
        <w:rPr>
          <w:i/>
        </w:rPr>
        <w:t>use case diagram</w:t>
      </w:r>
      <w:r>
        <w:t xml:space="preserve"> sebagai berikut :</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46693C0E" w14:textId="77777777" w:rsidR="00425617" w:rsidRDefault="00425617" w:rsidP="00425617">
      <w:pPr>
        <w:keepNext/>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292AD92A" w14:textId="724F4748" w:rsidR="00AA227D" w:rsidRPr="00517F18" w:rsidRDefault="00425617" w:rsidP="007547F7">
      <w:pPr>
        <w:pStyle w:val="Caption"/>
      </w:pPr>
      <w:r w:rsidRPr="00517F18">
        <w:t xml:space="preserve">Gambar </w:t>
      </w:r>
      <w:fldSimple w:instr=" SEQ Gambar \* ARABIC ">
        <w:r w:rsidR="003448B9">
          <w:rPr>
            <w:noProof/>
          </w:rPr>
          <w:t>1</w:t>
        </w:r>
      </w:fldSimple>
      <w:r w:rsidRPr="00517F18">
        <w:t xml:space="preserve"> Use case diagram Sistem Royalti SIGAP</w:t>
      </w:r>
    </w:p>
    <w:p w14:paraId="6BD9F526" w14:textId="77777777" w:rsidR="00AA227D" w:rsidRDefault="00AA227D">
      <w:pPr>
        <w:jc w:val="center"/>
      </w:pPr>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0D2084B3" w:rsidR="00B36D08" w:rsidRPr="008C56DE" w:rsidRDefault="00383708" w:rsidP="008C56DE">
      <w:pPr>
        <w:pStyle w:val="Heading2"/>
      </w:pPr>
      <w:r w:rsidRPr="008C56DE">
        <w:t>Proses Desain Back-En</w:t>
      </w:r>
      <w:r w:rsidR="00B36D08" w:rsidRPr="008C56DE">
        <w:t>d</w:t>
      </w:r>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77BE7A90"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E558CB">
        <w:fldChar w:fldCharType="begin"/>
      </w:r>
      <w:r w:rsidR="00E558CB">
        <w:rPr>
          <w:lang w:val="en-US"/>
        </w:rPr>
        <w:instrText xml:space="preserve"> REF _Ref75618293 </w:instrText>
      </w:r>
      <w:r w:rsidR="00E558CB">
        <w:fldChar w:fldCharType="separate"/>
      </w:r>
      <w:r w:rsidR="00E558CB">
        <w:t xml:space="preserve">Gambar </w:t>
      </w:r>
      <w:r w:rsidR="00E558CB">
        <w:rPr>
          <w:noProof/>
        </w:rPr>
        <w:t>2</w:t>
      </w:r>
      <w:r w:rsidR="00E558CB">
        <w:fldChar w:fldCharType="end"/>
      </w:r>
      <w:r w:rsidR="00E558CB">
        <w:rPr>
          <w:lang w:val="en-US"/>
        </w:rPr>
        <w:t xml:space="preserve"> </w:t>
      </w:r>
      <w:r>
        <w:t>menunjukkan ERD untuk rancangan pengembangan SIGAP.</w:t>
      </w:r>
    </w:p>
    <w:p w14:paraId="012B2987" w14:textId="77777777" w:rsidR="00425617" w:rsidRDefault="00425617" w:rsidP="00383708">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45AB6E93" w14:textId="77777777" w:rsidR="00E558CB" w:rsidRDefault="00E558CB" w:rsidP="007547F7">
      <w:pPr>
        <w:pStyle w:val="Caption"/>
      </w:pPr>
    </w:p>
    <w:p w14:paraId="65BDFBD7" w14:textId="0C4BCACA" w:rsidR="00AA227D" w:rsidRDefault="00425617" w:rsidP="007547F7">
      <w:pPr>
        <w:pStyle w:val="Caption"/>
      </w:pPr>
      <w:bookmarkStart w:id="9" w:name="_Ref75618293"/>
      <w:r>
        <w:t xml:space="preserve">Gambar </w:t>
      </w:r>
      <w:fldSimple w:instr=" SEQ Gambar \* ARABIC ">
        <w:r w:rsidR="003448B9">
          <w:rPr>
            <w:noProof/>
          </w:rPr>
          <w:t>2</w:t>
        </w:r>
      </w:fldSimple>
      <w:bookmarkEnd w:id="9"/>
      <w:r>
        <w:rPr>
          <w:lang w:val="en-US"/>
        </w:rPr>
        <w:t xml:space="preserve"> ERD </w:t>
      </w:r>
      <w:proofErr w:type="spellStart"/>
      <w:r>
        <w:rPr>
          <w:lang w:val="en-US"/>
        </w:rPr>
        <w:t>pengembangan</w:t>
      </w:r>
      <w:proofErr w:type="spellEnd"/>
      <w:r>
        <w:rPr>
          <w:lang w:val="en-US"/>
        </w:rPr>
        <w:t xml:space="preserve"> SIGAP</w:t>
      </w:r>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77777777"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yang terdiri sebagai berikut.</w:t>
      </w:r>
    </w:p>
    <w:p w14:paraId="0E6CF17B" w14:textId="77777777" w:rsidR="00576DB4" w:rsidRDefault="00576DB4">
      <w:pPr>
        <w:ind w:firstLine="0"/>
      </w:pPr>
      <w:r>
        <w:br w:type="page"/>
      </w:r>
    </w:p>
    <w:p w14:paraId="24FF0182" w14:textId="4D74A1B8" w:rsidR="00AA227D" w:rsidRDefault="00425617">
      <w:pPr>
        <w:keepNext/>
        <w:ind w:left="720"/>
        <w:jc w:val="center"/>
      </w:pPr>
      <w:r>
        <w:lastRenderedPageBreak/>
        <w:t xml:space="preserve">Tabel </w:t>
      </w:r>
      <w:r>
        <w:rPr>
          <w:i/>
        </w:rPr>
        <w:t>Data Dictionary</w:t>
      </w:r>
      <w:r>
        <w:t xml:space="preserve"> Tabel </w:t>
      </w:r>
      <w:r>
        <w:rPr>
          <w:i/>
        </w:rPr>
        <w:t>customer</w:t>
      </w:r>
    </w:p>
    <w:p w14:paraId="65E996A4" w14:textId="77777777" w:rsidR="00AA227D" w:rsidRDefault="00AA227D">
      <w:pPr>
        <w:keepNext/>
        <w:ind w:left="720"/>
        <w:jc w:val="center"/>
      </w:pPr>
    </w:p>
    <w:tbl>
      <w:tblPr>
        <w:tblStyle w:val="a1"/>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BD4A2FD" w14:textId="77777777">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66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77777777"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Tabel ini terdiri dari 3 kolom yang terdiri sebagai berikut.</w:t>
      </w:r>
    </w:p>
    <w:p w14:paraId="4F64C28F" w14:textId="77777777" w:rsidR="00AA227D" w:rsidRDefault="00425617">
      <w:pPr>
        <w:keepNext/>
        <w:ind w:left="720"/>
        <w:jc w:val="center"/>
      </w:pPr>
      <w:r>
        <w:t xml:space="preserve">Tabel </w:t>
      </w:r>
      <w:r>
        <w:rPr>
          <w:i/>
        </w:rPr>
        <w:t xml:space="preserve">Data Dictionary </w:t>
      </w:r>
      <w:r>
        <w:t xml:space="preserve">Tabel </w:t>
      </w:r>
      <w:r>
        <w:rPr>
          <w:i/>
        </w:rPr>
        <w:t>discount</w:t>
      </w:r>
    </w:p>
    <w:p w14:paraId="6788C934" w14:textId="77777777" w:rsidR="00AA227D" w:rsidRDefault="00AA227D">
      <w:pPr>
        <w:keepNext/>
        <w:ind w:left="720"/>
        <w:jc w:val="center"/>
      </w:pPr>
    </w:p>
    <w:tbl>
      <w:tblPr>
        <w:tblStyle w:val="a2"/>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61F94C1" w14:textId="77777777">
        <w:tc>
          <w:tcPr>
            <w:tcW w:w="2310" w:type="dxa"/>
            <w:shd w:val="clear" w:color="auto" w:fill="auto"/>
            <w:tcMar>
              <w:top w:w="100" w:type="dxa"/>
              <w:left w:w="100" w:type="dxa"/>
              <w:bottom w:w="100" w:type="dxa"/>
              <w:right w:w="100" w:type="dxa"/>
            </w:tcMar>
          </w:tcPr>
          <w:p w14:paraId="059BC741"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B661424" w14:textId="77777777" w:rsidR="00AA227D" w:rsidRPr="006D4197" w:rsidRDefault="00425617" w:rsidP="004F06EF">
            <w:pPr>
              <w:pStyle w:val="TableHead"/>
              <w:rPr>
                <w:i/>
                <w:iCs/>
              </w:rPr>
            </w:pPr>
            <w:r w:rsidRPr="006D4197">
              <w:rPr>
                <w:i/>
                <w:iCs/>
              </w:rPr>
              <w:t>Description</w:t>
            </w:r>
          </w:p>
        </w:tc>
      </w:tr>
      <w:tr w:rsidR="00AA227D" w14:paraId="4278F04C" w14:textId="77777777">
        <w:tc>
          <w:tcPr>
            <w:tcW w:w="2310" w:type="dxa"/>
            <w:shd w:val="clear" w:color="auto" w:fill="auto"/>
            <w:tcMar>
              <w:top w:w="100" w:type="dxa"/>
              <w:left w:w="100" w:type="dxa"/>
              <w:bottom w:w="100" w:type="dxa"/>
              <w:right w:w="100" w:type="dxa"/>
            </w:tcMar>
          </w:tcPr>
          <w:p w14:paraId="249A6444" w14:textId="77777777" w:rsidR="00AA227D" w:rsidRDefault="00425617" w:rsidP="004F06EF">
            <w:pPr>
              <w:pStyle w:val="TableBody"/>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4F06EF">
            <w:pPr>
              <w:pStyle w:val="TableBody"/>
            </w:pPr>
            <w:r>
              <w:t>3</w:t>
            </w:r>
          </w:p>
        </w:tc>
        <w:tc>
          <w:tcPr>
            <w:tcW w:w="4665" w:type="dxa"/>
            <w:shd w:val="clear" w:color="auto" w:fill="auto"/>
            <w:tcMar>
              <w:top w:w="100" w:type="dxa"/>
              <w:left w:w="100" w:type="dxa"/>
              <w:bottom w:w="100" w:type="dxa"/>
              <w:right w:w="100" w:type="dxa"/>
            </w:tcMar>
          </w:tcPr>
          <w:p w14:paraId="7222F75F" w14:textId="77777777" w:rsidR="00AA227D" w:rsidRDefault="00425617" w:rsidP="004F06EF">
            <w:pPr>
              <w:pStyle w:val="TableBody"/>
              <w:rPr>
                <w:i/>
              </w:rPr>
            </w:pPr>
            <w:r>
              <w:rPr>
                <w:i/>
              </w:rPr>
              <w:t>Unique id</w:t>
            </w:r>
            <w:r>
              <w:t xml:space="preserve"> untuk masing-masing diskon berdasarkan jenis </w:t>
            </w:r>
            <w:r>
              <w:rPr>
                <w:i/>
              </w:rPr>
              <w:t>customer</w:t>
            </w:r>
          </w:p>
        </w:tc>
      </w:tr>
      <w:tr w:rsidR="00AA227D" w14:paraId="1319CDB0" w14:textId="77777777">
        <w:tc>
          <w:tcPr>
            <w:tcW w:w="2310" w:type="dxa"/>
            <w:shd w:val="clear" w:color="auto" w:fill="auto"/>
            <w:tcMar>
              <w:top w:w="100" w:type="dxa"/>
              <w:left w:w="100" w:type="dxa"/>
              <w:bottom w:w="100" w:type="dxa"/>
              <w:right w:w="100" w:type="dxa"/>
            </w:tcMar>
          </w:tcPr>
          <w:p w14:paraId="34A765F5" w14:textId="77777777" w:rsidR="00AA227D" w:rsidRDefault="00425617" w:rsidP="004F06EF">
            <w:pPr>
              <w:pStyle w:val="TableBody"/>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7AEDE291" w14:textId="77777777" w:rsidR="00AA227D" w:rsidRDefault="00425617" w:rsidP="004F06EF">
            <w:pPr>
              <w:pStyle w:val="TableBody"/>
            </w:pPr>
            <w:r>
              <w:t xml:space="preserve">Jenis </w:t>
            </w:r>
            <w:r>
              <w:rPr>
                <w:i/>
              </w:rPr>
              <w:t>customer</w:t>
            </w:r>
            <w:r>
              <w:t xml:space="preserve"> untuk membedakan diskonnya masing-masing</w:t>
            </w:r>
          </w:p>
        </w:tc>
      </w:tr>
      <w:tr w:rsidR="00AA227D" w14:paraId="36D105A8" w14:textId="77777777">
        <w:tc>
          <w:tcPr>
            <w:tcW w:w="2310" w:type="dxa"/>
            <w:shd w:val="clear" w:color="auto" w:fill="auto"/>
            <w:tcMar>
              <w:top w:w="100" w:type="dxa"/>
              <w:left w:w="100" w:type="dxa"/>
              <w:bottom w:w="100" w:type="dxa"/>
              <w:right w:w="100" w:type="dxa"/>
            </w:tcMar>
          </w:tcPr>
          <w:p w14:paraId="5FF499E6" w14:textId="77777777" w:rsidR="00AA227D" w:rsidRDefault="00425617" w:rsidP="004F06EF">
            <w:pPr>
              <w:pStyle w:val="TableBody"/>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4F06EF">
            <w:pPr>
              <w:pStyle w:val="TableBody"/>
            </w:pPr>
            <w:r>
              <w:t>3</w:t>
            </w:r>
          </w:p>
        </w:tc>
        <w:tc>
          <w:tcPr>
            <w:tcW w:w="4665" w:type="dxa"/>
            <w:shd w:val="clear" w:color="auto" w:fill="auto"/>
            <w:tcMar>
              <w:top w:w="100" w:type="dxa"/>
              <w:left w:w="100" w:type="dxa"/>
              <w:bottom w:w="100" w:type="dxa"/>
              <w:right w:w="100" w:type="dxa"/>
            </w:tcMar>
          </w:tcPr>
          <w:p w14:paraId="48AD2E2B" w14:textId="77777777" w:rsidR="00AA227D" w:rsidRDefault="00425617" w:rsidP="004F06EF">
            <w:pPr>
              <w:pStyle w:val="TableBody"/>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77777777"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w:t>
      </w:r>
      <w:r>
        <w:lastRenderedPageBreak/>
        <w:t xml:space="preserve">karena besar kecilnya jumlah royalti ditentukan dari besarnya jumlah buku yang terjual. Data masing-masing faktur juga untuk diserahkan kepada </w:t>
      </w:r>
      <w:r>
        <w:rPr>
          <w:i/>
        </w:rPr>
        <w:t>customer</w:t>
      </w:r>
      <w:r>
        <w:t xml:space="preserve"> sebagai bukti pemesanan buku. Tabel ini terdiri dari 19 kolom yang terdiri sebagai berikut.</w:t>
      </w:r>
    </w:p>
    <w:p w14:paraId="657C16B2" w14:textId="77777777" w:rsidR="00AA227D" w:rsidRDefault="00425617">
      <w:pPr>
        <w:keepNext/>
        <w:ind w:left="720"/>
        <w:jc w:val="center"/>
      </w:pPr>
      <w:r>
        <w:t xml:space="preserve">Tabel </w:t>
      </w:r>
      <w:r>
        <w:rPr>
          <w:i/>
        </w:rPr>
        <w:t xml:space="preserve">Data Dictionary </w:t>
      </w:r>
      <w:r>
        <w:t xml:space="preserve">Tabel </w:t>
      </w:r>
      <w:r>
        <w:rPr>
          <w:i/>
        </w:rPr>
        <w:t>invoice</w:t>
      </w:r>
    </w:p>
    <w:p w14:paraId="647F9A01" w14:textId="77777777" w:rsidR="00AA227D" w:rsidRDefault="00AA227D">
      <w:pPr>
        <w:keepNext/>
        <w:ind w:left="720"/>
        <w:jc w:val="center"/>
      </w:pPr>
    </w:p>
    <w:tbl>
      <w:tblPr>
        <w:tblStyle w:val="a3"/>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080B5E95" w14:textId="77777777">
        <w:tc>
          <w:tcPr>
            <w:tcW w:w="2310" w:type="dxa"/>
            <w:shd w:val="clear" w:color="auto" w:fill="auto"/>
            <w:tcMar>
              <w:top w:w="100" w:type="dxa"/>
              <w:left w:w="100" w:type="dxa"/>
              <w:bottom w:w="100" w:type="dxa"/>
              <w:right w:w="100" w:type="dxa"/>
            </w:tcMar>
          </w:tcPr>
          <w:p w14:paraId="0E44156C"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51B0D5EA" w14:textId="77777777" w:rsidR="00AA227D" w:rsidRPr="006D4197" w:rsidRDefault="00425617" w:rsidP="004F06EF">
            <w:pPr>
              <w:pStyle w:val="TableHead"/>
              <w:rPr>
                <w:i/>
                <w:iCs/>
              </w:rPr>
            </w:pPr>
            <w:r w:rsidRPr="006D4197">
              <w:rPr>
                <w:i/>
                <w:iCs/>
              </w:rPr>
              <w:t>Description</w:t>
            </w:r>
          </w:p>
        </w:tc>
      </w:tr>
      <w:tr w:rsidR="00AA227D" w14:paraId="75DFF682" w14:textId="77777777">
        <w:tc>
          <w:tcPr>
            <w:tcW w:w="2310" w:type="dxa"/>
            <w:shd w:val="clear" w:color="auto" w:fill="auto"/>
            <w:tcMar>
              <w:top w:w="100" w:type="dxa"/>
              <w:left w:w="100" w:type="dxa"/>
              <w:bottom w:w="100" w:type="dxa"/>
              <w:right w:w="100" w:type="dxa"/>
            </w:tcMar>
          </w:tcPr>
          <w:p w14:paraId="3738352C" w14:textId="77777777" w:rsidR="00AA227D" w:rsidRPr="004F06EF" w:rsidRDefault="00425617" w:rsidP="004F06EF">
            <w:pPr>
              <w:pStyle w:val="TableBody"/>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4F06EF">
            <w:pPr>
              <w:pStyle w:val="TableBody"/>
            </w:pPr>
            <w:r>
              <w:t>10</w:t>
            </w:r>
          </w:p>
        </w:tc>
        <w:tc>
          <w:tcPr>
            <w:tcW w:w="4665" w:type="dxa"/>
            <w:shd w:val="clear" w:color="auto" w:fill="auto"/>
            <w:tcMar>
              <w:top w:w="100" w:type="dxa"/>
              <w:left w:w="100" w:type="dxa"/>
              <w:bottom w:w="100" w:type="dxa"/>
              <w:right w:w="100" w:type="dxa"/>
            </w:tcMar>
          </w:tcPr>
          <w:p w14:paraId="75C3DC1B" w14:textId="77777777" w:rsidR="00AA227D" w:rsidRDefault="00425617" w:rsidP="004F06EF">
            <w:pPr>
              <w:pStyle w:val="TableBody"/>
            </w:pPr>
            <w:r w:rsidRPr="006D4197">
              <w:rPr>
                <w:i/>
                <w:iCs/>
              </w:rPr>
              <w:t>Unique id</w:t>
            </w:r>
            <w:r>
              <w:t xml:space="preserve"> untuk masing-masing</w:t>
            </w:r>
            <w:r w:rsidRPr="006D4197">
              <w:rPr>
                <w:i/>
                <w:iCs/>
              </w:rPr>
              <w:t xml:space="preserve"> invoice</w:t>
            </w:r>
          </w:p>
        </w:tc>
      </w:tr>
      <w:tr w:rsidR="00AA227D" w14:paraId="2ED0B13A" w14:textId="77777777">
        <w:tc>
          <w:tcPr>
            <w:tcW w:w="2310" w:type="dxa"/>
            <w:shd w:val="clear" w:color="auto" w:fill="auto"/>
            <w:tcMar>
              <w:top w:w="100" w:type="dxa"/>
              <w:left w:w="100" w:type="dxa"/>
              <w:bottom w:w="100" w:type="dxa"/>
              <w:right w:w="100" w:type="dxa"/>
            </w:tcMar>
          </w:tcPr>
          <w:p w14:paraId="2C00DF6D" w14:textId="77777777" w:rsidR="00AA227D" w:rsidRPr="004F06EF" w:rsidRDefault="00425617" w:rsidP="004F06EF">
            <w:pPr>
              <w:pStyle w:val="TableBody"/>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2FD8E4DD" w14:textId="77777777" w:rsidR="00AA227D" w:rsidRDefault="00425617" w:rsidP="004F06EF">
            <w:pPr>
              <w:pStyle w:val="TableBody"/>
            </w:pPr>
            <w:r>
              <w:t xml:space="preserve">Nomor </w:t>
            </w:r>
            <w:r w:rsidRPr="006D4197">
              <w:rPr>
                <w:i/>
                <w:iCs/>
              </w:rPr>
              <w:t>invoice</w:t>
            </w:r>
            <w:r>
              <w:t xml:space="preserve"> / faktur</w:t>
            </w:r>
          </w:p>
        </w:tc>
      </w:tr>
      <w:tr w:rsidR="00AA227D" w14:paraId="60E89B37" w14:textId="77777777">
        <w:tc>
          <w:tcPr>
            <w:tcW w:w="2310" w:type="dxa"/>
            <w:shd w:val="clear" w:color="auto" w:fill="auto"/>
            <w:tcMar>
              <w:top w:w="100" w:type="dxa"/>
              <w:left w:w="100" w:type="dxa"/>
              <w:bottom w:w="100" w:type="dxa"/>
              <w:right w:w="100" w:type="dxa"/>
            </w:tcMar>
          </w:tcPr>
          <w:p w14:paraId="172BC7BA" w14:textId="77777777" w:rsidR="00AA227D" w:rsidRPr="004F06EF" w:rsidRDefault="00425617" w:rsidP="004F06EF">
            <w:pPr>
              <w:pStyle w:val="TableBody"/>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235DCF5B" w14:textId="77777777" w:rsidR="00AA227D" w:rsidRDefault="00425617" w:rsidP="004F06EF">
            <w:pPr>
              <w:pStyle w:val="TableBody"/>
            </w:pPr>
            <w:r>
              <w:t xml:space="preserve">Jenis faktur untuk masing-masing </w:t>
            </w:r>
            <w:r w:rsidRPr="006D4197">
              <w:rPr>
                <w:i/>
                <w:iCs/>
              </w:rPr>
              <w:t>invoice</w:t>
            </w:r>
          </w:p>
        </w:tc>
      </w:tr>
      <w:tr w:rsidR="00AA227D" w14:paraId="5C0792C1" w14:textId="77777777">
        <w:tc>
          <w:tcPr>
            <w:tcW w:w="2310" w:type="dxa"/>
            <w:shd w:val="clear" w:color="auto" w:fill="auto"/>
            <w:tcMar>
              <w:top w:w="100" w:type="dxa"/>
              <w:left w:w="100" w:type="dxa"/>
              <w:bottom w:w="100" w:type="dxa"/>
              <w:right w:w="100" w:type="dxa"/>
            </w:tcMar>
          </w:tcPr>
          <w:p w14:paraId="56977FEB" w14:textId="77777777" w:rsidR="00AA227D" w:rsidRPr="004F06EF" w:rsidRDefault="00425617" w:rsidP="004F06EF">
            <w:pPr>
              <w:pStyle w:val="TableBody"/>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376941A1" w14:textId="77777777" w:rsidR="00AA227D" w:rsidRDefault="00425617" w:rsidP="004F06EF">
            <w:pPr>
              <w:pStyle w:val="TableBody"/>
            </w:pPr>
            <w:r>
              <w:t>Tempat asal buku diambil untuk pesanan masing-masing faktur</w:t>
            </w:r>
          </w:p>
        </w:tc>
      </w:tr>
      <w:tr w:rsidR="00AA227D" w14:paraId="1241AC6D" w14:textId="77777777">
        <w:tc>
          <w:tcPr>
            <w:tcW w:w="2310" w:type="dxa"/>
            <w:shd w:val="clear" w:color="auto" w:fill="auto"/>
            <w:tcMar>
              <w:top w:w="100" w:type="dxa"/>
              <w:left w:w="100" w:type="dxa"/>
              <w:bottom w:w="100" w:type="dxa"/>
              <w:right w:w="100" w:type="dxa"/>
            </w:tcMar>
          </w:tcPr>
          <w:p w14:paraId="2995EB14" w14:textId="77777777" w:rsidR="00AA227D" w:rsidRPr="004F06EF" w:rsidRDefault="00425617" w:rsidP="004F06EF">
            <w:pPr>
              <w:pStyle w:val="TableBody"/>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4F06EF">
            <w:pPr>
              <w:pStyle w:val="TableBody"/>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309654D8" w14:textId="77777777" w:rsidR="00AA227D" w:rsidRDefault="00425617" w:rsidP="004F06EF">
            <w:pPr>
              <w:pStyle w:val="TableBody"/>
            </w:pPr>
            <w:r>
              <w:t xml:space="preserve">Tanggal jatuh tempo </w:t>
            </w:r>
            <w:r w:rsidRPr="006D4197">
              <w:rPr>
                <w:i/>
                <w:iCs/>
              </w:rPr>
              <w:t>invoice</w:t>
            </w:r>
            <w:r>
              <w:t xml:space="preserve"> / faktur</w:t>
            </w:r>
          </w:p>
        </w:tc>
      </w:tr>
      <w:tr w:rsidR="00AA227D" w14:paraId="10CD2FBE" w14:textId="77777777">
        <w:tc>
          <w:tcPr>
            <w:tcW w:w="2310" w:type="dxa"/>
            <w:shd w:val="clear" w:color="auto" w:fill="auto"/>
            <w:tcMar>
              <w:top w:w="100" w:type="dxa"/>
              <w:left w:w="100" w:type="dxa"/>
              <w:bottom w:w="100" w:type="dxa"/>
              <w:right w:w="100" w:type="dxa"/>
            </w:tcMar>
          </w:tcPr>
          <w:p w14:paraId="7C808FC9" w14:textId="77777777" w:rsidR="00AA227D" w:rsidRPr="004F06EF" w:rsidRDefault="00425617" w:rsidP="004F06EF">
            <w:pPr>
              <w:pStyle w:val="TableBody"/>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16F359EA" w14:textId="77777777" w:rsidR="00AA227D" w:rsidRDefault="00425617" w:rsidP="004F06EF">
            <w:pPr>
              <w:pStyle w:val="TableBody"/>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tc>
          <w:tcPr>
            <w:tcW w:w="2310" w:type="dxa"/>
            <w:shd w:val="clear" w:color="auto" w:fill="auto"/>
            <w:tcMar>
              <w:top w:w="100" w:type="dxa"/>
              <w:left w:w="100" w:type="dxa"/>
              <w:bottom w:w="100" w:type="dxa"/>
              <w:right w:w="100" w:type="dxa"/>
            </w:tcMar>
          </w:tcPr>
          <w:p w14:paraId="2AAD3550" w14:textId="77777777" w:rsidR="00AA227D" w:rsidRPr="004F06EF" w:rsidRDefault="00425617" w:rsidP="004F06EF">
            <w:pPr>
              <w:pStyle w:val="TableBody"/>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1B20DD87" w14:textId="77777777" w:rsidR="00AA227D" w:rsidRDefault="00425617" w:rsidP="004F06EF">
            <w:pPr>
              <w:pStyle w:val="TableBody"/>
            </w:pPr>
            <w:r>
              <w:t>Status untuk masing-masing</w:t>
            </w:r>
            <w:r w:rsidRPr="006D4197">
              <w:rPr>
                <w:i/>
                <w:iCs/>
              </w:rPr>
              <w:t xml:space="preserve"> invoice</w:t>
            </w:r>
            <w:r>
              <w:t xml:space="preserve"> / faktur</w:t>
            </w:r>
          </w:p>
        </w:tc>
      </w:tr>
      <w:tr w:rsidR="00AA227D" w14:paraId="3025B585" w14:textId="77777777">
        <w:tc>
          <w:tcPr>
            <w:tcW w:w="2310" w:type="dxa"/>
            <w:shd w:val="clear" w:color="auto" w:fill="auto"/>
            <w:tcMar>
              <w:top w:w="100" w:type="dxa"/>
              <w:left w:w="100" w:type="dxa"/>
              <w:bottom w:w="100" w:type="dxa"/>
              <w:right w:w="100" w:type="dxa"/>
            </w:tcMar>
          </w:tcPr>
          <w:p w14:paraId="4D0E333A" w14:textId="77777777" w:rsidR="00AA227D" w:rsidRPr="004F06EF" w:rsidRDefault="00425617" w:rsidP="004F06EF">
            <w:pPr>
              <w:pStyle w:val="TableBody"/>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14B99F6C" w14:textId="77777777" w:rsidR="00AA227D" w:rsidRDefault="00425617" w:rsidP="004F06EF">
            <w:pPr>
              <w:pStyle w:val="TableBody"/>
            </w:pPr>
            <w:r>
              <w:t xml:space="preserve">Tanggal dibuatnya masing-masing </w:t>
            </w:r>
            <w:r w:rsidRPr="006D4197">
              <w:rPr>
                <w:i/>
                <w:iCs/>
              </w:rPr>
              <w:t>invoice</w:t>
            </w:r>
            <w:r>
              <w:t xml:space="preserve"> / faktur</w:t>
            </w:r>
          </w:p>
        </w:tc>
      </w:tr>
      <w:tr w:rsidR="00AA227D" w14:paraId="19E52BC2" w14:textId="77777777">
        <w:tc>
          <w:tcPr>
            <w:tcW w:w="2310" w:type="dxa"/>
            <w:shd w:val="clear" w:color="auto" w:fill="auto"/>
            <w:tcMar>
              <w:top w:w="100" w:type="dxa"/>
              <w:left w:w="100" w:type="dxa"/>
              <w:bottom w:w="100" w:type="dxa"/>
              <w:right w:w="100" w:type="dxa"/>
            </w:tcMar>
          </w:tcPr>
          <w:p w14:paraId="31B18D81" w14:textId="77777777" w:rsidR="00AA227D" w:rsidRPr="004F06EF" w:rsidRDefault="00425617" w:rsidP="004F06EF">
            <w:pPr>
              <w:pStyle w:val="TableBody"/>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D0E5525" w14:textId="77777777" w:rsidR="00AA227D" w:rsidRDefault="00425617" w:rsidP="004F06EF">
            <w:pPr>
              <w:pStyle w:val="TableBody"/>
            </w:pPr>
            <w:r>
              <w:t xml:space="preserve">Tanggal konfirmasi setiap </w:t>
            </w:r>
            <w:r w:rsidRPr="006D4197">
              <w:rPr>
                <w:i/>
                <w:iCs/>
              </w:rPr>
              <w:t>invoice</w:t>
            </w:r>
            <w:r>
              <w:t xml:space="preserve"> / faktur</w:t>
            </w:r>
          </w:p>
        </w:tc>
      </w:tr>
      <w:tr w:rsidR="00AA227D" w14:paraId="25C260C8" w14:textId="77777777">
        <w:tc>
          <w:tcPr>
            <w:tcW w:w="2310" w:type="dxa"/>
            <w:shd w:val="clear" w:color="auto" w:fill="auto"/>
            <w:tcMar>
              <w:top w:w="100" w:type="dxa"/>
              <w:left w:w="100" w:type="dxa"/>
              <w:bottom w:w="100" w:type="dxa"/>
              <w:right w:w="100" w:type="dxa"/>
            </w:tcMar>
          </w:tcPr>
          <w:p w14:paraId="07CC779D" w14:textId="77777777" w:rsidR="00AA227D" w:rsidRPr="004F06EF" w:rsidRDefault="00425617" w:rsidP="004F06EF">
            <w:pPr>
              <w:pStyle w:val="TableBody"/>
              <w:rPr>
                <w:i/>
              </w:rPr>
            </w:pPr>
            <w:r w:rsidRPr="004F06EF">
              <w:rPr>
                <w:i/>
              </w:rPr>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065FD6DC" w14:textId="77777777" w:rsidR="00AA227D" w:rsidRDefault="00425617" w:rsidP="004F06EF">
            <w:pPr>
              <w:pStyle w:val="TableBody"/>
            </w:pPr>
            <w:r>
              <w:t xml:space="preserve">Tanggal jatuh tempo untuk persiapan pesanan masing-masing </w:t>
            </w:r>
            <w:r w:rsidRPr="006D4197">
              <w:rPr>
                <w:i/>
                <w:iCs/>
              </w:rPr>
              <w:t>invoice</w:t>
            </w:r>
            <w:r>
              <w:t xml:space="preserve"> / faktur</w:t>
            </w:r>
          </w:p>
        </w:tc>
      </w:tr>
      <w:tr w:rsidR="00AA227D" w14:paraId="1B226232" w14:textId="77777777">
        <w:tc>
          <w:tcPr>
            <w:tcW w:w="2310" w:type="dxa"/>
            <w:shd w:val="clear" w:color="auto" w:fill="auto"/>
            <w:tcMar>
              <w:top w:w="100" w:type="dxa"/>
              <w:left w:w="100" w:type="dxa"/>
              <w:bottom w:w="100" w:type="dxa"/>
              <w:right w:w="100" w:type="dxa"/>
            </w:tcMar>
          </w:tcPr>
          <w:p w14:paraId="2D07AE9A" w14:textId="77777777" w:rsidR="00AA227D" w:rsidRPr="004F06EF" w:rsidRDefault="00425617" w:rsidP="004F06EF">
            <w:pPr>
              <w:pStyle w:val="TableBody"/>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1F3A58A" w14:textId="77777777" w:rsidR="00AA227D" w:rsidRDefault="00425617" w:rsidP="004F06EF">
            <w:pPr>
              <w:pStyle w:val="TableBody"/>
            </w:pPr>
            <w:r>
              <w:t xml:space="preserve">Tanggal mulainya persiapan pesanan masing-masing </w:t>
            </w:r>
            <w:r w:rsidRPr="006D4197">
              <w:rPr>
                <w:i/>
                <w:iCs/>
              </w:rPr>
              <w:t>invoice</w:t>
            </w:r>
            <w:r>
              <w:t xml:space="preserve"> / faktur</w:t>
            </w:r>
          </w:p>
        </w:tc>
      </w:tr>
      <w:tr w:rsidR="00AA227D" w14:paraId="45EB5BF7" w14:textId="77777777">
        <w:tc>
          <w:tcPr>
            <w:tcW w:w="2310" w:type="dxa"/>
            <w:shd w:val="clear" w:color="auto" w:fill="auto"/>
            <w:tcMar>
              <w:top w:w="100" w:type="dxa"/>
              <w:left w:w="100" w:type="dxa"/>
              <w:bottom w:w="100" w:type="dxa"/>
              <w:right w:w="100" w:type="dxa"/>
            </w:tcMar>
          </w:tcPr>
          <w:p w14:paraId="111DE172" w14:textId="77777777" w:rsidR="00AA227D" w:rsidRPr="004F06EF" w:rsidRDefault="00425617" w:rsidP="004F06EF">
            <w:pPr>
              <w:pStyle w:val="TableBody"/>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3AC580CF" w14:textId="77777777" w:rsidR="00AA227D" w:rsidRDefault="00425617" w:rsidP="004F06EF">
            <w:pPr>
              <w:pStyle w:val="TableBody"/>
            </w:pPr>
            <w:r>
              <w:t>Tanggal berakhirnya persiapan pesanan masing-masing</w:t>
            </w:r>
            <w:r w:rsidRPr="006D4197">
              <w:rPr>
                <w:i/>
                <w:iCs/>
              </w:rPr>
              <w:t xml:space="preserve"> invoice</w:t>
            </w:r>
            <w:r>
              <w:t xml:space="preserve"> / faktur</w:t>
            </w:r>
          </w:p>
        </w:tc>
      </w:tr>
      <w:tr w:rsidR="00AA227D" w14:paraId="7C7C71F7" w14:textId="77777777">
        <w:tc>
          <w:tcPr>
            <w:tcW w:w="2310" w:type="dxa"/>
            <w:shd w:val="clear" w:color="auto" w:fill="auto"/>
            <w:tcMar>
              <w:top w:w="100" w:type="dxa"/>
              <w:left w:w="100" w:type="dxa"/>
              <w:bottom w:w="100" w:type="dxa"/>
              <w:right w:w="100" w:type="dxa"/>
            </w:tcMar>
          </w:tcPr>
          <w:p w14:paraId="7133F99B" w14:textId="77777777" w:rsidR="00AA227D" w:rsidRPr="004F06EF" w:rsidRDefault="00425617" w:rsidP="004F06EF">
            <w:pPr>
              <w:pStyle w:val="TableBody"/>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F376DCF" w14:textId="77777777" w:rsidR="00AA227D" w:rsidRDefault="00425617" w:rsidP="004F06EF">
            <w:pPr>
              <w:pStyle w:val="TableBody"/>
            </w:pPr>
            <w:r>
              <w:t xml:space="preserve">Tanggal pesanan </w:t>
            </w:r>
            <w:r w:rsidRPr="006D4197">
              <w:rPr>
                <w:i/>
                <w:iCs/>
              </w:rPr>
              <w:t>invoice</w:t>
            </w:r>
            <w:r>
              <w:t xml:space="preserve"> / faktur selesai diproses</w:t>
            </w:r>
          </w:p>
        </w:tc>
      </w:tr>
      <w:tr w:rsidR="00AA227D" w14:paraId="407B930B" w14:textId="77777777">
        <w:tc>
          <w:tcPr>
            <w:tcW w:w="2310" w:type="dxa"/>
            <w:shd w:val="clear" w:color="auto" w:fill="auto"/>
            <w:tcMar>
              <w:top w:w="100" w:type="dxa"/>
              <w:left w:w="100" w:type="dxa"/>
              <w:bottom w:w="100" w:type="dxa"/>
              <w:right w:w="100" w:type="dxa"/>
            </w:tcMar>
          </w:tcPr>
          <w:p w14:paraId="4D2D13C8" w14:textId="77777777" w:rsidR="00AA227D" w:rsidRPr="004F06EF" w:rsidRDefault="00425617" w:rsidP="004F06EF">
            <w:pPr>
              <w:pStyle w:val="TableBody"/>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1E099DE" w14:textId="77777777" w:rsidR="00AA227D" w:rsidRDefault="00425617" w:rsidP="004F06EF">
            <w:pPr>
              <w:pStyle w:val="TableBody"/>
            </w:pPr>
            <w:r>
              <w:t xml:space="preserve">Tanggal dibatalkannya masing-masing </w:t>
            </w:r>
            <w:r w:rsidRPr="006D4197">
              <w:rPr>
                <w:i/>
                <w:iCs/>
              </w:rPr>
              <w:t>invoice</w:t>
            </w:r>
            <w:r>
              <w:t xml:space="preserve"> / faktur</w:t>
            </w:r>
          </w:p>
        </w:tc>
      </w:tr>
      <w:tr w:rsidR="00AA227D" w14:paraId="2EAFC164" w14:textId="77777777">
        <w:tc>
          <w:tcPr>
            <w:tcW w:w="2310" w:type="dxa"/>
            <w:shd w:val="clear" w:color="auto" w:fill="auto"/>
            <w:tcMar>
              <w:top w:w="100" w:type="dxa"/>
              <w:left w:w="100" w:type="dxa"/>
              <w:bottom w:w="100" w:type="dxa"/>
              <w:right w:w="100" w:type="dxa"/>
            </w:tcMar>
          </w:tcPr>
          <w:p w14:paraId="5FC4EC14" w14:textId="77777777" w:rsidR="00AA227D" w:rsidRPr="004F06EF" w:rsidRDefault="00425617" w:rsidP="004F06EF">
            <w:pPr>
              <w:pStyle w:val="TableBody"/>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3A9CDBF9" w14:textId="77777777" w:rsidR="00AA227D" w:rsidRDefault="00AA227D" w:rsidP="004F06EF">
            <w:pPr>
              <w:pStyle w:val="TableBody"/>
            </w:pPr>
          </w:p>
        </w:tc>
      </w:tr>
      <w:tr w:rsidR="00AA227D" w14:paraId="6AEA8A42" w14:textId="77777777">
        <w:tc>
          <w:tcPr>
            <w:tcW w:w="2310" w:type="dxa"/>
            <w:shd w:val="clear" w:color="auto" w:fill="auto"/>
            <w:tcMar>
              <w:top w:w="100" w:type="dxa"/>
              <w:left w:w="100" w:type="dxa"/>
              <w:bottom w:w="100" w:type="dxa"/>
              <w:right w:w="100" w:type="dxa"/>
            </w:tcMar>
          </w:tcPr>
          <w:p w14:paraId="279ADC51" w14:textId="77777777" w:rsidR="00AA227D" w:rsidRPr="004F06EF" w:rsidRDefault="00425617" w:rsidP="004F06EF">
            <w:pPr>
              <w:pStyle w:val="TableBody"/>
              <w:rPr>
                <w:i/>
              </w:rPr>
            </w:pPr>
            <w:r w:rsidRPr="004F06EF">
              <w:rPr>
                <w:i/>
              </w:rPr>
              <w:lastRenderedPageBreak/>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2CB30599" w14:textId="77777777" w:rsidR="00AA227D" w:rsidRDefault="00AA227D" w:rsidP="004F06EF">
            <w:pPr>
              <w:pStyle w:val="TableBody"/>
            </w:pPr>
          </w:p>
        </w:tc>
      </w:tr>
      <w:tr w:rsidR="00AA227D" w14:paraId="35AF4BF3" w14:textId="77777777">
        <w:tc>
          <w:tcPr>
            <w:tcW w:w="2310" w:type="dxa"/>
            <w:shd w:val="clear" w:color="auto" w:fill="auto"/>
            <w:tcMar>
              <w:top w:w="100" w:type="dxa"/>
              <w:left w:w="100" w:type="dxa"/>
              <w:bottom w:w="100" w:type="dxa"/>
              <w:right w:w="100" w:type="dxa"/>
            </w:tcMar>
          </w:tcPr>
          <w:p w14:paraId="42C6F159" w14:textId="77777777" w:rsidR="00AA227D" w:rsidRPr="004F06EF" w:rsidRDefault="00425617" w:rsidP="004F06EF">
            <w:pPr>
              <w:pStyle w:val="TableBody"/>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3A359C05" w14:textId="77777777" w:rsidR="00AA227D" w:rsidRDefault="00425617" w:rsidP="004F06EF">
            <w:pPr>
              <w:pStyle w:val="TableBody"/>
            </w:pPr>
            <w:r>
              <w:t>Harga ongkos kirim masing-masing invoice / faktur</w:t>
            </w:r>
          </w:p>
        </w:tc>
      </w:tr>
      <w:tr w:rsidR="00AA227D" w14:paraId="0984C5AE" w14:textId="77777777">
        <w:tc>
          <w:tcPr>
            <w:tcW w:w="2310" w:type="dxa"/>
            <w:shd w:val="clear" w:color="auto" w:fill="auto"/>
            <w:tcMar>
              <w:top w:w="100" w:type="dxa"/>
              <w:left w:w="100" w:type="dxa"/>
              <w:bottom w:w="100" w:type="dxa"/>
              <w:right w:w="100" w:type="dxa"/>
            </w:tcMar>
          </w:tcPr>
          <w:p w14:paraId="210184D8" w14:textId="77777777" w:rsidR="00AA227D" w:rsidRPr="004F06EF" w:rsidRDefault="00425617" w:rsidP="004F06EF">
            <w:pPr>
              <w:pStyle w:val="TableBody"/>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6F396FD9" w14:textId="77777777" w:rsidR="00AA227D" w:rsidRDefault="00425617" w:rsidP="004F06EF">
            <w:pPr>
              <w:pStyle w:val="TableBody"/>
            </w:pPr>
            <w:r>
              <w:t>Total berat pesanan masing-masing invoice / faktur</w:t>
            </w:r>
          </w:p>
        </w:tc>
      </w:tr>
      <w:tr w:rsidR="00AA227D" w14:paraId="1E803800" w14:textId="77777777">
        <w:tc>
          <w:tcPr>
            <w:tcW w:w="2310" w:type="dxa"/>
            <w:shd w:val="clear" w:color="auto" w:fill="auto"/>
            <w:tcMar>
              <w:top w:w="100" w:type="dxa"/>
              <w:left w:w="100" w:type="dxa"/>
              <w:bottom w:w="100" w:type="dxa"/>
              <w:right w:w="100" w:type="dxa"/>
            </w:tcMar>
          </w:tcPr>
          <w:p w14:paraId="45A062C7" w14:textId="77777777" w:rsidR="00AA227D" w:rsidRPr="004F06EF" w:rsidRDefault="00425617" w:rsidP="004F06EF">
            <w:pPr>
              <w:pStyle w:val="TableBody"/>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4F06EF">
            <w:pPr>
              <w:pStyle w:val="TableBody"/>
            </w:pPr>
            <w:r>
              <w:t>60</w:t>
            </w:r>
          </w:p>
        </w:tc>
        <w:tc>
          <w:tcPr>
            <w:tcW w:w="4665" w:type="dxa"/>
            <w:shd w:val="clear" w:color="auto" w:fill="auto"/>
            <w:tcMar>
              <w:top w:w="100" w:type="dxa"/>
              <w:left w:w="100" w:type="dxa"/>
              <w:bottom w:w="100" w:type="dxa"/>
              <w:right w:w="100" w:type="dxa"/>
            </w:tcMar>
          </w:tcPr>
          <w:p w14:paraId="64FED00C" w14:textId="77777777" w:rsidR="00AA227D" w:rsidRDefault="00425617" w:rsidP="004F06EF">
            <w:pPr>
              <w:pStyle w:val="TableBody"/>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77777777" w:rsidR="00AA227D" w:rsidRDefault="00425617">
      <w:pPr>
        <w:keepNext/>
        <w:ind w:left="720"/>
      </w:pPr>
      <w:r>
        <w:t xml:space="preserve">Tabel </w:t>
      </w:r>
      <w:r>
        <w:rPr>
          <w:i/>
        </w:rPr>
        <w:t>invoice_book</w:t>
      </w:r>
      <w:r>
        <w:t xml:space="preserve"> berfungsi untuk menyimpan buku yang dipesan pada setiap faktur. Tabel ini terdiri dari 7 kolom sebagai berikut.</w:t>
      </w:r>
    </w:p>
    <w:p w14:paraId="63C34430" w14:textId="77777777" w:rsidR="00AA227D" w:rsidRDefault="00425617">
      <w:pPr>
        <w:keepNext/>
        <w:ind w:left="720"/>
        <w:jc w:val="center"/>
      </w:pPr>
      <w:r>
        <w:t xml:space="preserve">Tabel </w:t>
      </w:r>
      <w:r>
        <w:rPr>
          <w:i/>
        </w:rPr>
        <w:t>Data Dictionary</w:t>
      </w:r>
      <w:r>
        <w:t xml:space="preserve"> Tabel </w:t>
      </w:r>
      <w:r>
        <w:rPr>
          <w:i/>
        </w:rPr>
        <w:t>invoice_book</w:t>
      </w:r>
    </w:p>
    <w:p w14:paraId="551BDC0C" w14:textId="77777777" w:rsidR="00AA227D" w:rsidRDefault="00AA227D">
      <w:pPr>
        <w:keepNext/>
        <w:ind w:left="720"/>
        <w:jc w:val="center"/>
      </w:pPr>
    </w:p>
    <w:tbl>
      <w:tblPr>
        <w:tblStyle w:val="a4"/>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B2A89CF" w14:textId="77777777">
        <w:tc>
          <w:tcPr>
            <w:tcW w:w="2310" w:type="dxa"/>
            <w:shd w:val="clear" w:color="auto" w:fill="auto"/>
            <w:tcMar>
              <w:top w:w="100" w:type="dxa"/>
              <w:left w:w="100" w:type="dxa"/>
              <w:bottom w:w="100" w:type="dxa"/>
              <w:right w:w="100" w:type="dxa"/>
            </w:tcMar>
          </w:tcPr>
          <w:p w14:paraId="28D5A6CE"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6B94165B" w14:textId="77777777" w:rsidR="00AA227D" w:rsidRPr="006D4197" w:rsidRDefault="00425617" w:rsidP="00383708">
            <w:pPr>
              <w:pStyle w:val="TableHead"/>
              <w:rPr>
                <w:i/>
                <w:iCs/>
              </w:rPr>
            </w:pPr>
            <w:r w:rsidRPr="006D4197">
              <w:rPr>
                <w:i/>
                <w:iCs/>
              </w:rPr>
              <w:t>Description</w:t>
            </w:r>
          </w:p>
        </w:tc>
      </w:tr>
      <w:tr w:rsidR="00AA227D" w14:paraId="490734ED" w14:textId="77777777">
        <w:tc>
          <w:tcPr>
            <w:tcW w:w="2310" w:type="dxa"/>
            <w:shd w:val="clear" w:color="auto" w:fill="auto"/>
            <w:tcMar>
              <w:top w:w="100" w:type="dxa"/>
              <w:left w:w="100" w:type="dxa"/>
              <w:bottom w:w="100" w:type="dxa"/>
              <w:right w:w="100" w:type="dxa"/>
            </w:tcMar>
          </w:tcPr>
          <w:p w14:paraId="19F5A1A5" w14:textId="77777777" w:rsidR="00AA227D" w:rsidRPr="006D4197" w:rsidRDefault="00425617" w:rsidP="00383708">
            <w:pPr>
              <w:pStyle w:val="TableBody"/>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2D53963" w14:textId="77777777" w:rsidR="00AA227D" w:rsidRDefault="00425617" w:rsidP="00383708">
            <w:pPr>
              <w:pStyle w:val="TableBody"/>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tc>
          <w:tcPr>
            <w:tcW w:w="2310" w:type="dxa"/>
            <w:shd w:val="clear" w:color="auto" w:fill="auto"/>
            <w:tcMar>
              <w:top w:w="100" w:type="dxa"/>
              <w:left w:w="100" w:type="dxa"/>
              <w:bottom w:w="100" w:type="dxa"/>
              <w:right w:w="100" w:type="dxa"/>
            </w:tcMar>
          </w:tcPr>
          <w:p w14:paraId="34863726" w14:textId="77777777" w:rsidR="00AA227D" w:rsidRPr="006D4197" w:rsidRDefault="00425617" w:rsidP="00383708">
            <w:pPr>
              <w:pStyle w:val="TableBody"/>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3CA3E486" w14:textId="77777777" w:rsidR="00AA227D" w:rsidRDefault="00425617" w:rsidP="00383708">
            <w:pPr>
              <w:pStyle w:val="TableBody"/>
            </w:pPr>
            <w:r w:rsidRPr="006D4197">
              <w:rPr>
                <w:i/>
                <w:iCs/>
              </w:rPr>
              <w:t>Unique id</w:t>
            </w:r>
            <w:r>
              <w:t xml:space="preserve"> untuk masing-masing invoice sebagai </w:t>
            </w:r>
            <w:r w:rsidRPr="006D4197">
              <w:rPr>
                <w:i/>
                <w:iCs/>
              </w:rPr>
              <w:t>foreign key</w:t>
            </w:r>
          </w:p>
        </w:tc>
      </w:tr>
      <w:tr w:rsidR="00AA227D" w14:paraId="5333E68A" w14:textId="77777777">
        <w:tc>
          <w:tcPr>
            <w:tcW w:w="2310" w:type="dxa"/>
            <w:shd w:val="clear" w:color="auto" w:fill="auto"/>
            <w:tcMar>
              <w:top w:w="100" w:type="dxa"/>
              <w:left w:w="100" w:type="dxa"/>
              <w:bottom w:w="100" w:type="dxa"/>
              <w:right w:w="100" w:type="dxa"/>
            </w:tcMar>
          </w:tcPr>
          <w:p w14:paraId="108FE3F3" w14:textId="77777777" w:rsidR="00AA227D" w:rsidRPr="006D4197" w:rsidRDefault="00425617" w:rsidP="00383708">
            <w:pPr>
              <w:pStyle w:val="TableBody"/>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785E42C1" w14:textId="77777777" w:rsidR="00AA227D" w:rsidRDefault="00425617" w:rsidP="00383708">
            <w:pPr>
              <w:pStyle w:val="TableBody"/>
            </w:pPr>
            <w:r w:rsidRPr="006D4197">
              <w:rPr>
                <w:i/>
                <w:iCs/>
              </w:rPr>
              <w:t>Unique id</w:t>
            </w:r>
            <w:r>
              <w:t xml:space="preserve"> untuk setiap buku sebagai </w:t>
            </w:r>
            <w:r w:rsidRPr="006D4197">
              <w:rPr>
                <w:i/>
                <w:iCs/>
              </w:rPr>
              <w:t>foreign key</w:t>
            </w:r>
          </w:p>
        </w:tc>
      </w:tr>
      <w:tr w:rsidR="00AA227D" w14:paraId="040E2174" w14:textId="77777777">
        <w:tc>
          <w:tcPr>
            <w:tcW w:w="2310" w:type="dxa"/>
            <w:shd w:val="clear" w:color="auto" w:fill="auto"/>
            <w:tcMar>
              <w:top w:w="100" w:type="dxa"/>
              <w:left w:w="100" w:type="dxa"/>
              <w:bottom w:w="100" w:type="dxa"/>
              <w:right w:w="100" w:type="dxa"/>
            </w:tcMar>
          </w:tcPr>
          <w:p w14:paraId="092022DD" w14:textId="77777777" w:rsidR="00AA227D" w:rsidRPr="006D4197" w:rsidRDefault="00425617" w:rsidP="00383708">
            <w:pPr>
              <w:pStyle w:val="TableBody"/>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14791458" w14:textId="77777777" w:rsidR="00AA227D" w:rsidRDefault="00425617" w:rsidP="00383708">
            <w:pPr>
              <w:pStyle w:val="TableBody"/>
            </w:pPr>
            <w:r>
              <w:t>Jumlah masing-masing buku yang dipesan</w:t>
            </w:r>
          </w:p>
        </w:tc>
      </w:tr>
      <w:tr w:rsidR="00AA227D" w14:paraId="24F54908" w14:textId="77777777">
        <w:tc>
          <w:tcPr>
            <w:tcW w:w="2310" w:type="dxa"/>
            <w:shd w:val="clear" w:color="auto" w:fill="auto"/>
            <w:tcMar>
              <w:top w:w="100" w:type="dxa"/>
              <w:left w:w="100" w:type="dxa"/>
              <w:bottom w:w="100" w:type="dxa"/>
              <w:right w:w="100" w:type="dxa"/>
            </w:tcMar>
          </w:tcPr>
          <w:p w14:paraId="2D261C6F" w14:textId="77777777" w:rsidR="00AA227D" w:rsidRPr="006D4197" w:rsidRDefault="00425617" w:rsidP="00383708">
            <w:pPr>
              <w:pStyle w:val="TableBody"/>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383708">
            <w:pPr>
              <w:pStyle w:val="TableBody"/>
            </w:pPr>
            <w:r>
              <w:t>3</w:t>
            </w:r>
          </w:p>
        </w:tc>
        <w:tc>
          <w:tcPr>
            <w:tcW w:w="4665" w:type="dxa"/>
            <w:shd w:val="clear" w:color="auto" w:fill="auto"/>
            <w:tcMar>
              <w:top w:w="100" w:type="dxa"/>
              <w:left w:w="100" w:type="dxa"/>
              <w:bottom w:w="100" w:type="dxa"/>
              <w:right w:w="100" w:type="dxa"/>
            </w:tcMar>
          </w:tcPr>
          <w:p w14:paraId="66BE133F" w14:textId="77777777" w:rsidR="00AA227D" w:rsidRDefault="00425617" w:rsidP="00383708">
            <w:pPr>
              <w:pStyle w:val="TableBody"/>
            </w:pPr>
            <w:r>
              <w:t>Besarnya diskon yang diberikan untuk setiap buku yang dipesan</w:t>
            </w:r>
          </w:p>
        </w:tc>
      </w:tr>
      <w:tr w:rsidR="00AA227D" w14:paraId="1F86DE1B" w14:textId="77777777">
        <w:tc>
          <w:tcPr>
            <w:tcW w:w="2310" w:type="dxa"/>
            <w:shd w:val="clear" w:color="auto" w:fill="auto"/>
            <w:tcMar>
              <w:top w:w="100" w:type="dxa"/>
              <w:left w:w="100" w:type="dxa"/>
              <w:bottom w:w="100" w:type="dxa"/>
              <w:right w:w="100" w:type="dxa"/>
            </w:tcMar>
          </w:tcPr>
          <w:p w14:paraId="70FF7605" w14:textId="77777777" w:rsidR="00AA227D" w:rsidRPr="006D4197" w:rsidRDefault="00425617" w:rsidP="00383708">
            <w:pPr>
              <w:pStyle w:val="TableBody"/>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5296150" w14:textId="77777777" w:rsidR="00AA227D" w:rsidRDefault="00425617" w:rsidP="00383708">
            <w:pPr>
              <w:pStyle w:val="TableBody"/>
            </w:pPr>
            <w:r>
              <w:t>Harga untuk masing-masing buku</w:t>
            </w:r>
          </w:p>
        </w:tc>
      </w:tr>
      <w:tr w:rsidR="00AA227D" w14:paraId="5F395F1C" w14:textId="77777777">
        <w:tc>
          <w:tcPr>
            <w:tcW w:w="2310" w:type="dxa"/>
            <w:shd w:val="clear" w:color="auto" w:fill="auto"/>
            <w:tcMar>
              <w:top w:w="100" w:type="dxa"/>
              <w:left w:w="100" w:type="dxa"/>
              <w:bottom w:w="100" w:type="dxa"/>
              <w:right w:w="100" w:type="dxa"/>
            </w:tcMar>
          </w:tcPr>
          <w:p w14:paraId="14037373" w14:textId="77777777" w:rsidR="00AA227D" w:rsidRPr="006D4197" w:rsidRDefault="00425617" w:rsidP="00383708">
            <w:pPr>
              <w:pStyle w:val="TableBody"/>
              <w:rPr>
                <w:i/>
                <w:iCs/>
              </w:rPr>
            </w:pPr>
            <w:r w:rsidRPr="006D4197">
              <w:rPr>
                <w:i/>
                <w:iCs/>
              </w:rPr>
              <w:t>royalty</w:t>
            </w:r>
          </w:p>
        </w:tc>
        <w:tc>
          <w:tcPr>
            <w:tcW w:w="1440" w:type="dxa"/>
            <w:shd w:val="clear" w:color="auto" w:fill="auto"/>
            <w:tcMar>
              <w:top w:w="100" w:type="dxa"/>
              <w:left w:w="100" w:type="dxa"/>
              <w:bottom w:w="100" w:type="dxa"/>
              <w:right w:w="100" w:type="dxa"/>
            </w:tcMar>
          </w:tcPr>
          <w:p w14:paraId="6370BABF"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76B92586" w14:textId="77777777" w:rsidR="00AA227D" w:rsidRDefault="00425617" w:rsidP="00383708">
            <w:pPr>
              <w:pStyle w:val="TableBody"/>
            </w:pPr>
            <w:r>
              <w:t>3</w:t>
            </w:r>
          </w:p>
        </w:tc>
        <w:tc>
          <w:tcPr>
            <w:tcW w:w="4665" w:type="dxa"/>
            <w:shd w:val="clear" w:color="auto" w:fill="auto"/>
            <w:tcMar>
              <w:top w:w="100" w:type="dxa"/>
              <w:left w:w="100" w:type="dxa"/>
              <w:bottom w:w="100" w:type="dxa"/>
              <w:right w:w="100" w:type="dxa"/>
            </w:tcMar>
          </w:tcPr>
          <w:p w14:paraId="37E17459" w14:textId="77777777" w:rsidR="00AA227D" w:rsidRDefault="00AA227D" w:rsidP="00383708">
            <w:pPr>
              <w:pStyle w:val="TableBody"/>
            </w:pPr>
          </w:p>
        </w:tc>
      </w:tr>
    </w:tbl>
    <w:p w14:paraId="37029AC7" w14:textId="77777777" w:rsidR="00AA227D" w:rsidRDefault="00425617">
      <w:pPr>
        <w:keepNext/>
        <w:numPr>
          <w:ilvl w:val="0"/>
          <w:numId w:val="22"/>
        </w:numPr>
      </w:pPr>
      <w:r>
        <w:lastRenderedPageBreak/>
        <w:t>Tabel proforma</w:t>
      </w:r>
    </w:p>
    <w:p w14:paraId="79F88374" w14:textId="77777777"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Tabel ini terdiri dari 6 kolom yang terdiri sebagai berikut.</w:t>
      </w:r>
    </w:p>
    <w:p w14:paraId="4DD7FE10" w14:textId="77777777" w:rsidR="00AA227D" w:rsidRDefault="00425617">
      <w:pPr>
        <w:keepNext/>
        <w:ind w:left="720"/>
        <w:jc w:val="center"/>
      </w:pPr>
      <w:r>
        <w:t xml:space="preserve">Tabel </w:t>
      </w:r>
      <w:r>
        <w:rPr>
          <w:i/>
        </w:rPr>
        <w:t>Data Dictionary</w:t>
      </w:r>
      <w:r>
        <w:t xml:space="preserve"> Tabel proforma</w:t>
      </w:r>
    </w:p>
    <w:p w14:paraId="723A8EA4" w14:textId="77777777" w:rsidR="00AA227D" w:rsidRDefault="00AA227D">
      <w:pPr>
        <w:keepNext/>
        <w:ind w:left="720"/>
        <w:jc w:val="center"/>
      </w:pPr>
    </w:p>
    <w:tbl>
      <w:tblPr>
        <w:tblStyle w:val="a5"/>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4CBA51CA" w14:textId="77777777">
        <w:tc>
          <w:tcPr>
            <w:tcW w:w="2310" w:type="dxa"/>
            <w:shd w:val="clear" w:color="auto" w:fill="auto"/>
            <w:tcMar>
              <w:top w:w="100" w:type="dxa"/>
              <w:left w:w="100" w:type="dxa"/>
              <w:bottom w:w="100" w:type="dxa"/>
              <w:right w:w="100" w:type="dxa"/>
            </w:tcMar>
          </w:tcPr>
          <w:p w14:paraId="4B7F19D2"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1633651A" w14:textId="77777777" w:rsidR="00AA227D" w:rsidRPr="006D4197" w:rsidRDefault="00425617" w:rsidP="00383708">
            <w:pPr>
              <w:pStyle w:val="TableHead"/>
              <w:rPr>
                <w:i/>
                <w:iCs/>
              </w:rPr>
            </w:pPr>
            <w:r w:rsidRPr="006D4197">
              <w:rPr>
                <w:i/>
                <w:iCs/>
              </w:rPr>
              <w:t>Description</w:t>
            </w:r>
          </w:p>
        </w:tc>
      </w:tr>
      <w:tr w:rsidR="00AA227D" w14:paraId="107525AB" w14:textId="77777777">
        <w:tc>
          <w:tcPr>
            <w:tcW w:w="2310" w:type="dxa"/>
            <w:shd w:val="clear" w:color="auto" w:fill="auto"/>
            <w:tcMar>
              <w:top w:w="100" w:type="dxa"/>
              <w:left w:w="100" w:type="dxa"/>
              <w:bottom w:w="100" w:type="dxa"/>
              <w:right w:w="100" w:type="dxa"/>
            </w:tcMar>
          </w:tcPr>
          <w:p w14:paraId="22E086D4" w14:textId="77777777" w:rsidR="00AA227D" w:rsidRDefault="00425617" w:rsidP="00383708">
            <w:pPr>
              <w:pStyle w:val="TableBody"/>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43A0F21D" w14:textId="77777777" w:rsidR="00AA227D" w:rsidRDefault="00425617" w:rsidP="00383708">
            <w:pPr>
              <w:pStyle w:val="TableBody"/>
            </w:pPr>
            <w:r w:rsidRPr="006D4197">
              <w:rPr>
                <w:i/>
                <w:iCs/>
              </w:rPr>
              <w:t>Unique id</w:t>
            </w:r>
            <w:r>
              <w:t xml:space="preserve"> untuk setiap proforma yang dibuat</w:t>
            </w:r>
          </w:p>
        </w:tc>
      </w:tr>
      <w:tr w:rsidR="00AA227D" w14:paraId="43AC8C2B" w14:textId="77777777">
        <w:tc>
          <w:tcPr>
            <w:tcW w:w="2310" w:type="dxa"/>
            <w:shd w:val="clear" w:color="auto" w:fill="auto"/>
            <w:tcMar>
              <w:top w:w="100" w:type="dxa"/>
              <w:left w:w="100" w:type="dxa"/>
              <w:bottom w:w="100" w:type="dxa"/>
              <w:right w:w="100" w:type="dxa"/>
            </w:tcMar>
          </w:tcPr>
          <w:p w14:paraId="7932D082" w14:textId="77777777" w:rsidR="00AA227D" w:rsidRPr="006D4197" w:rsidRDefault="00425617" w:rsidP="00383708">
            <w:pPr>
              <w:pStyle w:val="TableBody"/>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383708">
            <w:pPr>
              <w:pStyle w:val="TableBody"/>
            </w:pPr>
            <w:r>
              <w:t>50</w:t>
            </w:r>
          </w:p>
        </w:tc>
        <w:tc>
          <w:tcPr>
            <w:tcW w:w="4665" w:type="dxa"/>
            <w:shd w:val="clear" w:color="auto" w:fill="auto"/>
            <w:tcMar>
              <w:top w:w="100" w:type="dxa"/>
              <w:left w:w="100" w:type="dxa"/>
              <w:bottom w:w="100" w:type="dxa"/>
              <w:right w:w="100" w:type="dxa"/>
            </w:tcMar>
          </w:tcPr>
          <w:p w14:paraId="20464AB4" w14:textId="77777777" w:rsidR="00AA227D" w:rsidRDefault="00425617" w:rsidP="00383708">
            <w:pPr>
              <w:pStyle w:val="TableBody"/>
            </w:pPr>
            <w:r>
              <w:t>Nomor proforma</w:t>
            </w:r>
          </w:p>
        </w:tc>
      </w:tr>
      <w:tr w:rsidR="00AA227D" w14:paraId="0789D7E6" w14:textId="77777777">
        <w:tc>
          <w:tcPr>
            <w:tcW w:w="2310" w:type="dxa"/>
            <w:shd w:val="clear" w:color="auto" w:fill="auto"/>
            <w:tcMar>
              <w:top w:w="100" w:type="dxa"/>
              <w:left w:w="100" w:type="dxa"/>
              <w:bottom w:w="100" w:type="dxa"/>
              <w:right w:w="100" w:type="dxa"/>
            </w:tcMar>
          </w:tcPr>
          <w:p w14:paraId="4D8A30FA" w14:textId="77777777" w:rsidR="00AA227D" w:rsidRPr="006D4197" w:rsidRDefault="00425617" w:rsidP="00383708">
            <w:pPr>
              <w:pStyle w:val="TableBody"/>
              <w:rPr>
                <w:i/>
                <w:iCs/>
              </w:rPr>
            </w:pPr>
            <w:r w:rsidRPr="006D4197">
              <w:rPr>
                <w:i/>
                <w:iCs/>
              </w:rPr>
              <w:t>source</w:t>
            </w:r>
          </w:p>
        </w:tc>
        <w:tc>
          <w:tcPr>
            <w:tcW w:w="1440" w:type="dxa"/>
            <w:shd w:val="clear" w:color="auto" w:fill="auto"/>
            <w:tcMar>
              <w:top w:w="100" w:type="dxa"/>
              <w:left w:w="100" w:type="dxa"/>
              <w:bottom w:w="100" w:type="dxa"/>
              <w:right w:w="100" w:type="dxa"/>
            </w:tcMar>
          </w:tcPr>
          <w:p w14:paraId="4985BB1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A682EA3" w14:textId="77777777" w:rsidR="00AA227D" w:rsidRDefault="00425617" w:rsidP="00383708">
            <w:pPr>
              <w:pStyle w:val="TableBody"/>
            </w:pPr>
            <w:r>
              <w:t>100</w:t>
            </w:r>
          </w:p>
        </w:tc>
        <w:tc>
          <w:tcPr>
            <w:tcW w:w="4665" w:type="dxa"/>
            <w:shd w:val="clear" w:color="auto" w:fill="auto"/>
            <w:tcMar>
              <w:top w:w="100" w:type="dxa"/>
              <w:left w:w="100" w:type="dxa"/>
              <w:bottom w:w="100" w:type="dxa"/>
              <w:right w:w="100" w:type="dxa"/>
            </w:tcMar>
          </w:tcPr>
          <w:p w14:paraId="79D1FAA7" w14:textId="77777777" w:rsidR="00AA227D" w:rsidRDefault="00AA227D" w:rsidP="00383708">
            <w:pPr>
              <w:pStyle w:val="TableBody"/>
            </w:pPr>
          </w:p>
        </w:tc>
      </w:tr>
      <w:tr w:rsidR="00AA227D" w14:paraId="79DFC868" w14:textId="77777777">
        <w:tc>
          <w:tcPr>
            <w:tcW w:w="2310" w:type="dxa"/>
            <w:shd w:val="clear" w:color="auto" w:fill="auto"/>
            <w:tcMar>
              <w:top w:w="100" w:type="dxa"/>
              <w:left w:w="100" w:type="dxa"/>
              <w:bottom w:w="100" w:type="dxa"/>
              <w:right w:w="100" w:type="dxa"/>
            </w:tcMar>
          </w:tcPr>
          <w:p w14:paraId="4E2C5684" w14:textId="77777777" w:rsidR="00AA227D" w:rsidRPr="006D4197" w:rsidRDefault="00425617" w:rsidP="00383708">
            <w:pPr>
              <w:pStyle w:val="TableBody"/>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61EDC65D" w14:textId="77777777" w:rsidR="00AA227D" w:rsidRDefault="00425617" w:rsidP="00383708">
            <w:pPr>
              <w:pStyle w:val="TableBody"/>
            </w:pPr>
            <w:r>
              <w:t>Tanggal jatuh tempo setiap proforma</w:t>
            </w:r>
          </w:p>
        </w:tc>
      </w:tr>
      <w:tr w:rsidR="00AA227D" w14:paraId="4B259F94" w14:textId="77777777">
        <w:tc>
          <w:tcPr>
            <w:tcW w:w="2310" w:type="dxa"/>
            <w:shd w:val="clear" w:color="auto" w:fill="auto"/>
            <w:tcMar>
              <w:top w:w="100" w:type="dxa"/>
              <w:left w:w="100" w:type="dxa"/>
              <w:bottom w:w="100" w:type="dxa"/>
              <w:right w:w="100" w:type="dxa"/>
            </w:tcMar>
          </w:tcPr>
          <w:p w14:paraId="191829D5" w14:textId="77777777" w:rsidR="00AA227D" w:rsidRPr="006D4197" w:rsidRDefault="00425617" w:rsidP="00383708">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023DEC3" w14:textId="77777777" w:rsidR="00AA227D" w:rsidRDefault="00425617" w:rsidP="00383708">
            <w:pPr>
              <w:pStyle w:val="TableBody"/>
            </w:pPr>
            <w:r w:rsidRPr="006D4197">
              <w:rPr>
                <w:i/>
                <w:iCs/>
              </w:rPr>
              <w:t>Unique id</w:t>
            </w:r>
            <w:r>
              <w:t xml:space="preserve"> untuk setiap customer sebagai </w:t>
            </w:r>
            <w:r w:rsidRPr="006D4197">
              <w:rPr>
                <w:i/>
                <w:iCs/>
              </w:rPr>
              <w:t>foreign key</w:t>
            </w:r>
          </w:p>
        </w:tc>
      </w:tr>
      <w:tr w:rsidR="00AA227D" w14:paraId="75E6FC36" w14:textId="77777777">
        <w:tc>
          <w:tcPr>
            <w:tcW w:w="2310" w:type="dxa"/>
            <w:shd w:val="clear" w:color="auto" w:fill="auto"/>
            <w:tcMar>
              <w:top w:w="100" w:type="dxa"/>
              <w:left w:w="100" w:type="dxa"/>
              <w:bottom w:w="100" w:type="dxa"/>
              <w:right w:w="100" w:type="dxa"/>
            </w:tcMar>
          </w:tcPr>
          <w:p w14:paraId="7D67C834" w14:textId="77777777" w:rsidR="00AA227D" w:rsidRPr="006D4197" w:rsidRDefault="00425617" w:rsidP="00383708">
            <w:pPr>
              <w:pStyle w:val="TableBody"/>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7BA01E2" w14:textId="77777777" w:rsidR="00AA227D" w:rsidRDefault="00425617" w:rsidP="00383708">
            <w:pPr>
              <w:pStyle w:val="TableBody"/>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Tabel proforma_</w:t>
      </w:r>
      <w:r>
        <w:rPr>
          <w:i/>
        </w:rPr>
        <w:t>book</w:t>
      </w:r>
    </w:p>
    <w:p w14:paraId="7A508964" w14:textId="77777777" w:rsidR="00AA227D" w:rsidRDefault="00425617">
      <w:pPr>
        <w:keepNext/>
        <w:ind w:left="720"/>
      </w:pPr>
      <w:r>
        <w:t>Tabel proforma_</w:t>
      </w:r>
      <w:r>
        <w:rPr>
          <w:i/>
        </w:rPr>
        <w:t>book</w:t>
      </w:r>
      <w:r>
        <w:t xml:space="preserve"> berfungsi untuk menyimpan buku yang dipesan pada setiap proforma. Tabel ini terdiri dari 6 kolom yang terdiri sebagai berikut.</w:t>
      </w:r>
    </w:p>
    <w:p w14:paraId="7EB3BEAE" w14:textId="77777777" w:rsidR="00AA227D" w:rsidRDefault="00425617">
      <w:pPr>
        <w:keepNext/>
        <w:ind w:left="720"/>
        <w:jc w:val="center"/>
      </w:pPr>
      <w:r>
        <w:t xml:space="preserve">Tabel </w:t>
      </w:r>
      <w:r>
        <w:rPr>
          <w:i/>
        </w:rPr>
        <w:t>Data Dictionary</w:t>
      </w:r>
      <w:r>
        <w:t xml:space="preserve"> Tabel proforma_</w:t>
      </w:r>
      <w:r>
        <w:rPr>
          <w:i/>
        </w:rPr>
        <w:t>book</w:t>
      </w:r>
    </w:p>
    <w:p w14:paraId="50A71511" w14:textId="77777777" w:rsidR="00AA227D" w:rsidRDefault="00AA227D">
      <w:pPr>
        <w:keepNext/>
        <w:ind w:left="720"/>
        <w:jc w:val="center"/>
      </w:pPr>
    </w:p>
    <w:tbl>
      <w:tblPr>
        <w:tblStyle w:val="a6"/>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0E3A02F0" w14:textId="77777777">
        <w:tc>
          <w:tcPr>
            <w:tcW w:w="2310" w:type="dxa"/>
            <w:shd w:val="clear" w:color="auto" w:fill="auto"/>
            <w:tcMar>
              <w:top w:w="100" w:type="dxa"/>
              <w:left w:w="100" w:type="dxa"/>
              <w:bottom w:w="100" w:type="dxa"/>
              <w:right w:w="100" w:type="dxa"/>
            </w:tcMar>
          </w:tcPr>
          <w:p w14:paraId="34E010C2"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0915390B" w14:textId="77777777" w:rsidR="00AA227D" w:rsidRPr="006D4197" w:rsidRDefault="00425617" w:rsidP="00383708">
            <w:pPr>
              <w:pStyle w:val="TableHead"/>
              <w:rPr>
                <w:i/>
                <w:iCs/>
              </w:rPr>
            </w:pPr>
            <w:r w:rsidRPr="006D4197">
              <w:rPr>
                <w:i/>
                <w:iCs/>
              </w:rPr>
              <w:t>Description</w:t>
            </w:r>
          </w:p>
        </w:tc>
      </w:tr>
      <w:tr w:rsidR="00AA227D" w14:paraId="2D75F76F" w14:textId="77777777">
        <w:tc>
          <w:tcPr>
            <w:tcW w:w="2310" w:type="dxa"/>
            <w:shd w:val="clear" w:color="auto" w:fill="auto"/>
            <w:tcMar>
              <w:top w:w="100" w:type="dxa"/>
              <w:left w:w="100" w:type="dxa"/>
              <w:bottom w:w="100" w:type="dxa"/>
              <w:right w:w="100" w:type="dxa"/>
            </w:tcMar>
          </w:tcPr>
          <w:p w14:paraId="628F5D8B" w14:textId="77777777" w:rsidR="00AA227D" w:rsidRPr="006D4197" w:rsidRDefault="00425617" w:rsidP="00383708">
            <w:pPr>
              <w:pStyle w:val="TableBody"/>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06B3FA9" w14:textId="77777777" w:rsidR="00AA227D" w:rsidRDefault="00425617" w:rsidP="00383708">
            <w:pPr>
              <w:pStyle w:val="TableBody"/>
            </w:pPr>
            <w:r w:rsidRPr="006D4197">
              <w:rPr>
                <w:i/>
                <w:iCs/>
              </w:rPr>
              <w:t>Unique id</w:t>
            </w:r>
            <w:r>
              <w:t xml:space="preserve"> untuk masing-masing tabel pesanan buku pada setiap proforma</w:t>
            </w:r>
          </w:p>
        </w:tc>
      </w:tr>
      <w:tr w:rsidR="00AA227D" w14:paraId="0A681195" w14:textId="77777777">
        <w:tc>
          <w:tcPr>
            <w:tcW w:w="2310" w:type="dxa"/>
            <w:shd w:val="clear" w:color="auto" w:fill="auto"/>
            <w:tcMar>
              <w:top w:w="100" w:type="dxa"/>
              <w:left w:w="100" w:type="dxa"/>
              <w:bottom w:w="100" w:type="dxa"/>
              <w:right w:w="100" w:type="dxa"/>
            </w:tcMar>
          </w:tcPr>
          <w:p w14:paraId="21A22A47" w14:textId="77777777" w:rsidR="00AA227D" w:rsidRPr="006D4197" w:rsidRDefault="00425617" w:rsidP="00383708">
            <w:pPr>
              <w:pStyle w:val="TableBody"/>
              <w:rPr>
                <w:i/>
                <w:iCs/>
              </w:rPr>
            </w:pPr>
            <w:r w:rsidRPr="006D4197">
              <w:rPr>
                <w:i/>
                <w:iCs/>
              </w:rPr>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101BACD" w14:textId="77777777" w:rsidR="00AA227D" w:rsidRDefault="00425617" w:rsidP="00383708">
            <w:pPr>
              <w:pStyle w:val="TableBody"/>
            </w:pPr>
            <w:r w:rsidRPr="006D4197">
              <w:rPr>
                <w:i/>
                <w:iCs/>
              </w:rPr>
              <w:t>Unique id</w:t>
            </w:r>
            <w:r>
              <w:t xml:space="preserve"> untuk setiap proforma sebagai </w:t>
            </w:r>
            <w:r w:rsidRPr="006D4197">
              <w:rPr>
                <w:i/>
                <w:iCs/>
              </w:rPr>
              <w:t>foreign key</w:t>
            </w:r>
          </w:p>
        </w:tc>
      </w:tr>
      <w:tr w:rsidR="00AA227D" w14:paraId="44F2FC75" w14:textId="77777777">
        <w:tc>
          <w:tcPr>
            <w:tcW w:w="2310" w:type="dxa"/>
            <w:shd w:val="clear" w:color="auto" w:fill="auto"/>
            <w:tcMar>
              <w:top w:w="100" w:type="dxa"/>
              <w:left w:w="100" w:type="dxa"/>
              <w:bottom w:w="100" w:type="dxa"/>
              <w:right w:w="100" w:type="dxa"/>
            </w:tcMar>
          </w:tcPr>
          <w:p w14:paraId="55774311" w14:textId="77777777" w:rsidR="00AA227D" w:rsidRPr="006D4197" w:rsidRDefault="00425617" w:rsidP="00383708">
            <w:pPr>
              <w:pStyle w:val="TableBody"/>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3EE3D1C3" w14:textId="77777777" w:rsidR="00AA227D" w:rsidRDefault="00425617" w:rsidP="00383708">
            <w:pPr>
              <w:pStyle w:val="TableBody"/>
            </w:pPr>
            <w:r w:rsidRPr="006D4197">
              <w:rPr>
                <w:i/>
                <w:iCs/>
              </w:rPr>
              <w:t>Unique id</w:t>
            </w:r>
            <w:r>
              <w:t xml:space="preserve"> untuk setiap buku sebagai </w:t>
            </w:r>
            <w:r w:rsidRPr="006D4197">
              <w:rPr>
                <w:i/>
                <w:iCs/>
              </w:rPr>
              <w:t>foreign key</w:t>
            </w:r>
          </w:p>
        </w:tc>
      </w:tr>
      <w:tr w:rsidR="00AA227D" w14:paraId="732D4B1D" w14:textId="77777777">
        <w:tc>
          <w:tcPr>
            <w:tcW w:w="2310" w:type="dxa"/>
            <w:shd w:val="clear" w:color="auto" w:fill="auto"/>
            <w:tcMar>
              <w:top w:w="100" w:type="dxa"/>
              <w:left w:w="100" w:type="dxa"/>
              <w:bottom w:w="100" w:type="dxa"/>
              <w:right w:w="100" w:type="dxa"/>
            </w:tcMar>
          </w:tcPr>
          <w:p w14:paraId="38CBED72" w14:textId="77777777" w:rsidR="00AA227D" w:rsidRPr="006D4197" w:rsidRDefault="00425617" w:rsidP="00383708">
            <w:pPr>
              <w:pStyle w:val="TableBody"/>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2F51E0E4" w14:textId="77777777" w:rsidR="00AA227D" w:rsidRDefault="00425617" w:rsidP="00383708">
            <w:pPr>
              <w:pStyle w:val="TableBody"/>
            </w:pPr>
            <w:r>
              <w:t>Jumlah masing-masing buku yang dipesan</w:t>
            </w:r>
          </w:p>
        </w:tc>
      </w:tr>
      <w:tr w:rsidR="00AA227D" w14:paraId="3E9EEC6C" w14:textId="77777777">
        <w:tc>
          <w:tcPr>
            <w:tcW w:w="2310" w:type="dxa"/>
            <w:shd w:val="clear" w:color="auto" w:fill="auto"/>
            <w:tcMar>
              <w:top w:w="100" w:type="dxa"/>
              <w:left w:w="100" w:type="dxa"/>
              <w:bottom w:w="100" w:type="dxa"/>
              <w:right w:w="100" w:type="dxa"/>
            </w:tcMar>
          </w:tcPr>
          <w:p w14:paraId="2BA791E5" w14:textId="77777777" w:rsidR="00AA227D" w:rsidRPr="006D4197" w:rsidRDefault="00425617" w:rsidP="00383708">
            <w:pPr>
              <w:pStyle w:val="TableBody"/>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383708">
            <w:pPr>
              <w:pStyle w:val="TableBody"/>
            </w:pPr>
            <w:r>
              <w:t>3</w:t>
            </w:r>
          </w:p>
        </w:tc>
        <w:tc>
          <w:tcPr>
            <w:tcW w:w="4665" w:type="dxa"/>
            <w:shd w:val="clear" w:color="auto" w:fill="auto"/>
            <w:tcMar>
              <w:top w:w="100" w:type="dxa"/>
              <w:left w:w="100" w:type="dxa"/>
              <w:bottom w:w="100" w:type="dxa"/>
              <w:right w:w="100" w:type="dxa"/>
            </w:tcMar>
          </w:tcPr>
          <w:p w14:paraId="78CBD45D" w14:textId="77777777" w:rsidR="00AA227D" w:rsidRDefault="00425617" w:rsidP="00383708">
            <w:pPr>
              <w:pStyle w:val="TableBody"/>
            </w:pPr>
            <w:r>
              <w:t xml:space="preserve">Besarnya diskon yang diberikan untuk setiap </w:t>
            </w:r>
            <w:r>
              <w:lastRenderedPageBreak/>
              <w:t>buku yang dipesan</w:t>
            </w:r>
          </w:p>
        </w:tc>
      </w:tr>
      <w:tr w:rsidR="00AA227D" w14:paraId="7E1DBF31" w14:textId="77777777">
        <w:tc>
          <w:tcPr>
            <w:tcW w:w="2310" w:type="dxa"/>
            <w:shd w:val="clear" w:color="auto" w:fill="auto"/>
            <w:tcMar>
              <w:top w:w="100" w:type="dxa"/>
              <w:left w:w="100" w:type="dxa"/>
              <w:bottom w:w="100" w:type="dxa"/>
              <w:right w:w="100" w:type="dxa"/>
            </w:tcMar>
          </w:tcPr>
          <w:p w14:paraId="71E0AFCB" w14:textId="77777777" w:rsidR="00AA227D" w:rsidRPr="006D4197" w:rsidRDefault="00425617" w:rsidP="00383708">
            <w:pPr>
              <w:pStyle w:val="TableBody"/>
              <w:rPr>
                <w:i/>
                <w:iCs/>
              </w:rPr>
            </w:pPr>
            <w:r w:rsidRPr="006D4197">
              <w:rPr>
                <w:i/>
                <w:iCs/>
              </w:rPr>
              <w:lastRenderedPageBreak/>
              <w:t>price</w:t>
            </w:r>
          </w:p>
        </w:tc>
        <w:tc>
          <w:tcPr>
            <w:tcW w:w="1440" w:type="dxa"/>
            <w:shd w:val="clear" w:color="auto" w:fill="auto"/>
            <w:tcMar>
              <w:top w:w="100" w:type="dxa"/>
              <w:left w:w="100" w:type="dxa"/>
              <w:bottom w:w="100" w:type="dxa"/>
              <w:right w:w="100" w:type="dxa"/>
            </w:tcMar>
          </w:tcPr>
          <w:p w14:paraId="53C4E04D"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538DB320" w14:textId="77777777" w:rsidR="00AA227D" w:rsidRDefault="00425617" w:rsidP="00383708">
            <w:pPr>
              <w:pStyle w:val="TableBody"/>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7777777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sekarang. Tabel ini terdiri dari 7 kolom yang terdiri sebagai berikut.</w:t>
      </w:r>
    </w:p>
    <w:p w14:paraId="72644F3F" w14:textId="77777777" w:rsidR="00AA227D" w:rsidRDefault="00425617">
      <w:pPr>
        <w:keepNext/>
        <w:ind w:left="720"/>
        <w:jc w:val="center"/>
      </w:pPr>
      <w:r>
        <w:t xml:space="preserve">Tabel </w:t>
      </w:r>
      <w:r>
        <w:rPr>
          <w:i/>
        </w:rPr>
        <w:t>Data Dictionary</w:t>
      </w:r>
      <w:r>
        <w:t xml:space="preserve"> Tabel </w:t>
      </w:r>
      <w:r>
        <w:rPr>
          <w:i/>
        </w:rPr>
        <w:t>royalty</w:t>
      </w:r>
    </w:p>
    <w:p w14:paraId="0D41199A" w14:textId="77777777" w:rsidR="00AA227D" w:rsidRDefault="00AA227D">
      <w:pPr>
        <w:keepNext/>
        <w:ind w:left="720"/>
        <w:jc w:val="center"/>
      </w:pPr>
    </w:p>
    <w:tbl>
      <w:tblPr>
        <w:tblStyle w:val="a7"/>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468182C4" w14:textId="77777777">
        <w:tc>
          <w:tcPr>
            <w:tcW w:w="2310" w:type="dxa"/>
            <w:shd w:val="clear" w:color="auto" w:fill="auto"/>
            <w:tcMar>
              <w:top w:w="100" w:type="dxa"/>
              <w:left w:w="100" w:type="dxa"/>
              <w:bottom w:w="100" w:type="dxa"/>
              <w:right w:w="100" w:type="dxa"/>
            </w:tcMar>
          </w:tcPr>
          <w:p w14:paraId="157FEA36"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1BE8F05" w14:textId="77777777" w:rsidR="00AA227D" w:rsidRPr="006D4197" w:rsidRDefault="00425617" w:rsidP="00383708">
            <w:pPr>
              <w:pStyle w:val="TableHead"/>
              <w:rPr>
                <w:i/>
                <w:iCs/>
              </w:rPr>
            </w:pPr>
            <w:r w:rsidRPr="006D4197">
              <w:rPr>
                <w:i/>
                <w:iCs/>
              </w:rPr>
              <w:t>Description</w:t>
            </w:r>
          </w:p>
        </w:tc>
      </w:tr>
      <w:tr w:rsidR="00AA227D" w14:paraId="225276C7" w14:textId="77777777">
        <w:tc>
          <w:tcPr>
            <w:tcW w:w="2310" w:type="dxa"/>
            <w:shd w:val="clear" w:color="auto" w:fill="auto"/>
            <w:tcMar>
              <w:top w:w="100" w:type="dxa"/>
              <w:left w:w="100" w:type="dxa"/>
              <w:bottom w:w="100" w:type="dxa"/>
              <w:right w:w="100" w:type="dxa"/>
            </w:tcMar>
          </w:tcPr>
          <w:p w14:paraId="71826BC5" w14:textId="77777777" w:rsidR="00AA227D" w:rsidRPr="006D4197" w:rsidRDefault="00425617" w:rsidP="00383708">
            <w:pPr>
              <w:pStyle w:val="TableBody"/>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DC38F05" w14:textId="77777777" w:rsidR="00AA227D" w:rsidRDefault="00425617" w:rsidP="00383708">
            <w:pPr>
              <w:pStyle w:val="TableBody"/>
            </w:pPr>
            <w:r w:rsidRPr="006D4197">
              <w:rPr>
                <w:i/>
                <w:iCs/>
              </w:rPr>
              <w:t>Unique id</w:t>
            </w:r>
            <w:r>
              <w:t xml:space="preserve"> untuk setiap royalti yang diajukan</w:t>
            </w:r>
          </w:p>
        </w:tc>
      </w:tr>
      <w:tr w:rsidR="00AA227D" w14:paraId="709F3BDA" w14:textId="77777777">
        <w:tc>
          <w:tcPr>
            <w:tcW w:w="2310" w:type="dxa"/>
            <w:shd w:val="clear" w:color="auto" w:fill="auto"/>
            <w:tcMar>
              <w:top w:w="100" w:type="dxa"/>
              <w:left w:w="100" w:type="dxa"/>
              <w:bottom w:w="100" w:type="dxa"/>
              <w:right w:w="100" w:type="dxa"/>
            </w:tcMar>
          </w:tcPr>
          <w:p w14:paraId="50A38077" w14:textId="77777777" w:rsidR="00AA227D" w:rsidRPr="006D4197" w:rsidRDefault="00425617" w:rsidP="00383708">
            <w:pPr>
              <w:pStyle w:val="TableBody"/>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75DB141B" w14:textId="77777777" w:rsidR="00AA227D" w:rsidRDefault="00425617" w:rsidP="00383708">
            <w:pPr>
              <w:pStyle w:val="TableBody"/>
            </w:pPr>
            <w:r w:rsidRPr="006D4197">
              <w:rPr>
                <w:i/>
                <w:iCs/>
              </w:rPr>
              <w:t>Unique id</w:t>
            </w:r>
            <w:r>
              <w:t xml:space="preserve"> untuk setiap author / penulis sebagai </w:t>
            </w:r>
            <w:r w:rsidRPr="006D4197">
              <w:rPr>
                <w:i/>
                <w:iCs/>
              </w:rPr>
              <w:t>foreign key</w:t>
            </w:r>
          </w:p>
        </w:tc>
      </w:tr>
      <w:tr w:rsidR="00AA227D" w14:paraId="41BEECF7" w14:textId="77777777">
        <w:tc>
          <w:tcPr>
            <w:tcW w:w="2310" w:type="dxa"/>
            <w:shd w:val="clear" w:color="auto" w:fill="auto"/>
            <w:tcMar>
              <w:top w:w="100" w:type="dxa"/>
              <w:left w:w="100" w:type="dxa"/>
              <w:bottom w:w="100" w:type="dxa"/>
              <w:right w:w="100" w:type="dxa"/>
            </w:tcMar>
          </w:tcPr>
          <w:p w14:paraId="27C817B4" w14:textId="77777777" w:rsidR="00AA227D" w:rsidRPr="006D4197" w:rsidRDefault="00425617" w:rsidP="00383708">
            <w:pPr>
              <w:pStyle w:val="TableBody"/>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7352922E" w14:textId="77777777" w:rsidR="00AA227D" w:rsidRDefault="00425617" w:rsidP="00383708">
            <w:pPr>
              <w:pStyle w:val="TableBody"/>
            </w:pPr>
            <w:r>
              <w:t>Tanggal mulai periode royalti yang akan diajukan</w:t>
            </w:r>
          </w:p>
        </w:tc>
      </w:tr>
      <w:tr w:rsidR="00AA227D" w14:paraId="6BDD0770" w14:textId="77777777">
        <w:tc>
          <w:tcPr>
            <w:tcW w:w="2310" w:type="dxa"/>
            <w:shd w:val="clear" w:color="auto" w:fill="auto"/>
            <w:tcMar>
              <w:top w:w="100" w:type="dxa"/>
              <w:left w:w="100" w:type="dxa"/>
              <w:bottom w:w="100" w:type="dxa"/>
              <w:right w:w="100" w:type="dxa"/>
            </w:tcMar>
          </w:tcPr>
          <w:p w14:paraId="54959C1E" w14:textId="77777777" w:rsidR="00AA227D" w:rsidRPr="006D4197" w:rsidRDefault="00425617" w:rsidP="00383708">
            <w:pPr>
              <w:pStyle w:val="TableBody"/>
              <w:rPr>
                <w:i/>
                <w:iCs/>
              </w:rPr>
            </w:pPr>
            <w:r w:rsidRPr="006D4197">
              <w:rPr>
                <w:i/>
                <w:iCs/>
              </w:rPr>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88BF259" w14:textId="77777777" w:rsidR="00AA227D" w:rsidRDefault="00425617" w:rsidP="00383708">
            <w:pPr>
              <w:pStyle w:val="TableBody"/>
            </w:pPr>
            <w:r>
              <w:t>Tanggal akhir periode royalti yang akan diajukan</w:t>
            </w:r>
          </w:p>
        </w:tc>
      </w:tr>
      <w:tr w:rsidR="00AA227D" w14:paraId="5A55E8DE" w14:textId="77777777">
        <w:tc>
          <w:tcPr>
            <w:tcW w:w="2310" w:type="dxa"/>
            <w:shd w:val="clear" w:color="auto" w:fill="auto"/>
            <w:tcMar>
              <w:top w:w="100" w:type="dxa"/>
              <w:left w:w="100" w:type="dxa"/>
              <w:bottom w:w="100" w:type="dxa"/>
              <w:right w:w="100" w:type="dxa"/>
            </w:tcMar>
          </w:tcPr>
          <w:p w14:paraId="19733BFE" w14:textId="77777777" w:rsidR="00AA227D" w:rsidRPr="006D4197" w:rsidRDefault="00425617" w:rsidP="00383708">
            <w:pPr>
              <w:pStyle w:val="TableBody"/>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27CC0E86" w14:textId="77777777" w:rsidR="00AA227D" w:rsidRDefault="00425617" w:rsidP="00383708">
            <w:pPr>
              <w:pStyle w:val="TableBody"/>
            </w:pPr>
            <w:r>
              <w:t>Status royalti setiap penulis pada periode tertentu</w:t>
            </w:r>
          </w:p>
        </w:tc>
      </w:tr>
      <w:tr w:rsidR="00AA227D" w14:paraId="264F5FA9" w14:textId="77777777">
        <w:tc>
          <w:tcPr>
            <w:tcW w:w="2310" w:type="dxa"/>
            <w:shd w:val="clear" w:color="auto" w:fill="auto"/>
            <w:tcMar>
              <w:top w:w="100" w:type="dxa"/>
              <w:left w:w="100" w:type="dxa"/>
              <w:bottom w:w="100" w:type="dxa"/>
              <w:right w:w="100" w:type="dxa"/>
            </w:tcMar>
          </w:tcPr>
          <w:p w14:paraId="2CD383B6" w14:textId="77777777" w:rsidR="00AA227D" w:rsidRPr="006D4197" w:rsidRDefault="00425617" w:rsidP="00383708">
            <w:pPr>
              <w:pStyle w:val="TableBody"/>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9A9131F" w14:textId="77777777" w:rsidR="00AA227D" w:rsidRDefault="00425617" w:rsidP="00383708">
            <w:pPr>
              <w:pStyle w:val="TableBody"/>
            </w:pPr>
            <w:r>
              <w:t>Tanggal pembayaran royalti pada setiap pengajuan royalti</w:t>
            </w:r>
          </w:p>
        </w:tc>
      </w:tr>
      <w:tr w:rsidR="00AA227D" w14:paraId="440C5F67" w14:textId="77777777">
        <w:tc>
          <w:tcPr>
            <w:tcW w:w="2310" w:type="dxa"/>
            <w:shd w:val="clear" w:color="auto" w:fill="auto"/>
            <w:tcMar>
              <w:top w:w="100" w:type="dxa"/>
              <w:left w:w="100" w:type="dxa"/>
              <w:bottom w:w="100" w:type="dxa"/>
              <w:right w:w="100" w:type="dxa"/>
            </w:tcMar>
          </w:tcPr>
          <w:p w14:paraId="4E15A73E" w14:textId="77777777" w:rsidR="00AA227D" w:rsidRPr="006D4197" w:rsidRDefault="00425617" w:rsidP="00383708">
            <w:pPr>
              <w:pStyle w:val="TableBody"/>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383708">
            <w:pPr>
              <w:pStyle w:val="TableBody"/>
            </w:pPr>
            <w:r>
              <w:t>200</w:t>
            </w:r>
          </w:p>
        </w:tc>
        <w:tc>
          <w:tcPr>
            <w:tcW w:w="4665" w:type="dxa"/>
            <w:shd w:val="clear" w:color="auto" w:fill="auto"/>
            <w:tcMar>
              <w:top w:w="100" w:type="dxa"/>
              <w:left w:w="100" w:type="dxa"/>
              <w:bottom w:w="100" w:type="dxa"/>
              <w:right w:w="100" w:type="dxa"/>
            </w:tcMar>
          </w:tcPr>
          <w:p w14:paraId="53F6F470" w14:textId="77777777" w:rsidR="00AA227D" w:rsidRDefault="00425617" w:rsidP="00383708">
            <w:pPr>
              <w:pStyle w:val="TableBody"/>
            </w:pPr>
            <w:r>
              <w:t>Bukti pembayaran royalti setiap penulis</w:t>
            </w:r>
          </w:p>
        </w:tc>
      </w:tr>
    </w:tbl>
    <w:p w14:paraId="29B4CFC8" w14:textId="77777777" w:rsidR="00AA227D" w:rsidRDefault="00AA227D">
      <w:pPr>
        <w:keepNext/>
        <w:ind w:left="720"/>
      </w:pPr>
    </w:p>
    <w:p w14:paraId="1893EB93" w14:textId="77777777" w:rsidR="00AA227D" w:rsidRDefault="00425617">
      <w:pPr>
        <w:keepNext/>
        <w:numPr>
          <w:ilvl w:val="0"/>
          <w:numId w:val="22"/>
        </w:numPr>
      </w:pPr>
      <w:r>
        <w:t xml:space="preserve">Tabel </w:t>
      </w:r>
      <w:r>
        <w:rPr>
          <w:i/>
        </w:rPr>
        <w:t>royalty_payment</w:t>
      </w:r>
    </w:p>
    <w:p w14:paraId="7DC1178D" w14:textId="77777777" w:rsidR="00AA227D" w:rsidRDefault="00AA227D">
      <w:pPr>
        <w:keepNext/>
        <w:ind w:left="720"/>
        <w:jc w:val="center"/>
      </w:pPr>
    </w:p>
    <w:p w14:paraId="73B1826B" w14:textId="77777777" w:rsidR="00AA227D" w:rsidRDefault="00425617">
      <w:pPr>
        <w:keepNext/>
        <w:ind w:left="720"/>
        <w:jc w:val="center"/>
      </w:pPr>
      <w:r>
        <w:t xml:space="preserve">Tabel </w:t>
      </w:r>
      <w:r>
        <w:rPr>
          <w:i/>
        </w:rPr>
        <w:t xml:space="preserve">Data Dictionary </w:t>
      </w:r>
      <w:r>
        <w:t xml:space="preserve">Tabel </w:t>
      </w:r>
      <w:r>
        <w:rPr>
          <w:i/>
        </w:rPr>
        <w:t>royalty_payment</w:t>
      </w:r>
    </w:p>
    <w:p w14:paraId="7BE528FF" w14:textId="77777777" w:rsidR="00AA227D" w:rsidRDefault="00AA227D">
      <w:pPr>
        <w:keepNext/>
        <w:ind w:left="720"/>
        <w:jc w:val="center"/>
      </w:pPr>
    </w:p>
    <w:tbl>
      <w:tblPr>
        <w:tblStyle w:val="a8"/>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76B135CC" w14:textId="77777777">
        <w:tc>
          <w:tcPr>
            <w:tcW w:w="2310" w:type="dxa"/>
            <w:shd w:val="clear" w:color="auto" w:fill="auto"/>
            <w:tcMar>
              <w:top w:w="100" w:type="dxa"/>
              <w:left w:w="100" w:type="dxa"/>
              <w:bottom w:w="100" w:type="dxa"/>
              <w:right w:w="100" w:type="dxa"/>
            </w:tcMar>
          </w:tcPr>
          <w:p w14:paraId="2162AEA8" w14:textId="77777777" w:rsidR="00AA227D" w:rsidRDefault="00425617" w:rsidP="00383708">
            <w:pPr>
              <w:pStyle w:val="TableHead"/>
            </w:pPr>
            <w:r>
              <w:t>Field Name</w:t>
            </w:r>
          </w:p>
        </w:tc>
        <w:tc>
          <w:tcPr>
            <w:tcW w:w="1440" w:type="dxa"/>
            <w:shd w:val="clear" w:color="auto" w:fill="auto"/>
            <w:tcMar>
              <w:top w:w="100" w:type="dxa"/>
              <w:left w:w="100" w:type="dxa"/>
              <w:bottom w:w="100" w:type="dxa"/>
              <w:right w:w="100" w:type="dxa"/>
            </w:tcMar>
          </w:tcPr>
          <w:p w14:paraId="61D32BC9" w14:textId="77777777" w:rsidR="00AA227D" w:rsidRDefault="00425617" w:rsidP="00383708">
            <w:pPr>
              <w:pStyle w:val="TableHead"/>
            </w:pPr>
            <w:r>
              <w:t>Data Type</w:t>
            </w:r>
          </w:p>
        </w:tc>
        <w:tc>
          <w:tcPr>
            <w:tcW w:w="915" w:type="dxa"/>
            <w:shd w:val="clear" w:color="auto" w:fill="auto"/>
            <w:tcMar>
              <w:top w:w="100" w:type="dxa"/>
              <w:left w:w="100" w:type="dxa"/>
              <w:bottom w:w="100" w:type="dxa"/>
              <w:right w:w="100" w:type="dxa"/>
            </w:tcMar>
          </w:tcPr>
          <w:p w14:paraId="7D43A62B" w14:textId="77777777" w:rsidR="00AA227D" w:rsidRDefault="00425617" w:rsidP="00383708">
            <w:pPr>
              <w:pStyle w:val="TableHead"/>
            </w:pPr>
            <w:r>
              <w:t>Size</w:t>
            </w:r>
          </w:p>
        </w:tc>
        <w:tc>
          <w:tcPr>
            <w:tcW w:w="4665" w:type="dxa"/>
            <w:shd w:val="clear" w:color="auto" w:fill="auto"/>
            <w:tcMar>
              <w:top w:w="100" w:type="dxa"/>
              <w:left w:w="100" w:type="dxa"/>
              <w:bottom w:w="100" w:type="dxa"/>
              <w:right w:w="100" w:type="dxa"/>
            </w:tcMar>
          </w:tcPr>
          <w:p w14:paraId="274AABE5" w14:textId="77777777" w:rsidR="00AA227D" w:rsidRDefault="00425617" w:rsidP="00383708">
            <w:pPr>
              <w:pStyle w:val="TableHead"/>
            </w:pPr>
            <w:r>
              <w:t>Description</w:t>
            </w:r>
          </w:p>
        </w:tc>
      </w:tr>
      <w:tr w:rsidR="00AA227D" w14:paraId="6F70DC09" w14:textId="77777777">
        <w:tc>
          <w:tcPr>
            <w:tcW w:w="2310" w:type="dxa"/>
            <w:shd w:val="clear" w:color="auto" w:fill="auto"/>
            <w:tcMar>
              <w:top w:w="100" w:type="dxa"/>
              <w:left w:w="100" w:type="dxa"/>
              <w:bottom w:w="100" w:type="dxa"/>
              <w:right w:w="100" w:type="dxa"/>
            </w:tcMar>
          </w:tcPr>
          <w:p w14:paraId="0769C980" w14:textId="77777777" w:rsidR="00AA227D" w:rsidRDefault="00425617" w:rsidP="00383708">
            <w:pPr>
              <w:pStyle w:val="TableBody"/>
            </w:pPr>
            <w:r>
              <w:t>id</w:t>
            </w:r>
          </w:p>
        </w:tc>
        <w:tc>
          <w:tcPr>
            <w:tcW w:w="1440" w:type="dxa"/>
            <w:shd w:val="clear" w:color="auto" w:fill="auto"/>
            <w:tcMar>
              <w:top w:w="100" w:type="dxa"/>
              <w:left w:w="100" w:type="dxa"/>
              <w:bottom w:w="100" w:type="dxa"/>
              <w:right w:w="100" w:type="dxa"/>
            </w:tcMar>
          </w:tcPr>
          <w:p w14:paraId="0063E6AE"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13955703"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6337D19A" w14:textId="77777777" w:rsidR="00AA227D" w:rsidRDefault="00AA227D" w:rsidP="00383708">
            <w:pPr>
              <w:pStyle w:val="TableBody"/>
            </w:pPr>
          </w:p>
        </w:tc>
      </w:tr>
      <w:tr w:rsidR="00AA227D" w14:paraId="6579339C" w14:textId="77777777">
        <w:tc>
          <w:tcPr>
            <w:tcW w:w="2310" w:type="dxa"/>
            <w:shd w:val="clear" w:color="auto" w:fill="auto"/>
            <w:tcMar>
              <w:top w:w="100" w:type="dxa"/>
              <w:left w:w="100" w:type="dxa"/>
              <w:bottom w:w="100" w:type="dxa"/>
              <w:right w:w="100" w:type="dxa"/>
            </w:tcMar>
          </w:tcPr>
          <w:p w14:paraId="57B6488B" w14:textId="77777777" w:rsidR="00AA227D" w:rsidRDefault="00425617" w:rsidP="00383708">
            <w:pPr>
              <w:pStyle w:val="TableBody"/>
            </w:pPr>
            <w:r>
              <w:t>author_id</w:t>
            </w:r>
          </w:p>
        </w:tc>
        <w:tc>
          <w:tcPr>
            <w:tcW w:w="1440" w:type="dxa"/>
            <w:shd w:val="clear" w:color="auto" w:fill="auto"/>
            <w:tcMar>
              <w:top w:w="100" w:type="dxa"/>
              <w:left w:w="100" w:type="dxa"/>
              <w:bottom w:w="100" w:type="dxa"/>
              <w:right w:w="100" w:type="dxa"/>
            </w:tcMar>
          </w:tcPr>
          <w:p w14:paraId="0709DF5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0C96366" w14:textId="77777777" w:rsidR="00AA227D" w:rsidRDefault="00425617" w:rsidP="00383708">
            <w:pPr>
              <w:pStyle w:val="TableBody"/>
            </w:pPr>
            <w:r>
              <w:t>50</w:t>
            </w:r>
          </w:p>
        </w:tc>
        <w:tc>
          <w:tcPr>
            <w:tcW w:w="4665" w:type="dxa"/>
            <w:shd w:val="clear" w:color="auto" w:fill="auto"/>
            <w:tcMar>
              <w:top w:w="100" w:type="dxa"/>
              <w:left w:w="100" w:type="dxa"/>
              <w:bottom w:w="100" w:type="dxa"/>
              <w:right w:w="100" w:type="dxa"/>
            </w:tcMar>
          </w:tcPr>
          <w:p w14:paraId="68F6F746" w14:textId="77777777" w:rsidR="00AA227D" w:rsidRDefault="00AA227D" w:rsidP="00383708">
            <w:pPr>
              <w:pStyle w:val="TableBody"/>
            </w:pPr>
          </w:p>
        </w:tc>
      </w:tr>
      <w:tr w:rsidR="00AA227D" w14:paraId="5E11AC2E" w14:textId="77777777">
        <w:tc>
          <w:tcPr>
            <w:tcW w:w="2310" w:type="dxa"/>
            <w:shd w:val="clear" w:color="auto" w:fill="auto"/>
            <w:tcMar>
              <w:top w:w="100" w:type="dxa"/>
              <w:left w:w="100" w:type="dxa"/>
              <w:bottom w:w="100" w:type="dxa"/>
              <w:right w:w="100" w:type="dxa"/>
            </w:tcMar>
          </w:tcPr>
          <w:p w14:paraId="75BDD92F" w14:textId="77777777" w:rsidR="00AA227D" w:rsidRDefault="00425617" w:rsidP="00383708">
            <w:pPr>
              <w:pStyle w:val="TableBody"/>
            </w:pPr>
            <w:r>
              <w:t>last_paid_date</w:t>
            </w:r>
          </w:p>
        </w:tc>
        <w:tc>
          <w:tcPr>
            <w:tcW w:w="1440" w:type="dxa"/>
            <w:shd w:val="clear" w:color="auto" w:fill="auto"/>
            <w:tcMar>
              <w:top w:w="100" w:type="dxa"/>
              <w:left w:w="100" w:type="dxa"/>
              <w:bottom w:w="100" w:type="dxa"/>
              <w:right w:w="100" w:type="dxa"/>
            </w:tcMar>
          </w:tcPr>
          <w:p w14:paraId="0F41E766"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6E56E954"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17421AFA" w14:textId="77777777" w:rsidR="00AA227D" w:rsidRDefault="00AA227D" w:rsidP="00383708">
            <w:pPr>
              <w:pStyle w:val="TableBody"/>
            </w:pPr>
          </w:p>
        </w:tc>
      </w:tr>
      <w:tr w:rsidR="00AA227D" w14:paraId="5EC8DF87" w14:textId="77777777">
        <w:tc>
          <w:tcPr>
            <w:tcW w:w="2310" w:type="dxa"/>
            <w:shd w:val="clear" w:color="auto" w:fill="auto"/>
            <w:tcMar>
              <w:top w:w="100" w:type="dxa"/>
              <w:left w:w="100" w:type="dxa"/>
              <w:bottom w:w="100" w:type="dxa"/>
              <w:right w:w="100" w:type="dxa"/>
            </w:tcMar>
          </w:tcPr>
          <w:p w14:paraId="670745DD" w14:textId="77777777" w:rsidR="00AA227D" w:rsidRDefault="00425617" w:rsidP="00383708">
            <w:pPr>
              <w:pStyle w:val="TableBody"/>
            </w:pPr>
            <w:r>
              <w:t>last_request_date</w:t>
            </w:r>
          </w:p>
        </w:tc>
        <w:tc>
          <w:tcPr>
            <w:tcW w:w="1440" w:type="dxa"/>
            <w:shd w:val="clear" w:color="auto" w:fill="auto"/>
            <w:tcMar>
              <w:top w:w="100" w:type="dxa"/>
              <w:left w:w="100" w:type="dxa"/>
              <w:bottom w:w="100" w:type="dxa"/>
              <w:right w:w="100" w:type="dxa"/>
            </w:tcMar>
          </w:tcPr>
          <w:p w14:paraId="1D10115E"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0C771413"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4F49D6F9" w14:textId="77777777" w:rsidR="00AA227D" w:rsidRDefault="00AA227D" w:rsidP="00383708">
            <w:pPr>
              <w:pStyle w:val="TableBody"/>
            </w:pPr>
          </w:p>
        </w:tc>
      </w:tr>
      <w:tr w:rsidR="00AA227D" w14:paraId="40E11F2E" w14:textId="77777777">
        <w:tc>
          <w:tcPr>
            <w:tcW w:w="2310" w:type="dxa"/>
            <w:shd w:val="clear" w:color="auto" w:fill="auto"/>
            <w:tcMar>
              <w:top w:w="100" w:type="dxa"/>
              <w:left w:w="100" w:type="dxa"/>
              <w:bottom w:w="100" w:type="dxa"/>
              <w:right w:w="100" w:type="dxa"/>
            </w:tcMar>
          </w:tcPr>
          <w:p w14:paraId="5B342C69" w14:textId="77777777" w:rsidR="00AA227D" w:rsidRDefault="00425617" w:rsidP="00383708">
            <w:pPr>
              <w:pStyle w:val="TableBody"/>
            </w:pPr>
            <w:r>
              <w:t>status</w:t>
            </w:r>
          </w:p>
        </w:tc>
        <w:tc>
          <w:tcPr>
            <w:tcW w:w="1440" w:type="dxa"/>
            <w:shd w:val="clear" w:color="auto" w:fill="auto"/>
            <w:tcMar>
              <w:top w:w="100" w:type="dxa"/>
              <w:left w:w="100" w:type="dxa"/>
              <w:bottom w:w="100" w:type="dxa"/>
              <w:right w:w="100" w:type="dxa"/>
            </w:tcMar>
          </w:tcPr>
          <w:p w14:paraId="7B98A756"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A587D5D"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FCE1AA6" w14:textId="77777777" w:rsidR="00AA227D" w:rsidRDefault="00AA227D" w:rsidP="00383708">
            <w:pPr>
              <w:pStyle w:val="TableBody"/>
            </w:pPr>
          </w:p>
        </w:tc>
      </w:tr>
    </w:tbl>
    <w:p w14:paraId="6F5BBB6D" w14:textId="77777777" w:rsidR="00383708" w:rsidRDefault="00383708" w:rsidP="00383708">
      <w:bookmarkStart w:id="10" w:name="_aj47oreqaoqy" w:colFirst="0" w:colLast="0"/>
      <w:bookmarkEnd w:id="10"/>
    </w:p>
    <w:p w14:paraId="17760F7D" w14:textId="2FE13FDD" w:rsidR="00AA227D" w:rsidRDefault="00425617" w:rsidP="008C56DE">
      <w:pPr>
        <w:pStyle w:val="Heading2"/>
      </w:pPr>
      <w:r>
        <w:t xml:space="preserve">Proses Desain </w:t>
      </w:r>
      <w:r>
        <w:rPr>
          <w:i/>
        </w:rPr>
        <w:t>Front</w:t>
      </w:r>
      <w:r>
        <w:t>-</w:t>
      </w:r>
      <w:r>
        <w:rPr>
          <w:i/>
        </w:rPr>
        <w:t>End</w:t>
      </w:r>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455AB112" w14:textId="77777777" w:rsidR="00AA227D" w:rsidRDefault="00425617" w:rsidP="008C56DE">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p>
    <w:p w14:paraId="4347C872" w14:textId="77777777" w:rsidR="00AA227D" w:rsidRDefault="00AA227D">
      <w:pPr>
        <w:keepNext/>
        <w:ind w:left="360" w:firstLine="720"/>
      </w:pPr>
    </w:p>
    <w:p w14:paraId="6315915C" w14:textId="77777777" w:rsidR="00576DB4" w:rsidRPr="00576DB4" w:rsidRDefault="00576DB4" w:rsidP="00576DB4">
      <w:pPr>
        <w:pStyle w:val="ListParagraph"/>
        <w:keepNext/>
        <w:numPr>
          <w:ilvl w:val="0"/>
          <w:numId w:val="38"/>
        </w:numPr>
        <w:contextualSpacing w:val="0"/>
        <w:outlineLvl w:val="2"/>
        <w:rPr>
          <w:b/>
          <w:vanish/>
        </w:rPr>
      </w:pPr>
    </w:p>
    <w:p w14:paraId="51EE899C" w14:textId="77777777" w:rsidR="00576DB4" w:rsidRPr="00576DB4" w:rsidRDefault="00576DB4" w:rsidP="00576DB4">
      <w:pPr>
        <w:pStyle w:val="ListParagraph"/>
        <w:keepNext/>
        <w:numPr>
          <w:ilvl w:val="1"/>
          <w:numId w:val="38"/>
        </w:numPr>
        <w:contextualSpacing w:val="0"/>
        <w:outlineLvl w:val="2"/>
        <w:rPr>
          <w:b/>
          <w:vanish/>
        </w:rPr>
      </w:pPr>
    </w:p>
    <w:p w14:paraId="00B57AD9" w14:textId="77777777" w:rsidR="00576DB4" w:rsidRPr="00576DB4" w:rsidRDefault="00576DB4" w:rsidP="00576DB4">
      <w:pPr>
        <w:pStyle w:val="ListParagraph"/>
        <w:keepNext/>
        <w:numPr>
          <w:ilvl w:val="1"/>
          <w:numId w:val="38"/>
        </w:numPr>
        <w:contextualSpacing w:val="0"/>
        <w:outlineLvl w:val="2"/>
        <w:rPr>
          <w:b/>
          <w:vanish/>
        </w:rPr>
      </w:pPr>
    </w:p>
    <w:p w14:paraId="33E18D24" w14:textId="47220F65" w:rsidR="00AA227D" w:rsidRDefault="00425617" w:rsidP="00576DB4">
      <w:pPr>
        <w:pStyle w:val="Heading3"/>
      </w:pPr>
      <w:r>
        <w:t>Struktur Sistem Informasi</w:t>
      </w:r>
      <w:r>
        <w:tab/>
      </w:r>
      <w:r>
        <w:tab/>
      </w:r>
    </w:p>
    <w:p w14:paraId="6EF05BBE" w14:textId="35E059F4" w:rsidR="00AA227D" w:rsidRDefault="00425617" w:rsidP="007547F7">
      <w:pPr>
        <w:keepNext/>
        <w:ind w:left="990" w:firstLine="360"/>
      </w:pPr>
      <w:r w:rsidRPr="007547F7">
        <w:t>Untuk mempermudah proses implementasi sistem informasi, berikut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3FF459D5" w14:textId="77777777" w:rsidR="007547F7" w:rsidRDefault="00425617" w:rsidP="007547F7">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61301EB1" w14:textId="25BEA93C" w:rsidR="00AA227D" w:rsidRPr="007547F7" w:rsidRDefault="007547F7" w:rsidP="007547F7">
      <w:pPr>
        <w:pStyle w:val="Caption"/>
      </w:pPr>
      <w:r w:rsidRPr="007547F7">
        <w:t xml:space="preserve">Gambar </w:t>
      </w:r>
      <w:fldSimple w:instr=" SEQ Gambar \* ARABIC ">
        <w:r w:rsidR="003448B9">
          <w:rPr>
            <w:noProof/>
          </w:rPr>
          <w:t>3</w:t>
        </w:r>
      </w:fldSimple>
      <w:r w:rsidR="00425617" w:rsidRPr="007547F7">
        <w:t xml:space="preserve"> Rancangan Struktur Pengembangan Sistem Informasi Pemasaran SIGAP</w:t>
      </w:r>
    </w:p>
    <w:p w14:paraId="0E164398" w14:textId="77777777" w:rsidR="00AA227D" w:rsidRDefault="00AA227D">
      <w:pPr>
        <w:keepNext/>
        <w:ind w:left="360" w:firstLine="720"/>
        <w:jc w:val="center"/>
      </w:pPr>
    </w:p>
    <w:p w14:paraId="072BE927" w14:textId="77777777" w:rsidR="00AA227D" w:rsidRDefault="00425617">
      <w:pPr>
        <w:keepNext/>
        <w:ind w:left="1080"/>
      </w:pPr>
      <w:r>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77777777" w:rsidR="00AA227D" w:rsidRDefault="00425617">
      <w:pPr>
        <w:keepNext/>
        <w:ind w:left="1440"/>
      </w:pPr>
      <w:r w:rsidRPr="00B36D08">
        <w:t>Merupakan halaman yang memuat informasi keseluruhan proforma yang sudah dibuat. Melalui halaman ini, pengguna dapat menuju ke halaman tambah proforma, edit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77777777" w:rsidR="00AA227D" w:rsidRDefault="00425617" w:rsidP="00B36D08">
      <w:pPr>
        <w:keepNext/>
        <w:ind w:left="2160" w:firstLine="630"/>
      </w:pPr>
      <w:r>
        <w:t xml:space="preserve">Pengguna </w:t>
      </w:r>
      <w:r w:rsidRPr="00B36D08">
        <w:t>dapat melakukan perubahan data terhadap suatu informasi proforma tertentu jika terdapat kesalahan melalui halaman ini. Untuk menuju ke halaman ini, akan disediakan tombol edit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55A96D48" w:rsidR="00AA227D" w:rsidRPr="00383708" w:rsidRDefault="00425617" w:rsidP="00576DB4">
      <w:pPr>
        <w:pStyle w:val="Heading2"/>
      </w:pPr>
      <w:r>
        <w:t xml:space="preserve">Proses Desain </w:t>
      </w:r>
      <w:r w:rsidRPr="00383708">
        <w:t xml:space="preserve">User </w:t>
      </w:r>
      <w:r w:rsidR="00383708" w:rsidRPr="00383708">
        <w:t>Experienc</w:t>
      </w:r>
      <w:r w:rsidR="008C56DE" w:rsidRPr="00576DB4">
        <w:rPr>
          <w:lang w:val="en-US"/>
        </w:rPr>
        <w:t>e</w:t>
      </w:r>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11" w:name="_8802pa6lfhhl" w:colFirst="0" w:colLast="0"/>
      <w:bookmarkEnd w:id="11"/>
    </w:p>
    <w:p w14:paraId="4D823DC9" w14:textId="18208BD6" w:rsidR="00AA227D" w:rsidRDefault="00425617" w:rsidP="00576DB4">
      <w:pPr>
        <w:pStyle w:val="Heading3"/>
      </w:pPr>
      <w:r>
        <w:t>Halaman Faktur</w:t>
      </w:r>
    </w:p>
    <w:p w14:paraId="188937BE" w14:textId="26BC1FC2" w:rsidR="00AA227D" w:rsidRDefault="00425617" w:rsidP="00700CB8">
      <w:pPr>
        <w:ind w:left="1080"/>
      </w:pPr>
      <w:r>
        <w:t>Setiap terjadi penjualan buku, admin sistem perlu mencetak faktur penjualan yang kemudian akan diberikan pada pengurus gudang UGM Press. Faktur tersebut juga akan digunakan sebagai verifikasi untuk memastikan transparansi pada keseluruhan sistem pemasaran. Pada gambar ,</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3480C9DA" w14:textId="77777777" w:rsidR="00B36D08" w:rsidRDefault="00425617" w:rsidP="00700CB8">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2EF456AF" w14:textId="4B3D9089" w:rsidR="00AA227D" w:rsidRDefault="00B36D08" w:rsidP="00B36D08">
      <w:pPr>
        <w:pStyle w:val="Caption"/>
        <w:rPr>
          <w:i/>
          <w:color w:val="000000"/>
          <w:szCs w:val="20"/>
        </w:rPr>
      </w:pPr>
      <w:r>
        <w:t xml:space="preserve">Gambar </w:t>
      </w:r>
      <w:fldSimple w:instr=" SEQ Gambar \* ARABIC ">
        <w:r w:rsidR="003448B9">
          <w:rPr>
            <w:noProof/>
          </w:rPr>
          <w:t>4</w:t>
        </w:r>
      </w:fldSimple>
      <w:bookmarkStart w:id="12" w:name="_6alu0ymhjc74" w:colFirst="0" w:colLast="0"/>
      <w:bookmarkEnd w:id="12"/>
      <w:r w:rsidR="00425617">
        <w:rPr>
          <w:i/>
          <w:color w:val="000000"/>
          <w:szCs w:val="20"/>
        </w:rPr>
        <w:t xml:space="preserve">  Halaman “Faktur”</w:t>
      </w:r>
    </w:p>
    <w:p w14:paraId="6EAE401A" w14:textId="77777777" w:rsidR="00AA227D" w:rsidRDefault="00AA227D">
      <w:pPr>
        <w:ind w:left="1170"/>
      </w:pPr>
    </w:p>
    <w:p w14:paraId="2DDE1F0E" w14:textId="77777777" w:rsidR="00AA227D" w:rsidRDefault="00425617" w:rsidP="00700CB8">
      <w:pPr>
        <w:ind w:left="1080"/>
      </w:pPr>
      <w:r>
        <w:t>Pengguna dapat menambahkan faktur baru dengan mengakses link dengan menekan tombol tambah faktur pada gambar . Setelah itu, pengguna akan dibawa pada halaman seperti pada gambar .</w:t>
      </w:r>
      <w:r>
        <w:rPr>
          <w:b/>
        </w:rPr>
        <w:t xml:space="preserve"> </w:t>
      </w:r>
      <w:r>
        <w:t>Pengguna perlu menginput data yang berkaitan untuk menambahkan faktur tersebut.</w:t>
      </w:r>
      <w:r>
        <w:br w:type="page"/>
      </w:r>
    </w:p>
    <w:p w14:paraId="3D5A2E6F" w14:textId="77777777" w:rsidR="00AA227D" w:rsidRDefault="00AA227D">
      <w:pPr>
        <w:ind w:left="1170"/>
      </w:pPr>
    </w:p>
    <w:p w14:paraId="2FEC59B7" w14:textId="77777777" w:rsidR="00B36D08" w:rsidRDefault="00425617" w:rsidP="00700CB8">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64CA7FE3" w14:textId="7434A521" w:rsidR="00AA227D" w:rsidRDefault="00B36D08" w:rsidP="00557D61">
      <w:pPr>
        <w:pStyle w:val="Caption"/>
        <w:ind w:firstLine="990"/>
        <w:rPr>
          <w:i/>
          <w:color w:val="000000"/>
          <w:szCs w:val="20"/>
        </w:rPr>
      </w:pPr>
      <w:r>
        <w:t xml:space="preserve">Gambar </w:t>
      </w:r>
      <w:fldSimple w:instr=" SEQ Gambar \* ARABIC ">
        <w:r w:rsidR="003448B9">
          <w:rPr>
            <w:noProof/>
          </w:rPr>
          <w:t>5</w:t>
        </w:r>
      </w:fldSimple>
      <w:bookmarkStart w:id="13" w:name="_940w58x527nv" w:colFirst="0" w:colLast="0"/>
      <w:bookmarkEnd w:id="13"/>
      <w:r w:rsidR="00425617">
        <w:rPr>
          <w:i/>
          <w:color w:val="000000"/>
          <w:szCs w:val="20"/>
        </w:rPr>
        <w:t xml:space="preserve"> </w:t>
      </w:r>
      <w:r w:rsidR="00425617" w:rsidRPr="00B36D08">
        <w:rPr>
          <w:iCs w:val="0"/>
          <w:color w:val="000000"/>
          <w:szCs w:val="20"/>
        </w:rPr>
        <w:t xml:space="preserve"> Halaman</w:t>
      </w:r>
      <w:r w:rsidR="00425617">
        <w:rPr>
          <w:i/>
          <w:color w:val="000000"/>
          <w:szCs w:val="20"/>
        </w:rPr>
        <w:t xml:space="preserve"> “Pembuatan Faktur”</w:t>
      </w:r>
    </w:p>
    <w:p w14:paraId="47991CF4" w14:textId="2BA6B2FD" w:rsidR="00AA227D" w:rsidRDefault="00425617" w:rsidP="00700CB8">
      <w:pPr>
        <w:ind w:left="1080" w:firstLine="477"/>
      </w:pPr>
      <w:r>
        <w:t>Setelah menambahkan faktur baru, pengguna dapat melihat detailnya dengan mengakses link dengan menekan nomor fakturnya pada gambar . Tampilannya seperti pada gambar , yang memuat informasi seperti judul buku, nama penulis, dan lainnya.</w:t>
      </w:r>
    </w:p>
    <w:p w14:paraId="352D5254" w14:textId="77777777" w:rsidR="00B36D08" w:rsidRDefault="00B36D08" w:rsidP="00B36D08">
      <w:pPr>
        <w:ind w:left="990"/>
      </w:pPr>
    </w:p>
    <w:p w14:paraId="6CB566E9" w14:textId="77777777" w:rsidR="00B01468" w:rsidRDefault="00425617" w:rsidP="00700CB8">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01B15D" w14:textId="6682D32E" w:rsidR="0058768A" w:rsidRPr="0058768A" w:rsidRDefault="00B01468" w:rsidP="0058768A">
      <w:pPr>
        <w:pStyle w:val="Caption"/>
        <w:ind w:firstLine="990"/>
        <w:rPr>
          <w:i/>
          <w:color w:val="000000"/>
          <w:szCs w:val="20"/>
        </w:rPr>
      </w:pPr>
      <w:r>
        <w:t xml:space="preserve">Gambar </w:t>
      </w:r>
      <w:fldSimple w:instr=" SEQ Gambar \* ARABIC ">
        <w:r w:rsidR="003448B9">
          <w:rPr>
            <w:noProof/>
          </w:rPr>
          <w:t>6</w:t>
        </w:r>
      </w:fldSimple>
      <w:bookmarkStart w:id="14" w:name="_cruj0jyp8atm" w:colFirst="0" w:colLast="0"/>
      <w:bookmarkEnd w:id="14"/>
      <w:r w:rsidR="00425617">
        <w:rPr>
          <w:i/>
          <w:color w:val="000000"/>
          <w:szCs w:val="20"/>
        </w:rPr>
        <w:t xml:space="preserve"> </w:t>
      </w:r>
      <w:r w:rsidR="00425617" w:rsidRPr="00B01468">
        <w:rPr>
          <w:iCs w:val="0"/>
          <w:color w:val="000000"/>
          <w:szCs w:val="20"/>
        </w:rPr>
        <w:t xml:space="preserve"> Halaman</w:t>
      </w:r>
      <w:r w:rsidR="00425617">
        <w:rPr>
          <w:i/>
          <w:color w:val="000000"/>
          <w:szCs w:val="20"/>
        </w:rPr>
        <w:t xml:space="preserve"> “Transaksi Buku”</w:t>
      </w:r>
    </w:p>
    <w:p w14:paraId="4178CCF2" w14:textId="7371B38A" w:rsidR="00AA227D" w:rsidRDefault="00425617" w:rsidP="0058768A">
      <w:pPr>
        <w:pStyle w:val="Heading3"/>
      </w:pPr>
      <w:r w:rsidRPr="0058768A">
        <w:lastRenderedPageBreak/>
        <w:t>Halaman</w:t>
      </w:r>
      <w:r>
        <w:t xml:space="preserve"> Royalti</w:t>
      </w:r>
    </w:p>
    <w:p w14:paraId="525B309C" w14:textId="41FB6C33" w:rsidR="00AA227D" w:rsidRDefault="00425617" w:rsidP="00B84AF8">
      <w:pPr>
        <w:ind w:left="990"/>
      </w:pPr>
      <w:r>
        <w:t>Admin sistem dapat mengakses dan melihat informasi utama yang perlu diketahui tentang royalti buku pada halaman “Royalti Buku”. Pada halaman ini, admin dapat melakukan filter data, mengurutkan berdasarkan suatu syarat tertentu, atau melakukan pencarian khusus untuk sebuah buku. Gambar  memberikan gambaran pada rancangan tampilan halaman tersebut.</w:t>
      </w:r>
    </w:p>
    <w:p w14:paraId="6572AEFA" w14:textId="77777777" w:rsidR="00B84AF8" w:rsidRDefault="00B84AF8" w:rsidP="00B84AF8">
      <w:pPr>
        <w:ind w:left="990"/>
      </w:pPr>
    </w:p>
    <w:p w14:paraId="773D4738" w14:textId="77777777" w:rsidR="00B84AF8" w:rsidRDefault="00425617" w:rsidP="00B84AF8">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2788EBC0" w14:textId="105AB8DB" w:rsidR="00AA227D" w:rsidRDefault="00B84AF8" w:rsidP="00557D61">
      <w:pPr>
        <w:pStyle w:val="Caption"/>
        <w:ind w:firstLine="990"/>
        <w:rPr>
          <w:i/>
          <w:color w:val="5B9BD5"/>
          <w:szCs w:val="20"/>
        </w:rPr>
      </w:pPr>
      <w:r>
        <w:t xml:space="preserve">Gambar </w:t>
      </w:r>
      <w:fldSimple w:instr=" SEQ Gambar \* ARABIC ">
        <w:r w:rsidR="003448B9">
          <w:rPr>
            <w:noProof/>
          </w:rPr>
          <w:t>7</w:t>
        </w:r>
      </w:fldSimple>
      <w:bookmarkStart w:id="15" w:name="_d2j278vegytw" w:colFirst="0" w:colLast="0"/>
      <w:bookmarkEnd w:id="15"/>
      <w:r w:rsidR="00425617">
        <w:rPr>
          <w:i/>
          <w:color w:val="000000"/>
          <w:szCs w:val="20"/>
        </w:rPr>
        <w:t xml:space="preserve"> </w:t>
      </w:r>
      <w:r w:rsidR="00425617" w:rsidRPr="00B84AF8">
        <w:rPr>
          <w:iCs w:val="0"/>
          <w:color w:val="000000"/>
          <w:szCs w:val="20"/>
        </w:rPr>
        <w:t>Halaman</w:t>
      </w:r>
      <w:r w:rsidR="00425617">
        <w:rPr>
          <w:i/>
          <w:color w:val="000000"/>
          <w:szCs w:val="20"/>
        </w:rPr>
        <w:t xml:space="preserve"> “Royalti Buku”</w:t>
      </w:r>
    </w:p>
    <w:p w14:paraId="4AC8EBA2" w14:textId="77777777" w:rsidR="00AA227D" w:rsidRDefault="00425617" w:rsidP="00B84AF8">
      <w:pPr>
        <w:ind w:left="1080"/>
      </w:pPr>
      <w:r>
        <w:t xml:space="preserve">Secara umum, penulis akan menerima royalti sebanyak 15% apabila tidak ada syarat atau bantuan tambahan yang diterima pada saat kesepakatan awal dengan pihak UGM Press. Pada gambar 17,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05CAE492" w:rsidR="00AA227D" w:rsidRDefault="00425617" w:rsidP="00B84AF8">
      <w:pPr>
        <w:ind w:left="1080"/>
      </w:pPr>
      <w:r>
        <w:lastRenderedPageBreak/>
        <w:t>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Gambar  memberikan tampilan rancangan halaman tersebut.</w:t>
      </w:r>
    </w:p>
    <w:p w14:paraId="53AF7A0C" w14:textId="77777777" w:rsidR="00557D61" w:rsidRDefault="00557D61" w:rsidP="00B84AF8">
      <w:pPr>
        <w:ind w:left="1080"/>
      </w:pPr>
    </w:p>
    <w:p w14:paraId="00009BDC" w14:textId="77777777" w:rsidR="00085E3D" w:rsidRDefault="00425617" w:rsidP="00085E3D">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3D456DA8" w14:textId="51132369" w:rsidR="00AA227D" w:rsidRDefault="00085E3D" w:rsidP="00557D61">
      <w:pPr>
        <w:pStyle w:val="Caption"/>
        <w:ind w:left="1080"/>
        <w:rPr>
          <w:i/>
          <w:color w:val="000000"/>
          <w:szCs w:val="20"/>
        </w:rPr>
      </w:pPr>
      <w:r>
        <w:t xml:space="preserve">Gambar </w:t>
      </w:r>
      <w:fldSimple w:instr=" SEQ Gambar \* ARABIC ">
        <w:r w:rsidR="003448B9">
          <w:rPr>
            <w:noProof/>
          </w:rPr>
          <w:t>8</w:t>
        </w:r>
      </w:fldSimple>
      <w:bookmarkStart w:id="16" w:name="_dofeke536xid" w:colFirst="0" w:colLast="0"/>
      <w:bookmarkEnd w:id="16"/>
      <w:r w:rsidR="00425617">
        <w:rPr>
          <w:i/>
          <w:color w:val="000000"/>
          <w:szCs w:val="20"/>
        </w:rPr>
        <w:t xml:space="preserve">  Halaman “Royalti Penulis”</w:t>
      </w:r>
    </w:p>
    <w:p w14:paraId="2B8C9708" w14:textId="77777777" w:rsidR="00AA227D" w:rsidRDefault="00425617">
      <w:pPr>
        <w:ind w:left="1260" w:firstLine="720"/>
      </w:pPr>
      <w:r>
        <w:t>Apabila admin sistem mengakses halaman penulis secara individu, maka admin dapat melihat informasi informasi royalti untuk setiap buku yang ditulis oleh penulis yang diakses halamannya. Admin juga dapat membuat laporan royalti untuk penulis melalui halaman ini. Gambar  adalah rancangan dari halaman tersebut.</w:t>
      </w:r>
    </w:p>
    <w:p w14:paraId="1D92AB9A" w14:textId="77777777" w:rsidR="00557D61" w:rsidRDefault="00425617" w:rsidP="00557D61">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2731E6DE" w14:textId="529CF275" w:rsidR="00AA227D" w:rsidRDefault="00557D61" w:rsidP="00557D61">
      <w:pPr>
        <w:pStyle w:val="Caption"/>
        <w:ind w:left="1170" w:firstLine="0"/>
      </w:pPr>
      <w:r>
        <w:t xml:space="preserve">Gambar </w:t>
      </w:r>
      <w:fldSimple w:instr=" SEQ Gambar \* ARABIC ">
        <w:r w:rsidR="003448B9">
          <w:rPr>
            <w:noProof/>
          </w:rPr>
          <w:t>9</w:t>
        </w:r>
      </w:fldSimple>
      <w:bookmarkStart w:id="17" w:name="_rf35cj1rdo7c" w:colFirst="0" w:colLast="0"/>
      <w:bookmarkEnd w:id="17"/>
      <w:r w:rsidR="00425617">
        <w:rPr>
          <w:i/>
          <w:color w:val="000000"/>
          <w:szCs w:val="20"/>
        </w:rPr>
        <w:t xml:space="preserve">  Halaman penulis</w:t>
      </w:r>
    </w:p>
    <w:p w14:paraId="40729B08" w14:textId="77777777" w:rsidR="00AA227D" w:rsidRDefault="00425617" w:rsidP="008C56DE">
      <w:pPr>
        <w:pStyle w:val="Heading2"/>
      </w:pPr>
      <w:bookmarkStart w:id="18" w:name="_4tw3i87bvex2" w:colFirst="0" w:colLast="0"/>
      <w:bookmarkEnd w:id="18"/>
      <w:r>
        <w:t>Penerapan Teknologi</w:t>
      </w:r>
    </w:p>
    <w:p w14:paraId="2094F618" w14:textId="38EBE208" w:rsidR="00530DB9" w:rsidRDefault="00425617" w:rsidP="00557D61">
      <w:pPr>
        <w:ind w:left="360"/>
        <w:rPr>
          <w:bCs/>
          <w:lang w:val="en-US"/>
        </w:rPr>
      </w:pPr>
      <w:r>
        <w:t>Pengembangan SIGAP menggunakan framework dan beberapa library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framework dan library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8C56DE">
        <w:rPr>
          <w:b/>
          <w:lang w:val="en-US"/>
        </w:rPr>
        <w:t>xxx</w:t>
      </w:r>
      <w:r w:rsidR="00F25003">
        <w:rPr>
          <w:bCs/>
          <w:lang w:val="en-US"/>
        </w:rPr>
        <w:t>.</w:t>
      </w:r>
    </w:p>
    <w:tbl>
      <w:tblPr>
        <w:tblStyle w:val="TableGrid"/>
        <w:tblW w:w="0" w:type="auto"/>
        <w:tblInd w:w="360" w:type="dxa"/>
        <w:tblLook w:val="04A0" w:firstRow="1" w:lastRow="0" w:firstColumn="1" w:lastColumn="0" w:noHBand="0" w:noVBand="1"/>
      </w:tblPr>
      <w:tblGrid>
        <w:gridCol w:w="535"/>
        <w:gridCol w:w="2970"/>
        <w:gridCol w:w="5813"/>
      </w:tblGrid>
      <w:tr w:rsidR="00F25003" w14:paraId="4561345D" w14:textId="77777777" w:rsidTr="00F25003">
        <w:tc>
          <w:tcPr>
            <w:tcW w:w="535" w:type="dxa"/>
          </w:tcPr>
          <w:p w14:paraId="7F9B7FE3" w14:textId="4C72453E" w:rsidR="00F25003" w:rsidRPr="00F25003" w:rsidRDefault="00F25003" w:rsidP="00F25003">
            <w:pPr>
              <w:ind w:firstLine="0"/>
              <w:rPr>
                <w:b/>
                <w:lang w:val="en-US"/>
              </w:rPr>
            </w:pPr>
            <w:r w:rsidRPr="00F25003">
              <w:rPr>
                <w:b/>
                <w:lang w:val="en-US"/>
              </w:rPr>
              <w:t>No</w:t>
            </w:r>
          </w:p>
        </w:tc>
        <w:tc>
          <w:tcPr>
            <w:tcW w:w="2970" w:type="dxa"/>
          </w:tcPr>
          <w:p w14:paraId="0B862965" w14:textId="2FEE36D4" w:rsidR="00F25003" w:rsidRPr="00F25003" w:rsidRDefault="00F25003" w:rsidP="00F25003">
            <w:pPr>
              <w:ind w:firstLine="0"/>
              <w:rPr>
                <w:b/>
                <w:lang w:val="en-US"/>
              </w:rPr>
            </w:pPr>
            <w:r w:rsidRPr="00F25003">
              <w:rPr>
                <w:b/>
                <w:lang w:val="en-US"/>
              </w:rPr>
              <w:t>Nama Framework/Library</w:t>
            </w:r>
          </w:p>
        </w:tc>
        <w:tc>
          <w:tcPr>
            <w:tcW w:w="5813" w:type="dxa"/>
          </w:tcPr>
          <w:p w14:paraId="34EEB9F8" w14:textId="1E8E2418" w:rsidR="00F25003" w:rsidRPr="00F25003" w:rsidRDefault="00F25003" w:rsidP="00F25003">
            <w:pPr>
              <w:ind w:firstLine="0"/>
              <w:rPr>
                <w:b/>
                <w:lang w:val="en-US"/>
              </w:rPr>
            </w:pPr>
            <w:proofErr w:type="spellStart"/>
            <w:r w:rsidRPr="00F25003">
              <w:rPr>
                <w:b/>
                <w:lang w:val="en-US"/>
              </w:rPr>
              <w:t>Keterangan</w:t>
            </w:r>
            <w:proofErr w:type="spellEnd"/>
            <w:r w:rsidRPr="00F25003">
              <w:rPr>
                <w:b/>
                <w:lang w:val="en-US"/>
              </w:rPr>
              <w:t xml:space="preserve"> / </w:t>
            </w:r>
            <w:proofErr w:type="spellStart"/>
            <w:r w:rsidRPr="00F25003">
              <w:rPr>
                <w:b/>
                <w:lang w:val="en-US"/>
              </w:rPr>
              <w:t>Deskripsi</w:t>
            </w:r>
            <w:proofErr w:type="spellEnd"/>
          </w:p>
        </w:tc>
      </w:tr>
      <w:tr w:rsidR="00F25003" w14:paraId="4BA8A162" w14:textId="77777777" w:rsidTr="00F25003">
        <w:tc>
          <w:tcPr>
            <w:tcW w:w="535" w:type="dxa"/>
          </w:tcPr>
          <w:p w14:paraId="3D22A263" w14:textId="1D87CD29" w:rsidR="00F25003" w:rsidRDefault="00F25003" w:rsidP="00F25003">
            <w:pPr>
              <w:ind w:firstLine="0"/>
              <w:rPr>
                <w:bCs/>
                <w:lang w:val="en-US"/>
              </w:rPr>
            </w:pPr>
            <w:r>
              <w:rPr>
                <w:bCs/>
                <w:lang w:val="en-US"/>
              </w:rPr>
              <w:t>1</w:t>
            </w:r>
          </w:p>
        </w:tc>
        <w:tc>
          <w:tcPr>
            <w:tcW w:w="2970" w:type="dxa"/>
          </w:tcPr>
          <w:p w14:paraId="74BC7831" w14:textId="79A8A865" w:rsidR="00F25003" w:rsidRDefault="00E61976" w:rsidP="00F25003">
            <w:pPr>
              <w:ind w:firstLine="0"/>
              <w:rPr>
                <w:bCs/>
                <w:lang w:val="en-US"/>
              </w:rPr>
            </w:pPr>
            <w:r>
              <w:rPr>
                <w:bCs/>
                <w:lang w:val="en-US"/>
              </w:rPr>
              <w:t>CodeIgniter</w:t>
            </w:r>
          </w:p>
        </w:tc>
        <w:tc>
          <w:tcPr>
            <w:tcW w:w="5813" w:type="dxa"/>
          </w:tcPr>
          <w:p w14:paraId="7D5BF3E5" w14:textId="4DF4A9DB" w:rsidR="00F25003" w:rsidRDefault="00E61976" w:rsidP="00F25003">
            <w:pPr>
              <w:ind w:firstLine="0"/>
              <w:rPr>
                <w:bCs/>
                <w:lang w:val="en-US"/>
              </w:rPr>
            </w:pPr>
            <w:r>
              <w:rPr>
                <w:bCs/>
                <w:lang w:val="en-US"/>
              </w:rPr>
              <w:t xml:space="preserve">Framework PHP yang </w:t>
            </w:r>
            <w:proofErr w:type="spellStart"/>
            <w:r>
              <w:rPr>
                <w:bCs/>
                <w:lang w:val="en-US"/>
              </w:rPr>
              <w:t>menerapkan</w:t>
            </w:r>
            <w:proofErr w:type="spellEnd"/>
            <w:r>
              <w:rPr>
                <w:bCs/>
                <w:lang w:val="en-US"/>
              </w:rPr>
              <w:t xml:space="preserve"> MVC. CodeIgniter </w:t>
            </w:r>
            <w:proofErr w:type="spellStart"/>
            <w:r>
              <w:rPr>
                <w:bCs/>
                <w:lang w:val="en-US"/>
              </w:rPr>
              <w:t>memiliki</w:t>
            </w:r>
            <w:proofErr w:type="spellEnd"/>
            <w:r>
              <w:rPr>
                <w:bCs/>
                <w:lang w:val="en-US"/>
              </w:rPr>
              <w:t xml:space="preserve"> </w:t>
            </w:r>
            <w:proofErr w:type="spellStart"/>
            <w:r>
              <w:rPr>
                <w:bCs/>
                <w:lang w:val="en-US"/>
              </w:rPr>
              <w:t>struktur</w:t>
            </w:r>
            <w:proofErr w:type="spellEnd"/>
            <w:r>
              <w:rPr>
                <w:bCs/>
                <w:lang w:val="en-US"/>
              </w:rPr>
              <w:t xml:space="preserve"> file yang </w:t>
            </w:r>
            <w:proofErr w:type="spellStart"/>
            <w:r>
              <w:rPr>
                <w:bCs/>
                <w:lang w:val="en-US"/>
              </w:rPr>
              <w:t>mudah</w:t>
            </w:r>
            <w:proofErr w:type="spellEnd"/>
            <w:r>
              <w:rPr>
                <w:bCs/>
                <w:lang w:val="en-US"/>
              </w:rPr>
              <w:t xml:space="preserve"> </w:t>
            </w:r>
            <w:proofErr w:type="spellStart"/>
            <w:r>
              <w:rPr>
                <w:bCs/>
                <w:lang w:val="en-US"/>
              </w:rPr>
              <w:t>dipahami</w:t>
            </w:r>
            <w:proofErr w:type="spellEnd"/>
            <w:r>
              <w:rPr>
                <w:bCs/>
                <w:lang w:val="en-US"/>
              </w:rPr>
              <w:t xml:space="preserve">, syntax yang </w:t>
            </w:r>
            <w:proofErr w:type="spellStart"/>
            <w:r>
              <w:rPr>
                <w:bCs/>
                <w:lang w:val="en-US"/>
              </w:rPr>
              <w:t>terstruktur</w:t>
            </w:r>
            <w:proofErr w:type="spellEnd"/>
            <w:r>
              <w:rPr>
                <w:bCs/>
                <w:lang w:val="en-US"/>
              </w:rPr>
              <w:t xml:space="preserve">, </w:t>
            </w:r>
            <w:proofErr w:type="spellStart"/>
            <w:r>
              <w:rPr>
                <w:bCs/>
                <w:lang w:val="en-US"/>
              </w:rPr>
              <w:t>serta</w:t>
            </w:r>
            <w:proofErr w:type="spellEnd"/>
            <w:r>
              <w:rPr>
                <w:bCs/>
                <w:lang w:val="en-US"/>
              </w:rPr>
              <w:t xml:space="preserve"> library yang </w:t>
            </w:r>
            <w:proofErr w:type="spellStart"/>
            <w:r>
              <w:rPr>
                <w:bCs/>
                <w:lang w:val="en-US"/>
              </w:rPr>
              <w:t>mencukupi</w:t>
            </w:r>
            <w:proofErr w:type="spellEnd"/>
            <w:r>
              <w:rPr>
                <w:bCs/>
                <w:lang w:val="en-US"/>
              </w:rPr>
              <w:t xml:space="preserve"> </w:t>
            </w:r>
            <w:proofErr w:type="spellStart"/>
            <w:r>
              <w:rPr>
                <w:bCs/>
                <w:lang w:val="en-US"/>
              </w:rPr>
              <w:t>kebutuhan</w:t>
            </w:r>
            <w:proofErr w:type="spellEnd"/>
            <w:r>
              <w:rPr>
                <w:bCs/>
                <w:lang w:val="en-US"/>
              </w:rPr>
              <w:t xml:space="preserve"> </w:t>
            </w:r>
            <w:proofErr w:type="spellStart"/>
            <w:r>
              <w:rPr>
                <w:bCs/>
                <w:lang w:val="en-US"/>
              </w:rPr>
              <w:t>aplikasi</w:t>
            </w:r>
            <w:proofErr w:type="spellEnd"/>
            <w:r>
              <w:rPr>
                <w:bCs/>
                <w:lang w:val="en-US"/>
              </w:rPr>
              <w:t xml:space="preserve"> kami.</w:t>
            </w:r>
          </w:p>
        </w:tc>
      </w:tr>
      <w:tr w:rsidR="00F25003" w14:paraId="101AA0A4" w14:textId="77777777" w:rsidTr="00F25003">
        <w:tc>
          <w:tcPr>
            <w:tcW w:w="535" w:type="dxa"/>
          </w:tcPr>
          <w:p w14:paraId="1F441CEC" w14:textId="7DD65FAE" w:rsidR="00F25003" w:rsidRDefault="00F25003" w:rsidP="00F25003">
            <w:pPr>
              <w:ind w:firstLine="0"/>
              <w:rPr>
                <w:bCs/>
                <w:lang w:val="en-US"/>
              </w:rPr>
            </w:pPr>
            <w:r>
              <w:rPr>
                <w:bCs/>
                <w:lang w:val="en-US"/>
              </w:rPr>
              <w:t>2</w:t>
            </w:r>
          </w:p>
        </w:tc>
        <w:tc>
          <w:tcPr>
            <w:tcW w:w="2970" w:type="dxa"/>
          </w:tcPr>
          <w:p w14:paraId="131647EE" w14:textId="6B853D69" w:rsidR="00F25003" w:rsidRDefault="00E61976" w:rsidP="00F25003">
            <w:pPr>
              <w:ind w:firstLine="0"/>
              <w:rPr>
                <w:bCs/>
                <w:lang w:val="en-US"/>
              </w:rPr>
            </w:pPr>
            <w:r>
              <w:rPr>
                <w:bCs/>
                <w:lang w:val="en-US"/>
              </w:rPr>
              <w:t>Bootstrap</w:t>
            </w:r>
          </w:p>
        </w:tc>
        <w:tc>
          <w:tcPr>
            <w:tcW w:w="5813" w:type="dxa"/>
          </w:tcPr>
          <w:p w14:paraId="58D21FCB" w14:textId="6502B67A" w:rsidR="00F25003" w:rsidRPr="00E61976" w:rsidRDefault="00E61976" w:rsidP="00F25003">
            <w:pPr>
              <w:ind w:firstLine="0"/>
              <w:rPr>
                <w:bCs/>
                <w:lang w:val="en-US"/>
              </w:rPr>
            </w:pPr>
            <w:r>
              <w:rPr>
                <w:bCs/>
                <w:lang w:val="en-US"/>
              </w:rPr>
              <w:t xml:space="preserve">Framework </w:t>
            </w:r>
            <w:r>
              <w:rPr>
                <w:bCs/>
                <w:i/>
                <w:iCs/>
                <w:lang w:val="en-US"/>
              </w:rPr>
              <w:t>front-end</w:t>
            </w:r>
            <w:r>
              <w:rPr>
                <w:bCs/>
                <w:lang w:val="en-US"/>
              </w:rPr>
              <w:t xml:space="preserve"> </w:t>
            </w:r>
            <w:proofErr w:type="spellStart"/>
            <w:r>
              <w:rPr>
                <w:bCs/>
                <w:lang w:val="en-US"/>
              </w:rPr>
              <w:t>untuk</w:t>
            </w:r>
            <w:proofErr w:type="spellEnd"/>
            <w:r>
              <w:rPr>
                <w:bCs/>
                <w:lang w:val="en-US"/>
              </w:rPr>
              <w:t xml:space="preserve"> </w:t>
            </w:r>
            <w:proofErr w:type="spellStart"/>
            <w:r>
              <w:rPr>
                <w:bCs/>
                <w:lang w:val="en-US"/>
              </w:rPr>
              <w:t>mengembangkan</w:t>
            </w:r>
            <w:proofErr w:type="spellEnd"/>
            <w:r>
              <w:rPr>
                <w:bCs/>
                <w:lang w:val="en-US"/>
              </w:rPr>
              <w:t xml:space="preserve"> </w:t>
            </w:r>
            <w:proofErr w:type="spellStart"/>
            <w:r>
              <w:rPr>
                <w:bCs/>
                <w:lang w:val="en-US"/>
              </w:rPr>
              <w:t>tampilan</w:t>
            </w:r>
            <w:proofErr w:type="spellEnd"/>
            <w:r>
              <w:rPr>
                <w:bCs/>
                <w:lang w:val="en-US"/>
              </w:rPr>
              <w:t xml:space="preserve"> yang </w:t>
            </w:r>
            <w:proofErr w:type="spellStart"/>
            <w:r>
              <w:rPr>
                <w:bCs/>
                <w:lang w:val="en-US"/>
              </w:rPr>
              <w:t>sederhana</w:t>
            </w:r>
            <w:proofErr w:type="spellEnd"/>
            <w:r>
              <w:rPr>
                <w:bCs/>
                <w:lang w:val="en-US"/>
              </w:rPr>
              <w:t xml:space="preserve"> dan </w:t>
            </w:r>
            <w:proofErr w:type="spellStart"/>
            <w:r>
              <w:rPr>
                <w:bCs/>
                <w:lang w:val="en-US"/>
              </w:rPr>
              <w:t>responsif</w:t>
            </w:r>
            <w:proofErr w:type="spellEnd"/>
            <w:r>
              <w:rPr>
                <w:bCs/>
                <w:lang w:val="en-US"/>
              </w:rPr>
              <w:t xml:space="preserve">, </w:t>
            </w:r>
            <w:proofErr w:type="spellStart"/>
            <w:r>
              <w:rPr>
                <w:bCs/>
                <w:lang w:val="en-US"/>
              </w:rPr>
              <w:t>serta</w:t>
            </w:r>
            <w:proofErr w:type="spellEnd"/>
            <w:r>
              <w:rPr>
                <w:bCs/>
                <w:lang w:val="en-US"/>
              </w:rPr>
              <w:t xml:space="preserve"> </w:t>
            </w:r>
            <w:proofErr w:type="spellStart"/>
            <w:r>
              <w:rPr>
                <w:bCs/>
                <w:lang w:val="en-US"/>
              </w:rPr>
              <w:t>penulisan</w:t>
            </w:r>
            <w:proofErr w:type="spellEnd"/>
            <w:r>
              <w:rPr>
                <w:bCs/>
                <w:lang w:val="en-US"/>
              </w:rPr>
              <w:t xml:space="preserve"> syntax yang </w:t>
            </w:r>
            <w:proofErr w:type="spellStart"/>
            <w:r>
              <w:rPr>
                <w:bCs/>
                <w:lang w:val="en-US"/>
              </w:rPr>
              <w:t>rapi</w:t>
            </w:r>
            <w:proofErr w:type="spellEnd"/>
            <w:r>
              <w:rPr>
                <w:bCs/>
                <w:lang w:val="en-US"/>
              </w:rPr>
              <w:t>.</w:t>
            </w:r>
          </w:p>
        </w:tc>
      </w:tr>
      <w:tr w:rsidR="00F25003" w14:paraId="3060389C" w14:textId="77777777" w:rsidTr="00F25003">
        <w:tc>
          <w:tcPr>
            <w:tcW w:w="535" w:type="dxa"/>
          </w:tcPr>
          <w:p w14:paraId="68916AA6" w14:textId="2421827C" w:rsidR="00F25003" w:rsidRDefault="00F25003" w:rsidP="00F25003">
            <w:pPr>
              <w:ind w:firstLine="0"/>
              <w:rPr>
                <w:bCs/>
                <w:lang w:val="en-US"/>
              </w:rPr>
            </w:pPr>
            <w:r>
              <w:rPr>
                <w:bCs/>
                <w:lang w:val="en-US"/>
              </w:rPr>
              <w:t>3</w:t>
            </w:r>
          </w:p>
        </w:tc>
        <w:tc>
          <w:tcPr>
            <w:tcW w:w="2970" w:type="dxa"/>
          </w:tcPr>
          <w:p w14:paraId="2DB54F8D" w14:textId="6C619278" w:rsidR="00F25003" w:rsidRDefault="00E61976" w:rsidP="00F25003">
            <w:pPr>
              <w:ind w:firstLine="0"/>
              <w:rPr>
                <w:bCs/>
                <w:lang w:val="en-US"/>
              </w:rPr>
            </w:pPr>
            <w:r>
              <w:rPr>
                <w:bCs/>
                <w:lang w:val="en-US"/>
              </w:rPr>
              <w:t>Chart.js</w:t>
            </w:r>
          </w:p>
        </w:tc>
        <w:tc>
          <w:tcPr>
            <w:tcW w:w="5813" w:type="dxa"/>
          </w:tcPr>
          <w:p w14:paraId="1FB9A79F" w14:textId="1B30C672" w:rsidR="00F25003" w:rsidRPr="00E61976" w:rsidRDefault="00E61976" w:rsidP="00F25003">
            <w:pPr>
              <w:ind w:firstLine="0"/>
              <w:rPr>
                <w:bCs/>
                <w:lang w:val="en-US"/>
              </w:rPr>
            </w:pPr>
            <w:r>
              <w:rPr>
                <w:bCs/>
                <w:lang w:val="en-US"/>
              </w:rPr>
              <w:t xml:space="preserve">Library yang </w:t>
            </w:r>
            <w:proofErr w:type="spellStart"/>
            <w:r>
              <w:rPr>
                <w:bCs/>
                <w:lang w:val="en-US"/>
              </w:rPr>
              <w:t>ditulis</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bahasa</w:t>
            </w:r>
            <w:proofErr w:type="spellEnd"/>
            <w:r>
              <w:rPr>
                <w:bCs/>
                <w:lang w:val="en-US"/>
              </w:rPr>
              <w:t xml:space="preserve"> </w:t>
            </w:r>
            <w:proofErr w:type="spellStart"/>
            <w:r>
              <w:rPr>
                <w:bCs/>
                <w:i/>
                <w:iCs/>
                <w:lang w:val="en-US"/>
              </w:rPr>
              <w:t>javascript</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grafik</w:t>
            </w:r>
            <w:proofErr w:type="spellEnd"/>
            <w:r>
              <w:rPr>
                <w:bCs/>
                <w:lang w:val="en-US"/>
              </w:rPr>
              <w:t xml:space="preserve"> yang </w:t>
            </w:r>
            <w:proofErr w:type="spellStart"/>
            <w:r>
              <w:rPr>
                <w:bCs/>
                <w:lang w:val="en-US"/>
              </w:rPr>
              <w:t>interaktif</w:t>
            </w:r>
            <w:proofErr w:type="spellEnd"/>
            <w:r>
              <w:rPr>
                <w:bCs/>
                <w:lang w:val="en-US"/>
              </w:rPr>
              <w:t xml:space="preserve">. Pada </w:t>
            </w:r>
            <w:proofErr w:type="spellStart"/>
            <w:r>
              <w:rPr>
                <w:bCs/>
                <w:lang w:val="en-US"/>
              </w:rPr>
              <w:t>aplikasi</w:t>
            </w:r>
            <w:proofErr w:type="spellEnd"/>
            <w:r>
              <w:rPr>
                <w:bCs/>
                <w:lang w:val="en-US"/>
              </w:rPr>
              <w:t xml:space="preserve"> kami, </w:t>
            </w:r>
            <w:proofErr w:type="spellStart"/>
            <w:r>
              <w:rPr>
                <w:bCs/>
                <w:lang w:val="en-US"/>
              </w:rPr>
              <w:t>digunakan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grafik</w:t>
            </w:r>
            <w:proofErr w:type="spellEnd"/>
            <w:r>
              <w:rPr>
                <w:bCs/>
                <w:lang w:val="en-US"/>
              </w:rPr>
              <w:t xml:space="preserve"> pada </w:t>
            </w:r>
            <w:proofErr w:type="spellStart"/>
            <w:r>
              <w:rPr>
                <w:bCs/>
                <w:lang w:val="en-US"/>
              </w:rPr>
              <w:t>modul</w:t>
            </w:r>
            <w:proofErr w:type="spellEnd"/>
            <w:r>
              <w:rPr>
                <w:bCs/>
                <w:lang w:val="en-US"/>
              </w:rPr>
              <w:t xml:space="preserve"> </w:t>
            </w:r>
            <w:proofErr w:type="spellStart"/>
            <w:r>
              <w:rPr>
                <w:bCs/>
                <w:lang w:val="en-US"/>
              </w:rPr>
              <w:t>pendapatan</w:t>
            </w:r>
            <w:proofErr w:type="spellEnd"/>
            <w:r>
              <w:rPr>
                <w:bCs/>
                <w:lang w:val="en-US"/>
              </w:rPr>
              <w:t>.</w:t>
            </w:r>
          </w:p>
        </w:tc>
      </w:tr>
      <w:tr w:rsidR="00F25003" w14:paraId="24A11F9B" w14:textId="77777777" w:rsidTr="00F25003">
        <w:tc>
          <w:tcPr>
            <w:tcW w:w="535" w:type="dxa"/>
          </w:tcPr>
          <w:p w14:paraId="766874D6" w14:textId="349794A8" w:rsidR="00F25003" w:rsidRDefault="00F25003" w:rsidP="00F25003">
            <w:pPr>
              <w:ind w:firstLine="0"/>
              <w:rPr>
                <w:bCs/>
                <w:lang w:val="en-US"/>
              </w:rPr>
            </w:pPr>
            <w:r>
              <w:rPr>
                <w:bCs/>
                <w:lang w:val="en-US"/>
              </w:rPr>
              <w:t>4</w:t>
            </w:r>
          </w:p>
        </w:tc>
        <w:tc>
          <w:tcPr>
            <w:tcW w:w="2970" w:type="dxa"/>
          </w:tcPr>
          <w:p w14:paraId="2057307A" w14:textId="6AEA1178" w:rsidR="00F25003" w:rsidRDefault="00E61976" w:rsidP="00F25003">
            <w:pPr>
              <w:ind w:firstLine="0"/>
              <w:rPr>
                <w:bCs/>
                <w:lang w:val="en-US"/>
              </w:rPr>
            </w:pPr>
            <w:proofErr w:type="spellStart"/>
            <w:r>
              <w:rPr>
                <w:bCs/>
                <w:lang w:val="en-US"/>
              </w:rPr>
              <w:t>PHPSpreadsheet</w:t>
            </w:r>
            <w:proofErr w:type="spellEnd"/>
          </w:p>
        </w:tc>
        <w:tc>
          <w:tcPr>
            <w:tcW w:w="5813" w:type="dxa"/>
          </w:tcPr>
          <w:p w14:paraId="4BEB802D" w14:textId="14D1A549" w:rsidR="00F25003" w:rsidRPr="00E61976" w:rsidRDefault="00E61976" w:rsidP="00F25003">
            <w:pPr>
              <w:ind w:firstLine="0"/>
              <w:rPr>
                <w:bCs/>
                <w:lang w:val="en-US"/>
              </w:rPr>
            </w:pPr>
            <w:r>
              <w:rPr>
                <w:bCs/>
                <w:lang w:val="en-US"/>
              </w:rPr>
              <w:t xml:space="preserve">Library yang </w:t>
            </w:r>
            <w:proofErr w:type="spellStart"/>
            <w:r>
              <w:rPr>
                <w:bCs/>
                <w:lang w:val="en-US"/>
              </w:rPr>
              <w:t>dapat</w:t>
            </w:r>
            <w:proofErr w:type="spellEnd"/>
            <w:r>
              <w:rPr>
                <w:bCs/>
                <w:lang w:val="en-US"/>
              </w:rPr>
              <w:t xml:space="preserve"> </w:t>
            </w:r>
            <w:proofErr w:type="spellStart"/>
            <w:r>
              <w:rPr>
                <w:bCs/>
                <w:lang w:val="en-US"/>
              </w:rPr>
              <w:t>digunakan</w:t>
            </w:r>
            <w:proofErr w:type="spellEnd"/>
            <w:r>
              <w:rPr>
                <w:bCs/>
                <w:lang w:val="en-US"/>
              </w:rPr>
              <w:t xml:space="preserve"> pada framework CI, </w:t>
            </w:r>
            <w:proofErr w:type="spellStart"/>
            <w:r>
              <w:rPr>
                <w:bCs/>
                <w:lang w:val="en-US"/>
              </w:rPr>
              <w:t>untuk</w:t>
            </w:r>
            <w:proofErr w:type="spellEnd"/>
            <w:r>
              <w:rPr>
                <w:bCs/>
                <w:lang w:val="en-US"/>
              </w:rPr>
              <w:t xml:space="preserve"> </w:t>
            </w:r>
            <w:proofErr w:type="spellStart"/>
            <w:r>
              <w:rPr>
                <w:bCs/>
                <w:lang w:val="en-US"/>
              </w:rPr>
              <w:t>membaca</w:t>
            </w:r>
            <w:proofErr w:type="spellEnd"/>
            <w:r>
              <w:rPr>
                <w:bCs/>
                <w:lang w:val="en-US"/>
              </w:rPr>
              <w:t xml:space="preserve"> </w:t>
            </w:r>
            <w:proofErr w:type="spellStart"/>
            <w:r>
              <w:rPr>
                <w:bCs/>
                <w:lang w:val="en-US"/>
              </w:rPr>
              <w:t>atau</w:t>
            </w:r>
            <w:proofErr w:type="spellEnd"/>
            <w:r>
              <w:rPr>
                <w:bCs/>
                <w:lang w:val="en-US"/>
              </w:rPr>
              <w:t xml:space="preserve"> </w:t>
            </w:r>
            <w:proofErr w:type="spellStart"/>
            <w:r>
              <w:rPr>
                <w:bCs/>
                <w:lang w:val="en-US"/>
              </w:rPr>
              <w:t>membuat</w:t>
            </w:r>
            <w:proofErr w:type="spellEnd"/>
            <w:r>
              <w:rPr>
                <w:bCs/>
                <w:lang w:val="en-US"/>
              </w:rPr>
              <w:t xml:space="preserve"> file </w:t>
            </w:r>
            <w:r>
              <w:rPr>
                <w:bCs/>
                <w:i/>
                <w:iCs/>
                <w:lang w:val="en-US"/>
              </w:rPr>
              <w:t>spreadsheet</w:t>
            </w:r>
            <w:r>
              <w:rPr>
                <w:bCs/>
                <w:lang w:val="en-US"/>
              </w:rPr>
              <w:t xml:space="preserve"> </w:t>
            </w:r>
            <w:proofErr w:type="spellStart"/>
            <w:r>
              <w:rPr>
                <w:bCs/>
                <w:lang w:val="en-US"/>
              </w:rPr>
              <w:t>dengan</w:t>
            </w:r>
            <w:proofErr w:type="spellEnd"/>
            <w:r>
              <w:rPr>
                <w:bCs/>
                <w:lang w:val="en-US"/>
              </w:rPr>
              <w:t xml:space="preserve"> format </w:t>
            </w:r>
            <w:proofErr w:type="spellStart"/>
            <w:r>
              <w:rPr>
                <w:bCs/>
                <w:lang w:val="en-US"/>
              </w:rPr>
              <w:t>seperti</w:t>
            </w:r>
            <w:proofErr w:type="spellEnd"/>
            <w:r>
              <w:rPr>
                <w:bCs/>
                <w:lang w:val="en-US"/>
              </w:rPr>
              <w:t xml:space="preserve"> </w:t>
            </w:r>
            <w:r>
              <w:rPr>
                <w:bCs/>
                <w:i/>
                <w:iCs/>
                <w:lang w:val="en-US"/>
              </w:rPr>
              <w:t>Excel.</w:t>
            </w:r>
          </w:p>
        </w:tc>
      </w:tr>
      <w:tr w:rsidR="00F25003" w14:paraId="06C7A76B" w14:textId="77777777" w:rsidTr="00F25003">
        <w:tc>
          <w:tcPr>
            <w:tcW w:w="535" w:type="dxa"/>
          </w:tcPr>
          <w:p w14:paraId="54464E4E" w14:textId="362EC10E" w:rsidR="00F25003" w:rsidRDefault="00F25003" w:rsidP="00F25003">
            <w:pPr>
              <w:ind w:firstLine="0"/>
              <w:rPr>
                <w:bCs/>
                <w:lang w:val="en-US"/>
              </w:rPr>
            </w:pPr>
            <w:r>
              <w:rPr>
                <w:bCs/>
                <w:lang w:val="en-US"/>
              </w:rPr>
              <w:t>5</w:t>
            </w:r>
          </w:p>
        </w:tc>
        <w:tc>
          <w:tcPr>
            <w:tcW w:w="2970" w:type="dxa"/>
          </w:tcPr>
          <w:p w14:paraId="2836EDBD" w14:textId="7AFAF2AF" w:rsidR="00F25003" w:rsidRDefault="00E61976" w:rsidP="00F25003">
            <w:pPr>
              <w:ind w:firstLine="0"/>
              <w:rPr>
                <w:bCs/>
                <w:lang w:val="en-US"/>
              </w:rPr>
            </w:pPr>
            <w:r>
              <w:rPr>
                <w:bCs/>
                <w:lang w:val="en-US"/>
              </w:rPr>
              <w:t>MySQL</w:t>
            </w:r>
          </w:p>
        </w:tc>
        <w:tc>
          <w:tcPr>
            <w:tcW w:w="5813" w:type="dxa"/>
          </w:tcPr>
          <w:p w14:paraId="5E4B389C" w14:textId="6482B398" w:rsidR="00F25003" w:rsidRPr="00E73D6A" w:rsidRDefault="00E73D6A" w:rsidP="00F25003">
            <w:pPr>
              <w:ind w:firstLine="0"/>
              <w:rPr>
                <w:bCs/>
                <w:lang w:val="en-US"/>
              </w:rPr>
            </w:pPr>
            <w:proofErr w:type="spellStart"/>
            <w:r>
              <w:rPr>
                <w:bCs/>
                <w:lang w:val="en-US"/>
              </w:rPr>
              <w:t>Teknologi</w:t>
            </w:r>
            <w:proofErr w:type="spellEnd"/>
            <w:r>
              <w:rPr>
                <w:bCs/>
                <w:lang w:val="en-US"/>
              </w:rPr>
              <w:t xml:space="preserve"> database yang kami </w:t>
            </w:r>
            <w:proofErr w:type="spellStart"/>
            <w:r>
              <w:rPr>
                <w:bCs/>
                <w:lang w:val="en-US"/>
              </w:rPr>
              <w:t>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menyimpan</w:t>
            </w:r>
            <w:proofErr w:type="spellEnd"/>
            <w:r>
              <w:rPr>
                <w:bCs/>
                <w:lang w:val="en-US"/>
              </w:rPr>
              <w:t xml:space="preserve">, </w:t>
            </w:r>
            <w:proofErr w:type="spellStart"/>
            <w:r>
              <w:rPr>
                <w:bCs/>
                <w:lang w:val="en-US"/>
              </w:rPr>
              <w:t>memperbarui</w:t>
            </w:r>
            <w:proofErr w:type="spellEnd"/>
            <w:r>
              <w:rPr>
                <w:bCs/>
                <w:lang w:val="en-US"/>
              </w:rPr>
              <w:t xml:space="preserve">, </w:t>
            </w:r>
            <w:proofErr w:type="spellStart"/>
            <w:r>
              <w:rPr>
                <w:bCs/>
                <w:lang w:val="en-US"/>
              </w:rPr>
              <w:t>atau</w:t>
            </w:r>
            <w:proofErr w:type="spellEnd"/>
            <w:r>
              <w:rPr>
                <w:bCs/>
                <w:lang w:val="en-US"/>
              </w:rPr>
              <w:t xml:space="preserve"> </w:t>
            </w:r>
            <w:proofErr w:type="spellStart"/>
            <w:r>
              <w:rPr>
                <w:bCs/>
                <w:lang w:val="en-US"/>
              </w:rPr>
              <w:t>mengambil</w:t>
            </w:r>
            <w:proofErr w:type="spellEnd"/>
            <w:r>
              <w:rPr>
                <w:bCs/>
                <w:lang w:val="en-US"/>
              </w:rPr>
              <w:t xml:space="preserve"> data di </w:t>
            </w:r>
            <w:proofErr w:type="spellStart"/>
            <w:r>
              <w:rPr>
                <w:bCs/>
                <w:lang w:val="en-US"/>
              </w:rPr>
              <w:t>aplikasi</w:t>
            </w:r>
            <w:proofErr w:type="spellEnd"/>
            <w:r>
              <w:rPr>
                <w:bCs/>
                <w:lang w:val="en-US"/>
              </w:rPr>
              <w:t xml:space="preserve"> kami.</w:t>
            </w:r>
          </w:p>
        </w:tc>
      </w:tr>
    </w:tbl>
    <w:p w14:paraId="5D62E37E" w14:textId="0530B493" w:rsidR="00AA227D" w:rsidRDefault="00AA227D" w:rsidP="00E73D6A">
      <w:pPr>
        <w:ind w:firstLine="0"/>
      </w:pPr>
    </w:p>
    <w:p w14:paraId="35BE42CC" w14:textId="77777777" w:rsidR="00AA227D" w:rsidRDefault="00425617" w:rsidP="008C56DE">
      <w:pPr>
        <w:pStyle w:val="Heading2"/>
      </w:pPr>
      <w:bookmarkStart w:id="19" w:name="_n15djfsme38e" w:colFirst="0" w:colLast="0"/>
      <w:bookmarkEnd w:id="19"/>
      <w:r>
        <w:lastRenderedPageBreak/>
        <w:t>Implementasi Fitur Customer dan Diskon</w:t>
      </w:r>
    </w:p>
    <w:p w14:paraId="5F1566C5" w14:textId="6881281F" w:rsidR="00AA227D" w:rsidRDefault="00425617" w:rsidP="00557D61">
      <w:pPr>
        <w:ind w:left="360"/>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tabel </w:t>
      </w:r>
      <w:r w:rsidR="008C56DE">
        <w:rPr>
          <w:b/>
        </w:rPr>
        <w:t>xxx</w:t>
      </w:r>
      <w:r>
        <w:t>.</w:t>
      </w:r>
    </w:p>
    <w:tbl>
      <w:tblPr>
        <w:tblStyle w:val="a9"/>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Default="00425617" w:rsidP="00557D61">
            <w:pPr>
              <w:pStyle w:val="TableBody"/>
            </w:pPr>
            <w: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Default="00425617" w:rsidP="00557D61">
            <w:pPr>
              <w:pStyle w:val="TableBody"/>
            </w:pPr>
            <w: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34CF8046" w:rsidR="00AA227D" w:rsidRDefault="00425617">
      <w:pPr>
        <w:ind w:left="540" w:firstLine="720"/>
      </w:pPr>
      <w:r>
        <w:t xml:space="preserve">Nilai diskon yang diperoleh untuk setiap jenis </w:t>
      </w:r>
      <w:r>
        <w:rPr>
          <w:i/>
        </w:rPr>
        <w:t>customer</w:t>
      </w:r>
      <w:r>
        <w:t xml:space="preserve"> itu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 xml:space="preserve">. </w:t>
      </w:r>
      <w:r w:rsidR="00B6709D">
        <w:fldChar w:fldCharType="begin"/>
      </w:r>
      <w:r w:rsidR="00B6709D">
        <w:instrText xml:space="preserve"> REF _Ref75622266 </w:instrText>
      </w:r>
      <w:r w:rsidR="00B6709D">
        <w:fldChar w:fldCharType="separate"/>
      </w:r>
      <w:r w:rsidR="00700CB8">
        <w:t xml:space="preserve">Gambar </w:t>
      </w:r>
      <w:r w:rsidR="00700CB8">
        <w:rPr>
          <w:noProof/>
        </w:rPr>
        <w:t>10</w:t>
      </w:r>
      <w:r w:rsidR="00B6709D">
        <w:rPr>
          <w:noProof/>
        </w:rPr>
        <w:fldChar w:fldCharType="end"/>
      </w:r>
      <w:r w:rsidR="00700CB8">
        <w:rPr>
          <w:b/>
          <w:lang w:val="en-US"/>
        </w:rPr>
        <w:t xml:space="preserve"> </w:t>
      </w:r>
      <w:r>
        <w:t xml:space="preserve">adalah tampilan fitur untuk mengubah nilai diskon untuk tiap jenis </w:t>
      </w:r>
      <w:r>
        <w:rPr>
          <w:i/>
        </w:rPr>
        <w:t>customer</w:t>
      </w:r>
      <w:r>
        <w:t>.</w:t>
      </w:r>
    </w:p>
    <w:p w14:paraId="1778D70C" w14:textId="77777777" w:rsidR="00700CB8" w:rsidRDefault="00700CB8">
      <w:pPr>
        <w:ind w:left="540" w:firstLine="720"/>
      </w:pPr>
    </w:p>
    <w:p w14:paraId="1991C024" w14:textId="77777777" w:rsidR="00700CB8" w:rsidRDefault="00425617" w:rsidP="00700CB8">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7B83AAAF" w14:textId="0B6BEFA0" w:rsidR="00AA227D" w:rsidRPr="00700CB8" w:rsidRDefault="00700CB8" w:rsidP="00700CB8">
      <w:pPr>
        <w:pStyle w:val="Caption"/>
      </w:pPr>
      <w:bookmarkStart w:id="20" w:name="_Ref75622266"/>
      <w:r>
        <w:t xml:space="preserve">Gambar </w:t>
      </w:r>
      <w:fldSimple w:instr=" SEQ Gambar \* ARABIC ">
        <w:r w:rsidR="003448B9">
          <w:rPr>
            <w:noProof/>
          </w:rPr>
          <w:t>10</w:t>
        </w:r>
      </w:fldSimple>
      <w:bookmarkEnd w:id="20"/>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customer</w:t>
      </w:r>
    </w:p>
    <w:p w14:paraId="0537F0B1" w14:textId="77777777" w:rsidR="00AA227D" w:rsidRDefault="00AA227D">
      <w:pPr>
        <w:ind w:left="540" w:firstLine="720"/>
      </w:pPr>
    </w:p>
    <w:p w14:paraId="4E19662E" w14:textId="77777777" w:rsidR="00AA227D" w:rsidRDefault="00425617">
      <w:pPr>
        <w:ind w:left="540" w:firstLine="720"/>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r>
        <w:t xml:space="preserve">Untuk mengubah informasi pada sebuah </w:t>
      </w:r>
      <w:r>
        <w:rPr>
          <w:i/>
        </w:rPr>
        <w:t>customer</w:t>
      </w:r>
      <w:r>
        <w:t>.</w:t>
      </w:r>
    </w:p>
    <w:p w14:paraId="1D86CCB1" w14:textId="77777777" w:rsidR="00700CB8" w:rsidRDefault="00425617" w:rsidP="00700CB8">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3F71CF2C" w14:textId="7B67E62A" w:rsidR="00AA227D" w:rsidRPr="00700CB8" w:rsidRDefault="00700CB8" w:rsidP="00700CB8">
      <w:pPr>
        <w:pStyle w:val="Caption"/>
        <w:rPr>
          <w:lang w:val="en-US"/>
        </w:rPr>
      </w:pPr>
      <w:r>
        <w:t xml:space="preserve">Gambar </w:t>
      </w:r>
      <w:fldSimple w:instr=" SEQ Gambar \* ARABIC ">
        <w:r w:rsidR="003448B9">
          <w:rPr>
            <w:noProof/>
          </w:rPr>
          <w:t>11</w:t>
        </w:r>
      </w:fldSimple>
      <w:r>
        <w:rPr>
          <w:lang w:val="en-US"/>
        </w:rPr>
        <w:t xml:space="preserve"> Halaman “</w:t>
      </w:r>
      <w:r w:rsidRPr="00700CB8">
        <w:rPr>
          <w:i/>
          <w:iCs w:val="0"/>
          <w:lang w:val="en-US"/>
        </w:rPr>
        <w:t>Customer</w:t>
      </w:r>
      <w:r>
        <w:rPr>
          <w:lang w:val="en-US"/>
        </w:rPr>
        <w:t>”</w:t>
      </w:r>
    </w:p>
    <w:p w14:paraId="25F908A8" w14:textId="77777777" w:rsidR="00700CB8" w:rsidRDefault="00700CB8">
      <w:pPr>
        <w:ind w:left="540" w:firstLine="180"/>
      </w:pPr>
    </w:p>
    <w:p w14:paraId="0C25AA5F" w14:textId="42C54BC8" w:rsidR="00AA227D" w:rsidRDefault="00425617" w:rsidP="00700CB8">
      <w:pPr>
        <w:ind w:left="63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Berikut ini adalah tampilan </w:t>
      </w:r>
      <w:r>
        <w:rPr>
          <w:i/>
        </w:rPr>
        <w:t xml:space="preserve">modal </w:t>
      </w:r>
      <w:r>
        <w:t>tersebut.</w:t>
      </w:r>
    </w:p>
    <w:p w14:paraId="7C543467" w14:textId="77777777" w:rsidR="00700CB8" w:rsidRDefault="00425617" w:rsidP="00700CB8">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C05BAC2" w14:textId="791BBEDB" w:rsidR="00AA227D" w:rsidRPr="00700CB8" w:rsidRDefault="00700CB8" w:rsidP="00700CB8">
      <w:pPr>
        <w:pStyle w:val="Caption"/>
        <w:ind w:left="540"/>
        <w:rPr>
          <w:i/>
          <w:iCs w:val="0"/>
          <w:lang w:val="en-US"/>
        </w:rPr>
      </w:pPr>
      <w:r>
        <w:t xml:space="preserve">Gambar </w:t>
      </w:r>
      <w:fldSimple w:instr=" SEQ Gambar \* ARABIC ">
        <w:r w:rsidR="003448B9">
          <w:rPr>
            <w:noProof/>
          </w:rPr>
          <w:t>12</w:t>
        </w:r>
      </w:fldSimple>
      <w:r>
        <w:rPr>
          <w:lang w:val="en-US"/>
        </w:rPr>
        <w:t xml:space="preserve"> </w:t>
      </w:r>
      <w:r>
        <w:rPr>
          <w:i/>
          <w:iCs w:val="0"/>
          <w:lang w:val="en-US"/>
        </w:rPr>
        <w:t>Modal</w:t>
      </w:r>
      <w:r>
        <w:rPr>
          <w:lang w:val="en-US"/>
        </w:rPr>
        <w:t xml:space="preserve"> </w:t>
      </w:r>
      <w:r>
        <w:rPr>
          <w:i/>
          <w:iCs w:val="0"/>
          <w:lang w:val="en-US"/>
        </w:rPr>
        <w:t>edit customer</w:t>
      </w:r>
    </w:p>
    <w:p w14:paraId="22DA5974" w14:textId="524845C5" w:rsidR="00AA227D" w:rsidRPr="00BB6B9C" w:rsidRDefault="00425617" w:rsidP="00700CB8">
      <w:pPr>
        <w:ind w:left="72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BB6B9C">
        <w:rPr>
          <w:lang w:val="en-US"/>
        </w:rPr>
        <w:fldChar w:fldCharType="begin"/>
      </w:r>
      <w:r w:rsidR="00BB6B9C">
        <w:rPr>
          <w:lang w:val="en-US"/>
        </w:rPr>
        <w:instrText xml:space="preserve"> REF _Ref75622747 </w:instrText>
      </w:r>
      <w:r w:rsidR="00BB6B9C">
        <w:rPr>
          <w:lang w:val="en-US"/>
        </w:rPr>
        <w:fldChar w:fldCharType="separate"/>
      </w:r>
      <w:r w:rsidR="00BB6B9C">
        <w:t xml:space="preserve">Gambar </w:t>
      </w:r>
      <w:r w:rsidR="00BB6B9C">
        <w:rPr>
          <w:noProof/>
        </w:rPr>
        <w:t>13</w:t>
      </w:r>
      <w:r w:rsidR="00BB6B9C">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40FE28F4" w14:textId="77777777" w:rsidR="00BB6B9C" w:rsidRDefault="00425617" w:rsidP="00BB6B9C">
      <w:pPr>
        <w:keepNext/>
        <w:ind w:left="36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2DA67ABA" w14:textId="017A1C0B" w:rsidR="00AA227D" w:rsidRDefault="00BB6B9C" w:rsidP="00BB6B9C">
      <w:pPr>
        <w:pStyle w:val="Caption"/>
        <w:rPr>
          <w:lang w:val="en-US"/>
        </w:rPr>
      </w:pPr>
      <w:bookmarkStart w:id="21" w:name="_Ref75622747"/>
      <w:r>
        <w:t xml:space="preserve">Gambar </w:t>
      </w:r>
      <w:r w:rsidR="00B6709D">
        <w:fldChar w:fldCharType="begin"/>
      </w:r>
      <w:r w:rsidR="00B6709D">
        <w:instrText xml:space="preserve"> SEQ Gambar \* ARABIC </w:instrText>
      </w:r>
      <w:r w:rsidR="00B6709D">
        <w:fldChar w:fldCharType="separate"/>
      </w:r>
      <w:r w:rsidR="003448B9">
        <w:rPr>
          <w:noProof/>
        </w:rPr>
        <w:t>13</w:t>
      </w:r>
      <w:r w:rsidR="00B6709D">
        <w:rPr>
          <w:noProof/>
        </w:rPr>
        <w:fldChar w:fldCharType="end"/>
      </w:r>
      <w:bookmarkEnd w:id="21"/>
      <w:r>
        <w:rPr>
          <w:lang w:val="en-US"/>
        </w:rPr>
        <w:t xml:space="preserve"> </w:t>
      </w:r>
      <w:r>
        <w:rPr>
          <w:i/>
          <w:iCs w:val="0"/>
          <w:lang w:val="en-US"/>
        </w:rPr>
        <w:t xml:space="preserve">form </w:t>
      </w:r>
      <w:proofErr w:type="spellStart"/>
      <w:r>
        <w:rPr>
          <w:lang w:val="en-US"/>
        </w:rPr>
        <w:t>penambahan</w:t>
      </w:r>
      <w:proofErr w:type="spellEnd"/>
      <w:r>
        <w:rPr>
          <w:lang w:val="en-US"/>
        </w:rPr>
        <w:t xml:space="preserve"> </w:t>
      </w:r>
      <w:r w:rsidRPr="00BB6B9C">
        <w:rPr>
          <w:i/>
          <w:iCs w:val="0"/>
          <w:lang w:val="en-US"/>
        </w:rPr>
        <w:t>customer</w:t>
      </w:r>
      <w:r>
        <w:rPr>
          <w:lang w:val="en-US"/>
        </w:rPr>
        <w:t xml:space="preserve"> </w:t>
      </w:r>
      <w:proofErr w:type="spellStart"/>
      <w:r>
        <w:rPr>
          <w:lang w:val="en-US"/>
        </w:rPr>
        <w:t>baru</w:t>
      </w:r>
      <w:proofErr w:type="spellEnd"/>
      <w:r>
        <w:rPr>
          <w:lang w:val="en-US"/>
        </w:rPr>
        <w:t xml:space="preserve"> </w:t>
      </w:r>
      <w:proofErr w:type="spellStart"/>
      <w:r>
        <w:rPr>
          <w:lang w:val="en-US"/>
        </w:rPr>
        <w:t>saat</w:t>
      </w:r>
      <w:proofErr w:type="spellEnd"/>
      <w:r>
        <w:rPr>
          <w:lang w:val="en-US"/>
        </w:rPr>
        <w:t xml:space="preserve"> </w:t>
      </w:r>
      <w:r w:rsidRPr="00BB6B9C">
        <w:t>akan</w:t>
      </w:r>
      <w:r>
        <w:rPr>
          <w:lang w:val="en-US"/>
        </w:rPr>
        <w:t xml:space="preserve"> </w:t>
      </w:r>
      <w:proofErr w:type="spellStart"/>
      <w:r>
        <w:rPr>
          <w:lang w:val="en-US"/>
        </w:rPr>
        <w:t>menambahkan</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baru</w:t>
      </w:r>
      <w:proofErr w:type="spellEnd"/>
    </w:p>
    <w:p w14:paraId="4492871F" w14:textId="6AB7F0BF" w:rsidR="00D30B09" w:rsidRDefault="006C5CE7" w:rsidP="006C5CE7">
      <w:pPr>
        <w:ind w:left="36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proofErr w:type="spellStart"/>
      <w:r>
        <w:rPr>
          <w:lang w:val="en-US"/>
        </w:rPr>
        <w:t>Tabel</w:t>
      </w:r>
      <w:proofErr w:type="spellEnd"/>
      <w:r>
        <w:rPr>
          <w:lang w:val="en-US"/>
        </w:rPr>
        <w:t xml:space="preserve"> </w:t>
      </w:r>
      <w:r w:rsidR="008C56DE">
        <w:rPr>
          <w:b/>
          <w:bCs/>
          <w:lang w:val="en-US"/>
        </w:rPr>
        <w:t>xxx</w:t>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r w:rsidR="008C56DE">
        <w:rPr>
          <w:b/>
          <w:bCs/>
          <w:lang w:val="en-US"/>
        </w:rPr>
        <w:t>xxx</w:t>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tbl>
      <w:tblPr>
        <w:tblStyle w:val="TableGrid"/>
        <w:tblW w:w="0" w:type="auto"/>
        <w:tblLook w:val="04A0" w:firstRow="1" w:lastRow="0" w:firstColumn="1" w:lastColumn="0" w:noHBand="0" w:noVBand="1"/>
        <w:tblPrChange w:id="22" w:author="Andrew Mulya" w:date="2021-06-26T23:20:00Z">
          <w:tblPr>
            <w:tblStyle w:val="TableGrid"/>
            <w:tblW w:w="0" w:type="auto"/>
            <w:tblLook w:val="04A0" w:firstRow="1" w:lastRow="0" w:firstColumn="1" w:lastColumn="0" w:noHBand="0" w:noVBand="1"/>
          </w:tblPr>
        </w:tblPrChange>
      </w:tblPr>
      <w:tblGrid>
        <w:gridCol w:w="625"/>
        <w:gridCol w:w="2520"/>
        <w:gridCol w:w="6533"/>
        <w:tblGridChange w:id="23">
          <w:tblGrid>
            <w:gridCol w:w="625"/>
            <w:gridCol w:w="5827"/>
            <w:gridCol w:w="3226"/>
          </w:tblGrid>
        </w:tblGridChange>
      </w:tblGrid>
      <w:tr w:rsidR="006C5CE7" w14:paraId="743FCF9E" w14:textId="77777777" w:rsidTr="006C5CE7">
        <w:tc>
          <w:tcPr>
            <w:tcW w:w="625" w:type="dxa"/>
            <w:tcPrChange w:id="24" w:author="Andrew Mulya" w:date="2021-06-26T23:20:00Z">
              <w:tcPr>
                <w:tcW w:w="625" w:type="dxa"/>
              </w:tcPr>
            </w:tcPrChange>
          </w:tcPr>
          <w:p w14:paraId="1BDC6876" w14:textId="04FE2FE2" w:rsidR="006C5CE7" w:rsidRPr="00AA5525" w:rsidRDefault="006C5CE7">
            <w:pPr>
              <w:pStyle w:val="TableHead"/>
              <w:rPr>
                <w:lang w:val="en-US"/>
              </w:rPr>
              <w:pPrChange w:id="25" w:author="Andrew Mulya" w:date="2021-06-26T23:36:00Z">
                <w:pPr>
                  <w:pStyle w:val="TableBody"/>
                  <w:ind w:firstLine="0"/>
                </w:pPr>
              </w:pPrChange>
            </w:pPr>
            <w:r w:rsidRPr="00063380">
              <w:rPr>
                <w:lang w:val="en-US"/>
              </w:rPr>
              <w:t>No.</w:t>
            </w:r>
          </w:p>
        </w:tc>
        <w:tc>
          <w:tcPr>
            <w:tcW w:w="2520" w:type="dxa"/>
            <w:tcPrChange w:id="26" w:author="Andrew Mulya" w:date="2021-06-26T23:20:00Z">
              <w:tcPr>
                <w:tcW w:w="5827" w:type="dxa"/>
              </w:tcPr>
            </w:tcPrChange>
          </w:tcPr>
          <w:p w14:paraId="71A02518" w14:textId="14C6DF5F" w:rsidR="006C5CE7" w:rsidRPr="0058768A" w:rsidRDefault="006C5CE7">
            <w:pPr>
              <w:pStyle w:val="TableHead"/>
              <w:rPr>
                <w:lang w:val="en-US"/>
              </w:rPr>
              <w:pPrChange w:id="27" w:author="Andrew Mulya" w:date="2021-06-26T23:36:00Z">
                <w:pPr>
                  <w:pStyle w:val="TableBody"/>
                  <w:ind w:firstLine="0"/>
                </w:pPr>
              </w:pPrChange>
            </w:pPr>
            <w:r w:rsidRPr="006C5CE7">
              <w:rPr>
                <w:lang w:val="en-US"/>
              </w:rPr>
              <w:t xml:space="preserve">Nama </w:t>
            </w:r>
            <w:proofErr w:type="spellStart"/>
            <w:r w:rsidRPr="006C5CE7">
              <w:rPr>
                <w:lang w:val="en-US"/>
              </w:rPr>
              <w:t>Fungsi</w:t>
            </w:r>
            <w:proofErr w:type="spellEnd"/>
          </w:p>
        </w:tc>
        <w:tc>
          <w:tcPr>
            <w:tcW w:w="6533" w:type="dxa"/>
            <w:tcPrChange w:id="28" w:author="Andrew Mulya" w:date="2021-06-26T23:20:00Z">
              <w:tcPr>
                <w:tcW w:w="3226" w:type="dxa"/>
              </w:tcPr>
            </w:tcPrChange>
          </w:tcPr>
          <w:p w14:paraId="27BC0CB2" w14:textId="16811EAB" w:rsidR="006C5CE7" w:rsidRPr="0058768A" w:rsidRDefault="006C5CE7">
            <w:pPr>
              <w:pStyle w:val="TableHead"/>
              <w:rPr>
                <w:lang w:val="en-US"/>
              </w:rPr>
              <w:pPrChange w:id="29" w:author="Andrew Mulya" w:date="2021-06-26T23:36:00Z">
                <w:pPr>
                  <w:pStyle w:val="TableBody"/>
                  <w:ind w:firstLine="0"/>
                </w:pPr>
              </w:pPrChange>
            </w:pPr>
            <w:proofErr w:type="spellStart"/>
            <w:r w:rsidRPr="006C5CE7">
              <w:rPr>
                <w:lang w:val="en-US"/>
              </w:rPr>
              <w:t>Keterangan</w:t>
            </w:r>
            <w:proofErr w:type="spellEnd"/>
          </w:p>
        </w:tc>
      </w:tr>
      <w:tr w:rsidR="006C5CE7" w14:paraId="3B76F3CF" w14:textId="77777777" w:rsidTr="006C5CE7">
        <w:tc>
          <w:tcPr>
            <w:tcW w:w="625" w:type="dxa"/>
            <w:tcPrChange w:id="30" w:author="Andrew Mulya" w:date="2021-06-26T23:20:00Z">
              <w:tcPr>
                <w:tcW w:w="625" w:type="dxa"/>
              </w:tcPr>
            </w:tcPrChange>
          </w:tcPr>
          <w:p w14:paraId="4F0CE120" w14:textId="5882C60C" w:rsidR="006C5CE7" w:rsidRPr="00063380" w:rsidRDefault="006C5CE7">
            <w:pPr>
              <w:pStyle w:val="TableBody"/>
              <w:jc w:val="center"/>
              <w:rPr>
                <w:rPrChange w:id="31" w:author="Andrew Mulya" w:date="2021-06-26T23:36:00Z">
                  <w:rPr>
                    <w:lang w:val="en-US"/>
                  </w:rPr>
                </w:rPrChange>
              </w:rPr>
              <w:pPrChange w:id="32" w:author="Andrew Mulya" w:date="2021-06-26T23:47:00Z">
                <w:pPr>
                  <w:pStyle w:val="TableBody"/>
                  <w:ind w:firstLine="0"/>
                </w:pPr>
              </w:pPrChange>
            </w:pPr>
            <w:ins w:id="33" w:author="Andrew Mulya" w:date="2021-06-26T23:17:00Z">
              <w:r w:rsidRPr="00063380">
                <w:rPr>
                  <w:rPrChange w:id="34" w:author="Andrew Mulya" w:date="2021-06-26T23:36:00Z">
                    <w:rPr>
                      <w:lang w:val="en-US"/>
                    </w:rPr>
                  </w:rPrChange>
                </w:rPr>
                <w:t>1</w:t>
              </w:r>
            </w:ins>
          </w:p>
        </w:tc>
        <w:tc>
          <w:tcPr>
            <w:tcW w:w="2520" w:type="dxa"/>
            <w:tcPrChange w:id="35" w:author="Andrew Mulya" w:date="2021-06-26T23:20:00Z">
              <w:tcPr>
                <w:tcW w:w="5827" w:type="dxa"/>
              </w:tcPr>
            </w:tcPrChange>
          </w:tcPr>
          <w:p w14:paraId="3C2564DD" w14:textId="0F37B85F" w:rsidR="006C5CE7" w:rsidRPr="00063380" w:rsidRDefault="006C5CE7">
            <w:pPr>
              <w:pStyle w:val="TableBody"/>
              <w:rPr>
                <w:rPrChange w:id="36" w:author="Andrew Mulya" w:date="2021-06-26T23:36:00Z">
                  <w:rPr>
                    <w:lang w:val="en-US"/>
                  </w:rPr>
                </w:rPrChange>
              </w:rPr>
              <w:pPrChange w:id="37" w:author="Andrew Mulya" w:date="2021-06-26T23:36:00Z">
                <w:pPr>
                  <w:pStyle w:val="TableBody"/>
                  <w:ind w:firstLine="0"/>
                </w:pPr>
              </w:pPrChange>
            </w:pPr>
            <w:ins w:id="38" w:author="Andrew Mulya" w:date="2021-06-26T23:18:00Z">
              <w:r w:rsidRPr="00063380">
                <w:rPr>
                  <w:rPrChange w:id="39" w:author="Andrew Mulya" w:date="2021-06-26T23:36:00Z">
                    <w:rPr>
                      <w:lang w:val="en-US"/>
                    </w:rPr>
                  </w:rPrChange>
                </w:rPr>
                <w:t>__construct()</w:t>
              </w:r>
            </w:ins>
          </w:p>
        </w:tc>
        <w:tc>
          <w:tcPr>
            <w:tcW w:w="6533" w:type="dxa"/>
            <w:tcPrChange w:id="40" w:author="Andrew Mulya" w:date="2021-06-26T23:20:00Z">
              <w:tcPr>
                <w:tcW w:w="3226" w:type="dxa"/>
              </w:tcPr>
            </w:tcPrChange>
          </w:tcPr>
          <w:p w14:paraId="019B3CC5" w14:textId="3EBBC4E9" w:rsidR="006C5CE7" w:rsidRPr="00063380" w:rsidRDefault="00326298">
            <w:pPr>
              <w:pStyle w:val="TableBody"/>
              <w:rPr>
                <w:rPrChange w:id="41" w:author="Andrew Mulya" w:date="2021-06-26T23:36:00Z">
                  <w:rPr>
                    <w:lang w:val="en-US"/>
                  </w:rPr>
                </w:rPrChange>
              </w:rPr>
              <w:pPrChange w:id="42" w:author="Andrew Mulya" w:date="2021-06-26T23:36:00Z">
                <w:pPr>
                  <w:pStyle w:val="TableBody"/>
                  <w:ind w:firstLine="0"/>
                </w:pPr>
              </w:pPrChange>
            </w:pPr>
            <w:ins w:id="43" w:author="Andrew Mulya" w:date="2021-06-26T23:25:00Z">
              <w:r w:rsidRPr="00063380">
                <w:rPr>
                  <w:rPrChange w:id="44" w:author="Andrew Mulya" w:date="2021-06-26T23:36:00Z">
                    <w:rPr>
                      <w:lang w:val="en-US"/>
                    </w:rPr>
                  </w:rPrChange>
                </w:rPr>
                <w:t>Memuat model</w:t>
              </w:r>
            </w:ins>
            <w:ins w:id="45" w:author="Andrew Mulya" w:date="2021-06-26T23:27:00Z">
              <w:r w:rsidRPr="00063380">
                <w:rPr>
                  <w:rPrChange w:id="46" w:author="Andrew Mulya" w:date="2021-06-26T23:36:00Z">
                    <w:rPr>
                      <w:lang w:val="en-US"/>
                    </w:rPr>
                  </w:rPrChange>
                </w:rPr>
                <w:t xml:space="preserve"> dan </w:t>
              </w:r>
              <w:r w:rsidRPr="00063380">
                <w:rPr>
                  <w:rPrChange w:id="47" w:author="Andrew Mulya" w:date="2021-06-26T23:36:00Z">
                    <w:rPr>
                      <w:i/>
                      <w:iCs/>
                      <w:lang w:val="en-US"/>
                    </w:rPr>
                  </w:rPrChange>
                </w:rPr>
                <w:t>helper</w:t>
              </w:r>
            </w:ins>
            <w:ins w:id="48" w:author="Andrew Mulya" w:date="2021-06-26T23:25:00Z">
              <w:r w:rsidRPr="00063380">
                <w:rPr>
                  <w:rPrChange w:id="49" w:author="Andrew Mulya" w:date="2021-06-26T23:36:00Z">
                    <w:rPr>
                      <w:lang w:val="en-US"/>
                    </w:rPr>
                  </w:rPrChange>
                </w:rPr>
                <w:t xml:space="preserve"> yang akan digunakan, yaitu </w:t>
              </w:r>
              <w:r w:rsidRPr="00B42C47">
                <w:rPr>
                  <w:i/>
                  <w:iCs/>
                  <w:rPrChange w:id="50" w:author="Andrew Mulya" w:date="2021-06-26T23:51:00Z">
                    <w:rPr>
                      <w:i/>
                      <w:iCs/>
                      <w:lang w:val="en-US"/>
                    </w:rPr>
                  </w:rPrChange>
                </w:rPr>
                <w:t>customer_model</w:t>
              </w:r>
              <w:r w:rsidRPr="00063380">
                <w:rPr>
                  <w:rPrChange w:id="51" w:author="Andrew Mulya" w:date="2021-06-26T23:36:00Z">
                    <w:rPr>
                      <w:lang w:val="en-US"/>
                    </w:rPr>
                  </w:rPrChange>
                </w:rPr>
                <w:t xml:space="preserve"> serta</w:t>
              </w:r>
            </w:ins>
            <w:ins w:id="52" w:author="Andrew Mulya" w:date="2021-06-26T23:26:00Z">
              <w:r w:rsidRPr="00063380">
                <w:rPr>
                  <w:rPrChange w:id="53" w:author="Andrew Mulya" w:date="2021-06-26T23:36:00Z">
                    <w:rPr>
                      <w:lang w:val="en-US"/>
                    </w:rPr>
                  </w:rPrChange>
                </w:rPr>
                <w:t xml:space="preserve"> </w:t>
              </w:r>
              <w:r w:rsidRPr="00B42C47">
                <w:rPr>
                  <w:i/>
                  <w:iCs/>
                  <w:rPrChange w:id="54" w:author="Andrew Mulya" w:date="2021-06-26T23:51:00Z">
                    <w:rPr>
                      <w:i/>
                      <w:iCs/>
                      <w:lang w:val="en-US"/>
                    </w:rPr>
                  </w:rPrChange>
                </w:rPr>
                <w:t>sales_helper</w:t>
              </w:r>
            </w:ins>
            <w:ins w:id="55" w:author="Andrew Mulya" w:date="2021-06-26T23:32:00Z">
              <w:r w:rsidRPr="00063380">
                <w:rPr>
                  <w:rPrChange w:id="56" w:author="Andrew Mulya" w:date="2021-06-26T23:36:00Z">
                    <w:rPr>
                      <w:lang w:val="en-US"/>
                    </w:rPr>
                  </w:rPrChange>
                </w:rPr>
                <w:t>.</w:t>
              </w:r>
            </w:ins>
          </w:p>
        </w:tc>
      </w:tr>
      <w:tr w:rsidR="006C5CE7" w14:paraId="31FAA415" w14:textId="77777777" w:rsidTr="006C5CE7">
        <w:tc>
          <w:tcPr>
            <w:tcW w:w="625" w:type="dxa"/>
            <w:tcPrChange w:id="57" w:author="Andrew Mulya" w:date="2021-06-26T23:20:00Z">
              <w:tcPr>
                <w:tcW w:w="625" w:type="dxa"/>
              </w:tcPr>
            </w:tcPrChange>
          </w:tcPr>
          <w:p w14:paraId="5D74266A" w14:textId="2BF4AEBA" w:rsidR="006C5CE7" w:rsidRPr="00063380" w:rsidRDefault="006C5CE7">
            <w:pPr>
              <w:pStyle w:val="TableBody"/>
              <w:jc w:val="center"/>
              <w:rPr>
                <w:rPrChange w:id="58" w:author="Andrew Mulya" w:date="2021-06-26T23:36:00Z">
                  <w:rPr>
                    <w:lang w:val="en-US"/>
                  </w:rPr>
                </w:rPrChange>
              </w:rPr>
              <w:pPrChange w:id="59" w:author="Andrew Mulya" w:date="2021-06-26T23:47:00Z">
                <w:pPr>
                  <w:pStyle w:val="TableBody"/>
                  <w:ind w:firstLine="0"/>
                </w:pPr>
              </w:pPrChange>
            </w:pPr>
            <w:ins w:id="60" w:author="Andrew Mulya" w:date="2021-06-26T23:17:00Z">
              <w:r w:rsidRPr="00063380">
                <w:rPr>
                  <w:rPrChange w:id="61" w:author="Andrew Mulya" w:date="2021-06-26T23:36:00Z">
                    <w:rPr>
                      <w:lang w:val="en-US"/>
                    </w:rPr>
                  </w:rPrChange>
                </w:rPr>
                <w:t>2</w:t>
              </w:r>
            </w:ins>
          </w:p>
        </w:tc>
        <w:tc>
          <w:tcPr>
            <w:tcW w:w="2520" w:type="dxa"/>
            <w:tcPrChange w:id="62" w:author="Andrew Mulya" w:date="2021-06-26T23:20:00Z">
              <w:tcPr>
                <w:tcW w:w="5827" w:type="dxa"/>
              </w:tcPr>
            </w:tcPrChange>
          </w:tcPr>
          <w:p w14:paraId="4BF28A1F" w14:textId="5FDBB3FE" w:rsidR="006C5CE7" w:rsidRPr="00063380" w:rsidRDefault="006C5CE7">
            <w:pPr>
              <w:pStyle w:val="TableBody"/>
              <w:rPr>
                <w:rPrChange w:id="63" w:author="Andrew Mulya" w:date="2021-06-26T23:36:00Z">
                  <w:rPr>
                    <w:lang w:val="en-US"/>
                  </w:rPr>
                </w:rPrChange>
              </w:rPr>
              <w:pPrChange w:id="64" w:author="Andrew Mulya" w:date="2021-06-26T23:36:00Z">
                <w:pPr>
                  <w:pStyle w:val="TableBody"/>
                  <w:ind w:firstLine="0"/>
                </w:pPr>
              </w:pPrChange>
            </w:pPr>
            <w:ins w:id="65" w:author="Andrew Mulya" w:date="2021-06-26T23:19:00Z">
              <w:r w:rsidRPr="00063380">
                <w:rPr>
                  <w:rPrChange w:id="66" w:author="Andrew Mulya" w:date="2021-06-26T23:36:00Z">
                    <w:rPr>
                      <w:lang w:val="en-US"/>
                    </w:rPr>
                  </w:rPrChange>
                </w:rPr>
                <w:t>index()</w:t>
              </w:r>
            </w:ins>
          </w:p>
        </w:tc>
        <w:tc>
          <w:tcPr>
            <w:tcW w:w="6533" w:type="dxa"/>
            <w:tcPrChange w:id="67" w:author="Andrew Mulya" w:date="2021-06-26T23:20:00Z">
              <w:tcPr>
                <w:tcW w:w="3226" w:type="dxa"/>
              </w:tcPr>
            </w:tcPrChange>
          </w:tcPr>
          <w:p w14:paraId="32A9AA65" w14:textId="58F6C8BD" w:rsidR="006C5CE7" w:rsidRPr="00063380" w:rsidRDefault="00326298">
            <w:pPr>
              <w:pStyle w:val="TableBody"/>
              <w:rPr>
                <w:rPrChange w:id="68" w:author="Andrew Mulya" w:date="2021-06-26T23:36:00Z">
                  <w:rPr>
                    <w:lang w:val="en-US"/>
                  </w:rPr>
                </w:rPrChange>
              </w:rPr>
              <w:pPrChange w:id="69" w:author="Andrew Mulya" w:date="2021-06-26T23:36:00Z">
                <w:pPr>
                  <w:pStyle w:val="TableBody"/>
                  <w:ind w:firstLine="0"/>
                </w:pPr>
              </w:pPrChange>
            </w:pPr>
            <w:ins w:id="70" w:author="Andrew Mulya" w:date="2021-06-26T23:29:00Z">
              <w:r w:rsidRPr="00063380">
                <w:rPr>
                  <w:rPrChange w:id="71" w:author="Andrew Mulya" w:date="2021-06-26T23:36:00Z">
                    <w:rPr>
                      <w:lang w:val="en-US"/>
                    </w:rPr>
                  </w:rPrChange>
                </w:rPr>
                <w:t xml:space="preserve">Mengarahkan pengguna ke halaman utama </w:t>
              </w:r>
              <w:r w:rsidRPr="00063380">
                <w:rPr>
                  <w:rPrChange w:id="72" w:author="Andrew Mulya" w:date="2021-06-26T23:36:00Z">
                    <w:rPr>
                      <w:i/>
                      <w:iCs/>
                      <w:lang w:val="en-US"/>
                    </w:rPr>
                  </w:rPrChange>
                </w:rPr>
                <w:t>customer</w:t>
              </w:r>
            </w:ins>
            <w:ins w:id="73" w:author="Andrew Mulya" w:date="2021-06-26T23:30:00Z">
              <w:r w:rsidRPr="00063380">
                <w:rPr>
                  <w:rPrChange w:id="74" w:author="Andrew Mulya" w:date="2021-06-26T23:36:00Z">
                    <w:rPr>
                      <w:lang w:val="en-US"/>
                    </w:rPr>
                  </w:rPrChange>
                </w:rPr>
                <w:t xml:space="preserve">, dan mengirimkan data </w:t>
              </w:r>
              <w:r w:rsidRPr="00063380">
                <w:rPr>
                  <w:rPrChange w:id="75" w:author="Andrew Mulya" w:date="2021-06-26T23:36:00Z">
                    <w:rPr>
                      <w:i/>
                      <w:iCs/>
                      <w:lang w:val="en-US"/>
                    </w:rPr>
                  </w:rPrChange>
                </w:rPr>
                <w:t>customer</w:t>
              </w:r>
              <w:r w:rsidRPr="00063380">
                <w:rPr>
                  <w:rPrChange w:id="76" w:author="Andrew Mulya" w:date="2021-06-26T23:36:00Z">
                    <w:rPr>
                      <w:lang w:val="en-US"/>
                    </w:rPr>
                  </w:rPrChange>
                </w:rPr>
                <w:t xml:space="preserve"> dan diskon dari </w:t>
              </w:r>
              <w:r w:rsidRPr="00063380">
                <w:rPr>
                  <w:rPrChange w:id="77" w:author="Andrew Mulya" w:date="2021-06-26T23:36:00Z">
                    <w:rPr>
                      <w:i/>
                      <w:iCs/>
                      <w:lang w:val="en-US"/>
                    </w:rPr>
                  </w:rPrChange>
                </w:rPr>
                <w:t xml:space="preserve">customer_model </w:t>
              </w:r>
              <w:r w:rsidRPr="00063380">
                <w:rPr>
                  <w:rPrChange w:id="78" w:author="Andrew Mulya" w:date="2021-06-26T23:36:00Z">
                    <w:rPr>
                      <w:lang w:val="en-US"/>
                    </w:rPr>
                  </w:rPrChange>
                </w:rPr>
                <w:t>ke view.</w:t>
              </w:r>
            </w:ins>
            <w:ins w:id="79" w:author="Andrew Mulya" w:date="2021-06-26T23:29:00Z">
              <w:r w:rsidRPr="00063380">
                <w:rPr>
                  <w:rPrChange w:id="80" w:author="Andrew Mulya" w:date="2021-06-26T23:36:00Z">
                    <w:rPr>
                      <w:lang w:val="en-US"/>
                    </w:rPr>
                  </w:rPrChange>
                </w:rPr>
                <w:t xml:space="preserve"> </w:t>
              </w:r>
            </w:ins>
          </w:p>
        </w:tc>
      </w:tr>
      <w:tr w:rsidR="006C5CE7" w14:paraId="01E99A8D" w14:textId="77777777" w:rsidTr="006C5CE7">
        <w:tc>
          <w:tcPr>
            <w:tcW w:w="625" w:type="dxa"/>
            <w:tcPrChange w:id="81" w:author="Andrew Mulya" w:date="2021-06-26T23:20:00Z">
              <w:tcPr>
                <w:tcW w:w="625" w:type="dxa"/>
              </w:tcPr>
            </w:tcPrChange>
          </w:tcPr>
          <w:p w14:paraId="777586BA" w14:textId="64DFD7E1" w:rsidR="006C5CE7" w:rsidRPr="00063380" w:rsidRDefault="006C5CE7">
            <w:pPr>
              <w:pStyle w:val="TableBody"/>
              <w:jc w:val="center"/>
              <w:rPr>
                <w:rPrChange w:id="82" w:author="Andrew Mulya" w:date="2021-06-26T23:36:00Z">
                  <w:rPr>
                    <w:lang w:val="en-US"/>
                  </w:rPr>
                </w:rPrChange>
              </w:rPr>
              <w:pPrChange w:id="83" w:author="Andrew Mulya" w:date="2021-06-26T23:47:00Z">
                <w:pPr>
                  <w:pStyle w:val="TableBody"/>
                  <w:ind w:firstLine="0"/>
                </w:pPr>
              </w:pPrChange>
            </w:pPr>
            <w:ins w:id="84" w:author="Andrew Mulya" w:date="2021-06-26T23:17:00Z">
              <w:r w:rsidRPr="00063380">
                <w:rPr>
                  <w:rPrChange w:id="85" w:author="Andrew Mulya" w:date="2021-06-26T23:36:00Z">
                    <w:rPr>
                      <w:lang w:val="en-US"/>
                    </w:rPr>
                  </w:rPrChange>
                </w:rPr>
                <w:t>3</w:t>
              </w:r>
            </w:ins>
          </w:p>
        </w:tc>
        <w:tc>
          <w:tcPr>
            <w:tcW w:w="2520" w:type="dxa"/>
            <w:tcPrChange w:id="86" w:author="Andrew Mulya" w:date="2021-06-26T23:20:00Z">
              <w:tcPr>
                <w:tcW w:w="5827" w:type="dxa"/>
              </w:tcPr>
            </w:tcPrChange>
          </w:tcPr>
          <w:p w14:paraId="72BE8A40" w14:textId="4C224A9C" w:rsidR="006C5CE7" w:rsidRPr="00063380" w:rsidRDefault="006C5CE7">
            <w:pPr>
              <w:pStyle w:val="TableBody"/>
              <w:rPr>
                <w:rPrChange w:id="87" w:author="Andrew Mulya" w:date="2021-06-26T23:36:00Z">
                  <w:rPr>
                    <w:lang w:val="en-US"/>
                  </w:rPr>
                </w:rPrChange>
              </w:rPr>
              <w:pPrChange w:id="88" w:author="Andrew Mulya" w:date="2021-06-26T23:36:00Z">
                <w:pPr>
                  <w:pStyle w:val="TableBody"/>
                  <w:ind w:firstLine="0"/>
                </w:pPr>
              </w:pPrChange>
            </w:pPr>
            <w:ins w:id="89" w:author="Andrew Mulya" w:date="2021-06-26T23:19:00Z">
              <w:r w:rsidRPr="00063380">
                <w:rPr>
                  <w:rPrChange w:id="90" w:author="Andrew Mulya" w:date="2021-06-26T23:36:00Z">
                    <w:rPr>
                      <w:lang w:val="en-US"/>
                    </w:rPr>
                  </w:rPrChange>
                </w:rPr>
                <w:t>api_customer_info()</w:t>
              </w:r>
            </w:ins>
          </w:p>
        </w:tc>
        <w:tc>
          <w:tcPr>
            <w:tcW w:w="6533" w:type="dxa"/>
            <w:tcPrChange w:id="91" w:author="Andrew Mulya" w:date="2021-06-26T23:20:00Z">
              <w:tcPr>
                <w:tcW w:w="3226" w:type="dxa"/>
              </w:tcPr>
            </w:tcPrChange>
          </w:tcPr>
          <w:p w14:paraId="12CA9CAF" w14:textId="507C3F61" w:rsidR="006C5CE7" w:rsidRPr="00063380" w:rsidRDefault="00D96918">
            <w:pPr>
              <w:pStyle w:val="TableBody"/>
              <w:rPr>
                <w:rPrChange w:id="92" w:author="Andrew Mulya" w:date="2021-06-26T23:36:00Z">
                  <w:rPr>
                    <w:lang w:val="en-US"/>
                  </w:rPr>
                </w:rPrChange>
              </w:rPr>
              <w:pPrChange w:id="93" w:author="Andrew Mulya" w:date="2021-06-26T23:36:00Z">
                <w:pPr>
                  <w:pStyle w:val="TableBody"/>
                  <w:ind w:firstLine="0"/>
                </w:pPr>
              </w:pPrChange>
            </w:pPr>
            <w:proofErr w:type="spellStart"/>
            <w:ins w:id="94" w:author="Andrew Mulya" w:date="2021-06-27T00:06:00Z">
              <w:r>
                <w:rPr>
                  <w:lang w:val="en-US"/>
                </w:rPr>
                <w:t>Fungsi</w:t>
              </w:r>
              <w:proofErr w:type="spellEnd"/>
              <w:r>
                <w:rPr>
                  <w:lang w:val="en-US"/>
                </w:rPr>
                <w:t xml:space="preserve"> </w:t>
              </w:r>
            </w:ins>
            <w:ins w:id="95" w:author="Andrew Mulya" w:date="2021-06-26T23:31:00Z">
              <w:r w:rsidR="00326298" w:rsidRPr="00063380">
                <w:rPr>
                  <w:rPrChange w:id="96" w:author="Andrew Mulya" w:date="2021-06-26T23:36:00Z">
                    <w:rPr>
                      <w:lang w:val="en-US"/>
                    </w:rPr>
                  </w:rPrChange>
                </w:rPr>
                <w:t xml:space="preserve">API yang digunakan untuk mengirimkan informasi seorang </w:t>
              </w:r>
              <w:r w:rsidR="00326298" w:rsidRPr="00063380">
                <w:rPr>
                  <w:rPrChange w:id="97" w:author="Andrew Mulya" w:date="2021-06-26T23:36:00Z">
                    <w:rPr>
                      <w:i/>
                      <w:iCs/>
                      <w:lang w:val="en-US"/>
                    </w:rPr>
                  </w:rPrChange>
                </w:rPr>
                <w:t>customer</w:t>
              </w:r>
              <w:r w:rsidR="00326298" w:rsidRPr="00063380">
                <w:rPr>
                  <w:rPrChange w:id="98" w:author="Andrew Mulya" w:date="2021-06-26T23:36:00Z">
                    <w:rPr>
                      <w:lang w:val="en-US"/>
                    </w:rPr>
                  </w:rPrChange>
                </w:rPr>
                <w:t xml:space="preserve"> ketika modal </w:t>
              </w:r>
              <w:r w:rsidR="00326298" w:rsidRPr="00063380">
                <w:rPr>
                  <w:rPrChange w:id="99" w:author="Andrew Mulya" w:date="2021-06-26T23:36:00Z">
                    <w:rPr>
                      <w:i/>
                      <w:iCs/>
                      <w:lang w:val="en-US"/>
                    </w:rPr>
                  </w:rPrChange>
                </w:rPr>
                <w:t xml:space="preserve">edit customer </w:t>
              </w:r>
              <w:r w:rsidR="00326298" w:rsidRPr="00063380">
                <w:rPr>
                  <w:rPrChange w:id="100" w:author="Andrew Mulya" w:date="2021-06-26T23:36:00Z">
                    <w:rPr>
                      <w:lang w:val="en-US"/>
                    </w:rPr>
                  </w:rPrChange>
                </w:rPr>
                <w:t>ditekan.</w:t>
              </w:r>
            </w:ins>
          </w:p>
        </w:tc>
      </w:tr>
      <w:tr w:rsidR="006C5CE7" w14:paraId="3DE6E0F2" w14:textId="77777777" w:rsidTr="006C5CE7">
        <w:trPr>
          <w:ins w:id="101" w:author="Andrew Mulya" w:date="2021-06-26T23:19:00Z"/>
        </w:trPr>
        <w:tc>
          <w:tcPr>
            <w:tcW w:w="625" w:type="dxa"/>
            <w:tcPrChange w:id="102" w:author="Andrew Mulya" w:date="2021-06-26T23:20:00Z">
              <w:tcPr>
                <w:tcW w:w="625" w:type="dxa"/>
              </w:tcPr>
            </w:tcPrChange>
          </w:tcPr>
          <w:p w14:paraId="0ED88FAA" w14:textId="5D507B34" w:rsidR="006C5CE7" w:rsidRPr="00063380" w:rsidRDefault="006C5CE7">
            <w:pPr>
              <w:pStyle w:val="TableBody"/>
              <w:jc w:val="center"/>
              <w:rPr>
                <w:ins w:id="103" w:author="Andrew Mulya" w:date="2021-06-26T23:19:00Z"/>
                <w:rPrChange w:id="104" w:author="Andrew Mulya" w:date="2021-06-26T23:36:00Z">
                  <w:rPr>
                    <w:ins w:id="105" w:author="Andrew Mulya" w:date="2021-06-26T23:19:00Z"/>
                    <w:lang w:val="en-US"/>
                  </w:rPr>
                </w:rPrChange>
              </w:rPr>
              <w:pPrChange w:id="106" w:author="Andrew Mulya" w:date="2021-06-26T23:47:00Z">
                <w:pPr>
                  <w:pStyle w:val="TableBody"/>
                  <w:ind w:firstLine="0"/>
                </w:pPr>
              </w:pPrChange>
            </w:pPr>
            <w:ins w:id="107" w:author="Andrew Mulya" w:date="2021-06-26T23:19:00Z">
              <w:r w:rsidRPr="00063380">
                <w:rPr>
                  <w:rPrChange w:id="108" w:author="Andrew Mulya" w:date="2021-06-26T23:36:00Z">
                    <w:rPr>
                      <w:lang w:val="en-US"/>
                    </w:rPr>
                  </w:rPrChange>
                </w:rPr>
                <w:t>4</w:t>
              </w:r>
            </w:ins>
          </w:p>
        </w:tc>
        <w:tc>
          <w:tcPr>
            <w:tcW w:w="2520" w:type="dxa"/>
            <w:tcPrChange w:id="109" w:author="Andrew Mulya" w:date="2021-06-26T23:20:00Z">
              <w:tcPr>
                <w:tcW w:w="5827" w:type="dxa"/>
              </w:tcPr>
            </w:tcPrChange>
          </w:tcPr>
          <w:p w14:paraId="250C3165" w14:textId="03B2C578" w:rsidR="006C5CE7" w:rsidRPr="00063380" w:rsidRDefault="006C5CE7">
            <w:pPr>
              <w:pStyle w:val="TableBody"/>
              <w:rPr>
                <w:ins w:id="110" w:author="Andrew Mulya" w:date="2021-06-26T23:19:00Z"/>
                <w:rPrChange w:id="111" w:author="Andrew Mulya" w:date="2021-06-26T23:36:00Z">
                  <w:rPr>
                    <w:ins w:id="112" w:author="Andrew Mulya" w:date="2021-06-26T23:19:00Z"/>
                    <w:lang w:val="en-US"/>
                  </w:rPr>
                </w:rPrChange>
              </w:rPr>
              <w:pPrChange w:id="113" w:author="Andrew Mulya" w:date="2021-06-26T23:36:00Z">
                <w:pPr>
                  <w:pStyle w:val="TableBody"/>
                  <w:ind w:firstLine="0"/>
                </w:pPr>
              </w:pPrChange>
            </w:pPr>
            <w:ins w:id="114" w:author="Andrew Mulya" w:date="2021-06-26T23:20:00Z">
              <w:r w:rsidRPr="00063380">
                <w:rPr>
                  <w:rPrChange w:id="115" w:author="Andrew Mulya" w:date="2021-06-26T23:36:00Z">
                    <w:rPr>
                      <w:lang w:val="en-US"/>
                    </w:rPr>
                  </w:rPrChange>
                </w:rPr>
                <w:t>add()</w:t>
              </w:r>
            </w:ins>
          </w:p>
        </w:tc>
        <w:tc>
          <w:tcPr>
            <w:tcW w:w="6533" w:type="dxa"/>
            <w:tcPrChange w:id="116" w:author="Andrew Mulya" w:date="2021-06-26T23:20:00Z">
              <w:tcPr>
                <w:tcW w:w="3226" w:type="dxa"/>
              </w:tcPr>
            </w:tcPrChange>
          </w:tcPr>
          <w:p w14:paraId="5FCFB1DA" w14:textId="1A856A7B" w:rsidR="006C5CE7" w:rsidRPr="00063380" w:rsidRDefault="00326298">
            <w:pPr>
              <w:pStyle w:val="TableBody"/>
              <w:rPr>
                <w:ins w:id="117" w:author="Andrew Mulya" w:date="2021-06-26T23:19:00Z"/>
                <w:rPrChange w:id="118" w:author="Andrew Mulya" w:date="2021-06-26T23:36:00Z">
                  <w:rPr>
                    <w:ins w:id="119" w:author="Andrew Mulya" w:date="2021-06-26T23:19:00Z"/>
                    <w:lang w:val="en-US"/>
                  </w:rPr>
                </w:rPrChange>
              </w:rPr>
              <w:pPrChange w:id="120" w:author="Andrew Mulya" w:date="2021-06-26T23:36:00Z">
                <w:pPr>
                  <w:pStyle w:val="TableBody"/>
                  <w:ind w:firstLine="0"/>
                </w:pPr>
              </w:pPrChange>
            </w:pPr>
            <w:ins w:id="121" w:author="Andrew Mulya" w:date="2021-06-26T23:33:00Z">
              <w:r w:rsidRPr="00063380">
                <w:rPr>
                  <w:rPrChange w:id="122" w:author="Andrew Mulya" w:date="2021-06-26T23:36:00Z">
                    <w:rPr>
                      <w:lang w:val="en-US"/>
                    </w:rPr>
                  </w:rPrChange>
                </w:rPr>
                <w:t xml:space="preserve">Menyimpan data </w:t>
              </w:r>
            </w:ins>
            <w:ins w:id="123" w:author="Andrew Mulya" w:date="2021-06-26T23:34:00Z">
              <w:r w:rsidRPr="00063380">
                <w:rPr>
                  <w:rPrChange w:id="124" w:author="Andrew Mulya" w:date="2021-06-26T23:36:00Z">
                    <w:rPr>
                      <w:i/>
                      <w:iCs/>
                      <w:lang w:val="en-US"/>
                    </w:rPr>
                  </w:rPrChange>
                </w:rPr>
                <w:t xml:space="preserve">customer </w:t>
              </w:r>
              <w:r w:rsidRPr="00063380">
                <w:rPr>
                  <w:rPrChange w:id="125" w:author="Andrew Mulya" w:date="2021-06-26T23:36:00Z">
                    <w:rPr>
                      <w:lang w:val="en-US"/>
                    </w:rPr>
                  </w:rPrChange>
                </w:rPr>
                <w:t>baru ke dalam database</w:t>
              </w:r>
            </w:ins>
            <w:ins w:id="126" w:author="Andrew Mulya" w:date="2021-06-26T23:35:00Z">
              <w:r w:rsidRPr="00063380">
                <w:rPr>
                  <w:rPrChange w:id="127" w:author="Andrew Mulya" w:date="2021-06-26T23:36:00Z">
                    <w:rPr>
                      <w:lang w:val="en-US"/>
                    </w:rPr>
                  </w:rPrChange>
                </w:rPr>
                <w:t>.</w:t>
              </w:r>
            </w:ins>
          </w:p>
        </w:tc>
      </w:tr>
      <w:tr w:rsidR="006C5CE7" w14:paraId="14C1C8FE" w14:textId="77777777" w:rsidTr="006C5CE7">
        <w:tc>
          <w:tcPr>
            <w:tcW w:w="625" w:type="dxa"/>
            <w:tcPrChange w:id="128" w:author="Andrew Mulya" w:date="2021-06-26T23:20:00Z">
              <w:tcPr>
                <w:tcW w:w="625" w:type="dxa"/>
              </w:tcPr>
            </w:tcPrChange>
          </w:tcPr>
          <w:p w14:paraId="79DAD6CE" w14:textId="7983B620" w:rsidR="006C5CE7" w:rsidRPr="00063380" w:rsidRDefault="006C5CE7">
            <w:pPr>
              <w:pStyle w:val="TableBody"/>
              <w:jc w:val="center"/>
              <w:rPr>
                <w:rPrChange w:id="129" w:author="Andrew Mulya" w:date="2021-06-26T23:36:00Z">
                  <w:rPr>
                    <w:lang w:val="en-US"/>
                  </w:rPr>
                </w:rPrChange>
              </w:rPr>
              <w:pPrChange w:id="130" w:author="Andrew Mulya" w:date="2021-06-26T23:47:00Z">
                <w:pPr>
                  <w:pStyle w:val="TableBody"/>
                  <w:ind w:firstLine="0"/>
                </w:pPr>
              </w:pPrChange>
            </w:pPr>
            <w:ins w:id="131" w:author="Andrew Mulya" w:date="2021-06-26T23:19:00Z">
              <w:r w:rsidRPr="00063380">
                <w:rPr>
                  <w:rPrChange w:id="132" w:author="Andrew Mulya" w:date="2021-06-26T23:36:00Z">
                    <w:rPr>
                      <w:lang w:val="en-US"/>
                    </w:rPr>
                  </w:rPrChange>
                </w:rPr>
                <w:t>5</w:t>
              </w:r>
            </w:ins>
          </w:p>
        </w:tc>
        <w:tc>
          <w:tcPr>
            <w:tcW w:w="2520" w:type="dxa"/>
            <w:tcPrChange w:id="133" w:author="Andrew Mulya" w:date="2021-06-26T23:20:00Z">
              <w:tcPr>
                <w:tcW w:w="5827" w:type="dxa"/>
              </w:tcPr>
            </w:tcPrChange>
          </w:tcPr>
          <w:p w14:paraId="5B6F96E5" w14:textId="247E47E8" w:rsidR="006C5CE7" w:rsidRPr="00063380" w:rsidRDefault="006C5CE7">
            <w:pPr>
              <w:pStyle w:val="TableBody"/>
              <w:rPr>
                <w:rPrChange w:id="134" w:author="Andrew Mulya" w:date="2021-06-26T23:36:00Z">
                  <w:rPr>
                    <w:lang w:val="en-US"/>
                  </w:rPr>
                </w:rPrChange>
              </w:rPr>
              <w:pPrChange w:id="135" w:author="Andrew Mulya" w:date="2021-06-26T23:36:00Z">
                <w:pPr>
                  <w:pStyle w:val="TableBody"/>
                  <w:ind w:firstLine="0"/>
                </w:pPr>
              </w:pPrChange>
            </w:pPr>
            <w:ins w:id="136" w:author="Andrew Mulya" w:date="2021-06-26T23:19:00Z">
              <w:r w:rsidRPr="00063380">
                <w:rPr>
                  <w:rPrChange w:id="137" w:author="Andrew Mulya" w:date="2021-06-26T23:36:00Z">
                    <w:rPr>
                      <w:lang w:val="en-US"/>
                    </w:rPr>
                  </w:rPrChange>
                </w:rPr>
                <w:t>edit()</w:t>
              </w:r>
            </w:ins>
          </w:p>
        </w:tc>
        <w:tc>
          <w:tcPr>
            <w:tcW w:w="6533" w:type="dxa"/>
            <w:tcPrChange w:id="138" w:author="Andrew Mulya" w:date="2021-06-26T23:20:00Z">
              <w:tcPr>
                <w:tcW w:w="3226" w:type="dxa"/>
              </w:tcPr>
            </w:tcPrChange>
          </w:tcPr>
          <w:p w14:paraId="62FCBBE9" w14:textId="4D964FEF" w:rsidR="006C5CE7" w:rsidRPr="00063380" w:rsidRDefault="00326298">
            <w:pPr>
              <w:pStyle w:val="TableBody"/>
              <w:rPr>
                <w:rPrChange w:id="139" w:author="Andrew Mulya" w:date="2021-06-26T23:36:00Z">
                  <w:rPr>
                    <w:lang w:val="en-US"/>
                  </w:rPr>
                </w:rPrChange>
              </w:rPr>
              <w:pPrChange w:id="140" w:author="Andrew Mulya" w:date="2021-06-26T23:36:00Z">
                <w:pPr>
                  <w:pStyle w:val="TableBody"/>
                  <w:ind w:firstLine="0"/>
                </w:pPr>
              </w:pPrChange>
            </w:pPr>
            <w:ins w:id="141" w:author="Andrew Mulya" w:date="2021-06-26T23:34:00Z">
              <w:r w:rsidRPr="00063380">
                <w:rPr>
                  <w:rPrChange w:id="142" w:author="Andrew Mulya" w:date="2021-06-26T23:36:00Z">
                    <w:rPr>
                      <w:lang w:val="en-US"/>
                    </w:rPr>
                  </w:rPrChange>
                </w:rPr>
                <w:t xml:space="preserve">Menyimpan perubahan data </w:t>
              </w:r>
              <w:r w:rsidRPr="00063380">
                <w:rPr>
                  <w:rPrChange w:id="143" w:author="Andrew Mulya" w:date="2021-06-26T23:36:00Z">
                    <w:rPr>
                      <w:i/>
                      <w:iCs/>
                      <w:lang w:val="en-US"/>
                    </w:rPr>
                  </w:rPrChange>
                </w:rPr>
                <w:t xml:space="preserve">customer </w:t>
              </w:r>
              <w:r w:rsidRPr="00063380">
                <w:rPr>
                  <w:rPrChange w:id="144" w:author="Andrew Mulya" w:date="2021-06-26T23:36:00Z">
                    <w:rPr>
                      <w:lang w:val="en-US"/>
                    </w:rPr>
                  </w:rPrChange>
                </w:rPr>
                <w:t>ke dalam database</w:t>
              </w:r>
            </w:ins>
            <w:ins w:id="145" w:author="Andrew Mulya" w:date="2021-06-26T23:35:00Z">
              <w:r w:rsidRPr="00063380">
                <w:rPr>
                  <w:rPrChange w:id="146" w:author="Andrew Mulya" w:date="2021-06-26T23:36:00Z">
                    <w:rPr>
                      <w:lang w:val="en-US"/>
                    </w:rPr>
                  </w:rPrChange>
                </w:rPr>
                <w:t>.</w:t>
              </w:r>
            </w:ins>
          </w:p>
        </w:tc>
      </w:tr>
      <w:tr w:rsidR="006C5CE7" w14:paraId="3D802DD6" w14:textId="77777777" w:rsidTr="006C5CE7">
        <w:tc>
          <w:tcPr>
            <w:tcW w:w="625" w:type="dxa"/>
            <w:tcPrChange w:id="147" w:author="Andrew Mulya" w:date="2021-06-26T23:20:00Z">
              <w:tcPr>
                <w:tcW w:w="625" w:type="dxa"/>
              </w:tcPr>
            </w:tcPrChange>
          </w:tcPr>
          <w:p w14:paraId="6948689A" w14:textId="00E9E5AB" w:rsidR="006C5CE7" w:rsidRPr="00063380" w:rsidRDefault="006C5CE7">
            <w:pPr>
              <w:pStyle w:val="TableBody"/>
              <w:jc w:val="center"/>
              <w:rPr>
                <w:rPrChange w:id="148" w:author="Andrew Mulya" w:date="2021-06-26T23:36:00Z">
                  <w:rPr>
                    <w:lang w:val="en-US"/>
                  </w:rPr>
                </w:rPrChange>
              </w:rPr>
              <w:pPrChange w:id="149" w:author="Andrew Mulya" w:date="2021-06-26T23:47:00Z">
                <w:pPr>
                  <w:pStyle w:val="TableBody"/>
                  <w:ind w:firstLine="0"/>
                </w:pPr>
              </w:pPrChange>
            </w:pPr>
            <w:ins w:id="150" w:author="Andrew Mulya" w:date="2021-06-26T23:20:00Z">
              <w:r w:rsidRPr="00063380">
                <w:rPr>
                  <w:rPrChange w:id="151" w:author="Andrew Mulya" w:date="2021-06-26T23:36:00Z">
                    <w:rPr>
                      <w:lang w:val="en-US"/>
                    </w:rPr>
                  </w:rPrChange>
                </w:rPr>
                <w:t>6</w:t>
              </w:r>
            </w:ins>
          </w:p>
        </w:tc>
        <w:tc>
          <w:tcPr>
            <w:tcW w:w="2520" w:type="dxa"/>
            <w:tcPrChange w:id="152" w:author="Andrew Mulya" w:date="2021-06-26T23:20:00Z">
              <w:tcPr>
                <w:tcW w:w="5827" w:type="dxa"/>
              </w:tcPr>
            </w:tcPrChange>
          </w:tcPr>
          <w:p w14:paraId="19E1BBDB" w14:textId="1276768E" w:rsidR="006C5CE7" w:rsidRPr="00063380" w:rsidRDefault="006C5CE7">
            <w:pPr>
              <w:pStyle w:val="TableBody"/>
              <w:rPr>
                <w:rPrChange w:id="153" w:author="Andrew Mulya" w:date="2021-06-26T23:36:00Z">
                  <w:rPr>
                    <w:lang w:val="en-US"/>
                  </w:rPr>
                </w:rPrChange>
              </w:rPr>
              <w:pPrChange w:id="154" w:author="Andrew Mulya" w:date="2021-06-26T23:36:00Z">
                <w:pPr>
                  <w:pStyle w:val="TableBody"/>
                  <w:ind w:firstLine="0"/>
                </w:pPr>
              </w:pPrChange>
            </w:pPr>
            <w:ins w:id="155" w:author="Andrew Mulya" w:date="2021-06-26T23:19:00Z">
              <w:r w:rsidRPr="00063380">
                <w:rPr>
                  <w:rPrChange w:id="156" w:author="Andrew Mulya" w:date="2021-06-26T23:36:00Z">
                    <w:rPr>
                      <w:lang w:val="en-US"/>
                    </w:rPr>
                  </w:rPrChange>
                </w:rPr>
                <w:t>delete()</w:t>
              </w:r>
            </w:ins>
          </w:p>
        </w:tc>
        <w:tc>
          <w:tcPr>
            <w:tcW w:w="6533" w:type="dxa"/>
            <w:tcPrChange w:id="157" w:author="Andrew Mulya" w:date="2021-06-26T23:20:00Z">
              <w:tcPr>
                <w:tcW w:w="3226" w:type="dxa"/>
              </w:tcPr>
            </w:tcPrChange>
          </w:tcPr>
          <w:p w14:paraId="03F08738" w14:textId="1178425B" w:rsidR="006C5CE7" w:rsidRPr="00063380" w:rsidRDefault="00326298">
            <w:pPr>
              <w:pStyle w:val="TableBody"/>
              <w:rPr>
                <w:rPrChange w:id="158" w:author="Andrew Mulya" w:date="2021-06-26T23:36:00Z">
                  <w:rPr>
                    <w:lang w:val="en-US"/>
                  </w:rPr>
                </w:rPrChange>
              </w:rPr>
              <w:pPrChange w:id="159" w:author="Andrew Mulya" w:date="2021-06-26T23:36:00Z">
                <w:pPr>
                  <w:pStyle w:val="TableBody"/>
                  <w:ind w:firstLine="0"/>
                </w:pPr>
              </w:pPrChange>
            </w:pPr>
            <w:ins w:id="160" w:author="Andrew Mulya" w:date="2021-06-26T23:35:00Z">
              <w:r w:rsidRPr="00063380">
                <w:rPr>
                  <w:rPrChange w:id="161" w:author="Andrew Mulya" w:date="2021-06-26T23:36:00Z">
                    <w:rPr>
                      <w:lang w:val="en-US"/>
                    </w:rPr>
                  </w:rPrChange>
                </w:rPr>
                <w:t xml:space="preserve">Menghapus seorang </w:t>
              </w:r>
              <w:r w:rsidRPr="00063380">
                <w:rPr>
                  <w:rPrChange w:id="162" w:author="Andrew Mulya" w:date="2021-06-26T23:36:00Z">
                    <w:rPr>
                      <w:i/>
                      <w:iCs/>
                      <w:lang w:val="en-US"/>
                    </w:rPr>
                  </w:rPrChange>
                </w:rPr>
                <w:t xml:space="preserve">customer </w:t>
              </w:r>
              <w:r w:rsidRPr="00063380">
                <w:rPr>
                  <w:rPrChange w:id="163" w:author="Andrew Mulya" w:date="2021-06-26T23:36:00Z">
                    <w:rPr>
                      <w:lang w:val="en-US"/>
                    </w:rPr>
                  </w:rPrChange>
                </w:rPr>
                <w:t>dari database.</w:t>
              </w:r>
            </w:ins>
          </w:p>
        </w:tc>
      </w:tr>
      <w:tr w:rsidR="006C5CE7" w14:paraId="258EE563" w14:textId="77777777" w:rsidTr="006C5CE7">
        <w:tc>
          <w:tcPr>
            <w:tcW w:w="625" w:type="dxa"/>
            <w:tcPrChange w:id="164" w:author="Andrew Mulya" w:date="2021-06-26T23:20:00Z">
              <w:tcPr>
                <w:tcW w:w="625" w:type="dxa"/>
              </w:tcPr>
            </w:tcPrChange>
          </w:tcPr>
          <w:p w14:paraId="796B30F2" w14:textId="68F254EF" w:rsidR="006C5CE7" w:rsidRPr="00063380" w:rsidRDefault="006C5CE7">
            <w:pPr>
              <w:pStyle w:val="TableBody"/>
              <w:jc w:val="center"/>
              <w:rPr>
                <w:rPrChange w:id="165" w:author="Andrew Mulya" w:date="2021-06-26T23:36:00Z">
                  <w:rPr>
                    <w:lang w:val="en-US"/>
                  </w:rPr>
                </w:rPrChange>
              </w:rPr>
              <w:pPrChange w:id="166" w:author="Andrew Mulya" w:date="2021-06-26T23:47:00Z">
                <w:pPr>
                  <w:pStyle w:val="TableBody"/>
                  <w:ind w:firstLine="0"/>
                </w:pPr>
              </w:pPrChange>
            </w:pPr>
            <w:ins w:id="167" w:author="Andrew Mulya" w:date="2021-06-26T23:20:00Z">
              <w:r w:rsidRPr="00063380">
                <w:rPr>
                  <w:rPrChange w:id="168" w:author="Andrew Mulya" w:date="2021-06-26T23:36:00Z">
                    <w:rPr>
                      <w:lang w:val="en-US"/>
                    </w:rPr>
                  </w:rPrChange>
                </w:rPr>
                <w:t>7</w:t>
              </w:r>
            </w:ins>
          </w:p>
        </w:tc>
        <w:tc>
          <w:tcPr>
            <w:tcW w:w="2520" w:type="dxa"/>
            <w:tcPrChange w:id="169" w:author="Andrew Mulya" w:date="2021-06-26T23:20:00Z">
              <w:tcPr>
                <w:tcW w:w="5827" w:type="dxa"/>
              </w:tcPr>
            </w:tcPrChange>
          </w:tcPr>
          <w:p w14:paraId="2041BBB0" w14:textId="7FEAF251" w:rsidR="006C5CE7" w:rsidRPr="00063380" w:rsidRDefault="006C5CE7">
            <w:pPr>
              <w:pStyle w:val="TableBody"/>
              <w:rPr>
                <w:rPrChange w:id="170" w:author="Andrew Mulya" w:date="2021-06-26T23:36:00Z">
                  <w:rPr>
                    <w:lang w:val="en-US"/>
                  </w:rPr>
                </w:rPrChange>
              </w:rPr>
              <w:pPrChange w:id="171" w:author="Andrew Mulya" w:date="2021-06-26T23:36:00Z">
                <w:pPr>
                  <w:pStyle w:val="TableBody"/>
                  <w:ind w:firstLine="0"/>
                </w:pPr>
              </w:pPrChange>
            </w:pPr>
            <w:ins w:id="172" w:author="Andrew Mulya" w:date="2021-06-26T23:20:00Z">
              <w:r w:rsidRPr="00063380">
                <w:rPr>
                  <w:rPrChange w:id="173" w:author="Andrew Mulya" w:date="2021-06-26T23:36:00Z">
                    <w:rPr>
                      <w:lang w:val="en-US"/>
                    </w:rPr>
                  </w:rPrChange>
                </w:rPr>
                <w:t>edit_discount()</w:t>
              </w:r>
            </w:ins>
          </w:p>
        </w:tc>
        <w:tc>
          <w:tcPr>
            <w:tcW w:w="6533" w:type="dxa"/>
            <w:tcPrChange w:id="174" w:author="Andrew Mulya" w:date="2021-06-26T23:20:00Z">
              <w:tcPr>
                <w:tcW w:w="3226" w:type="dxa"/>
              </w:tcPr>
            </w:tcPrChange>
          </w:tcPr>
          <w:p w14:paraId="14CA0783" w14:textId="4C4B9D04" w:rsidR="006C5CE7" w:rsidRPr="00063380" w:rsidRDefault="00326298">
            <w:pPr>
              <w:pStyle w:val="TableBody"/>
              <w:rPr>
                <w:rPrChange w:id="175" w:author="Andrew Mulya" w:date="2021-06-26T23:36:00Z">
                  <w:rPr>
                    <w:lang w:val="en-US"/>
                  </w:rPr>
                </w:rPrChange>
              </w:rPr>
              <w:pPrChange w:id="176" w:author="Andrew Mulya" w:date="2021-06-26T23:36:00Z">
                <w:pPr>
                  <w:pStyle w:val="TableBody"/>
                  <w:ind w:firstLine="0"/>
                </w:pPr>
              </w:pPrChange>
            </w:pPr>
            <w:ins w:id="177" w:author="Andrew Mulya" w:date="2021-06-26T23:35:00Z">
              <w:r w:rsidRPr="00063380">
                <w:rPr>
                  <w:rPrChange w:id="178" w:author="Andrew Mulya" w:date="2021-06-26T23:36:00Z">
                    <w:rPr>
                      <w:lang w:val="en-US"/>
                    </w:rPr>
                  </w:rPrChange>
                </w:rPr>
                <w:t>Men</w:t>
              </w:r>
              <w:r w:rsidR="00063380" w:rsidRPr="00063380">
                <w:rPr>
                  <w:rPrChange w:id="179" w:author="Andrew Mulya" w:date="2021-06-26T23:36:00Z">
                    <w:rPr>
                      <w:lang w:val="en-US"/>
                    </w:rPr>
                  </w:rPrChange>
                </w:rPr>
                <w:t xml:space="preserve">yimpan perubahan diskon yang diperoleh dari jenis </w:t>
              </w:r>
              <w:r w:rsidR="00063380" w:rsidRPr="00063380">
                <w:rPr>
                  <w:rPrChange w:id="180" w:author="Andrew Mulya" w:date="2021-06-26T23:36:00Z">
                    <w:rPr>
                      <w:i/>
                      <w:iCs/>
                      <w:lang w:val="en-US"/>
                    </w:rPr>
                  </w:rPrChange>
                </w:rPr>
                <w:t>customer</w:t>
              </w:r>
              <w:r w:rsidR="00063380" w:rsidRPr="00063380">
                <w:rPr>
                  <w:rPrChange w:id="181" w:author="Andrew Mulya" w:date="2021-06-26T23:36:00Z">
                    <w:rPr>
                      <w:lang w:val="en-US"/>
                    </w:rPr>
                  </w:rPrChange>
                </w:rPr>
                <w:t>.</w:t>
              </w:r>
            </w:ins>
          </w:p>
        </w:tc>
      </w:tr>
      <w:tr w:rsidR="006C5CE7" w:rsidDel="006C5CE7" w14:paraId="3F5BCEC7" w14:textId="09928439" w:rsidTr="006C5CE7">
        <w:trPr>
          <w:del w:id="182" w:author="Andrew Mulya" w:date="2021-06-26T23:20:00Z"/>
        </w:trPr>
        <w:tc>
          <w:tcPr>
            <w:tcW w:w="625" w:type="dxa"/>
            <w:tcPrChange w:id="183" w:author="Andrew Mulya" w:date="2021-06-26T23:20:00Z">
              <w:tcPr>
                <w:tcW w:w="625" w:type="dxa"/>
              </w:tcPr>
            </w:tcPrChange>
          </w:tcPr>
          <w:p w14:paraId="7602D4AA" w14:textId="33478411" w:rsidR="006C5CE7" w:rsidDel="006C5CE7" w:rsidRDefault="006C5CE7" w:rsidP="006C5CE7">
            <w:pPr>
              <w:pStyle w:val="TableBody"/>
              <w:ind w:firstLine="0"/>
              <w:rPr>
                <w:del w:id="184" w:author="Andrew Mulya" w:date="2021-06-26T23:20:00Z"/>
                <w:lang w:val="en-US"/>
              </w:rPr>
            </w:pPr>
          </w:p>
        </w:tc>
        <w:tc>
          <w:tcPr>
            <w:tcW w:w="2520" w:type="dxa"/>
            <w:tcPrChange w:id="185" w:author="Andrew Mulya" w:date="2021-06-26T23:20:00Z">
              <w:tcPr>
                <w:tcW w:w="5827" w:type="dxa"/>
              </w:tcPr>
            </w:tcPrChange>
          </w:tcPr>
          <w:p w14:paraId="65A56575" w14:textId="59A23D17" w:rsidR="006C5CE7" w:rsidDel="006C5CE7" w:rsidRDefault="006C5CE7" w:rsidP="006C5CE7">
            <w:pPr>
              <w:pStyle w:val="TableBody"/>
              <w:ind w:firstLine="0"/>
              <w:rPr>
                <w:del w:id="186" w:author="Andrew Mulya" w:date="2021-06-26T23:20:00Z"/>
                <w:lang w:val="en-US"/>
              </w:rPr>
            </w:pPr>
          </w:p>
        </w:tc>
        <w:tc>
          <w:tcPr>
            <w:tcW w:w="6533" w:type="dxa"/>
            <w:tcPrChange w:id="187" w:author="Andrew Mulya" w:date="2021-06-26T23:20:00Z">
              <w:tcPr>
                <w:tcW w:w="3226" w:type="dxa"/>
              </w:tcPr>
            </w:tcPrChange>
          </w:tcPr>
          <w:p w14:paraId="15322255" w14:textId="400E8F0C" w:rsidR="006C5CE7" w:rsidDel="006C5CE7" w:rsidRDefault="006C5CE7" w:rsidP="006C5CE7">
            <w:pPr>
              <w:pStyle w:val="TableBody"/>
              <w:ind w:firstLine="0"/>
              <w:rPr>
                <w:del w:id="188" w:author="Andrew Mulya" w:date="2021-06-26T23:20:00Z"/>
                <w:lang w:val="en-US"/>
              </w:rPr>
            </w:pPr>
          </w:p>
        </w:tc>
      </w:tr>
    </w:tbl>
    <w:p w14:paraId="22657FD8" w14:textId="4DFA95C9" w:rsidR="006C5CE7" w:rsidRPr="006C5CE7" w:rsidRDefault="006C5CE7">
      <w:pPr>
        <w:pStyle w:val="TableHead"/>
        <w:rPr>
          <w:lang w:val="en-US"/>
        </w:rPr>
        <w:pPrChange w:id="189" w:author="Andrew Mulya" w:date="2021-06-26T23:35:00Z">
          <w:pPr>
            <w:pStyle w:val="TableBody"/>
          </w:pPr>
        </w:pPrChange>
      </w:pPr>
    </w:p>
    <w:p w14:paraId="45BDD2F0" w14:textId="0DC23A8F" w:rsidR="00D30B09" w:rsidRPr="00D30B09" w:rsidRDefault="00D30B09" w:rsidP="00D30B09">
      <w:pPr>
        <w:pStyle w:val="TableBody"/>
        <w:rPr>
          <w:lang w:val="en-US"/>
        </w:rPr>
      </w:pPr>
      <w:r>
        <w:rPr>
          <w:lang w:val="en-US"/>
        </w:rPr>
        <w:t xml:space="preserve"> </w:t>
      </w:r>
    </w:p>
    <w:tbl>
      <w:tblPr>
        <w:tblStyle w:val="TableGrid"/>
        <w:tblW w:w="0" w:type="auto"/>
        <w:tblLook w:val="04A0" w:firstRow="1" w:lastRow="0" w:firstColumn="1" w:lastColumn="0" w:noHBand="0" w:noVBand="1"/>
        <w:tblPrChange w:id="190" w:author="Andrew Mulya" w:date="2021-06-26T23:37:00Z">
          <w:tblPr>
            <w:tblStyle w:val="TableGrid"/>
            <w:tblW w:w="0" w:type="auto"/>
            <w:tblLook w:val="04A0" w:firstRow="1" w:lastRow="0" w:firstColumn="1" w:lastColumn="0" w:noHBand="0" w:noVBand="1"/>
          </w:tblPr>
        </w:tblPrChange>
      </w:tblPr>
      <w:tblGrid>
        <w:gridCol w:w="625"/>
        <w:gridCol w:w="2549"/>
        <w:gridCol w:w="6504"/>
        <w:tblGridChange w:id="191">
          <w:tblGrid>
            <w:gridCol w:w="3226"/>
            <w:gridCol w:w="3226"/>
            <w:gridCol w:w="3226"/>
          </w:tblGrid>
        </w:tblGridChange>
      </w:tblGrid>
      <w:tr w:rsidR="00063380" w14:paraId="0C1A7A10" w14:textId="77777777" w:rsidTr="00063380">
        <w:trPr>
          <w:ins w:id="192" w:author="Andrew Mulya" w:date="2021-06-26T23:36:00Z"/>
        </w:trPr>
        <w:tc>
          <w:tcPr>
            <w:tcW w:w="625" w:type="dxa"/>
            <w:tcPrChange w:id="193" w:author="Andrew Mulya" w:date="2021-06-26T23:37:00Z">
              <w:tcPr>
                <w:tcW w:w="3226" w:type="dxa"/>
              </w:tcPr>
            </w:tcPrChange>
          </w:tcPr>
          <w:p w14:paraId="39317304" w14:textId="52141A04" w:rsidR="00063380" w:rsidRPr="00063380" w:rsidRDefault="00063380">
            <w:pPr>
              <w:pStyle w:val="TableHead"/>
              <w:rPr>
                <w:ins w:id="194" w:author="Andrew Mulya" w:date="2021-06-26T23:36:00Z"/>
                <w:i/>
                <w:lang w:val="en-US"/>
                <w:rPrChange w:id="195" w:author="Andrew Mulya" w:date="2021-06-26T23:37:00Z">
                  <w:rPr>
                    <w:ins w:id="196" w:author="Andrew Mulya" w:date="2021-06-26T23:36:00Z"/>
                  </w:rPr>
                </w:rPrChange>
              </w:rPr>
              <w:pPrChange w:id="197" w:author="Andrew Mulya" w:date="2021-06-26T23:37:00Z">
                <w:pPr>
                  <w:ind w:firstLine="0"/>
                </w:pPr>
              </w:pPrChange>
            </w:pPr>
            <w:ins w:id="198" w:author="Andrew Mulya" w:date="2021-06-26T23:37:00Z">
              <w:r>
                <w:rPr>
                  <w:lang w:val="en-US"/>
                </w:rPr>
                <w:t>No.</w:t>
              </w:r>
            </w:ins>
          </w:p>
        </w:tc>
        <w:tc>
          <w:tcPr>
            <w:tcW w:w="2520" w:type="dxa"/>
            <w:tcPrChange w:id="199" w:author="Andrew Mulya" w:date="2021-06-26T23:37:00Z">
              <w:tcPr>
                <w:tcW w:w="3226" w:type="dxa"/>
              </w:tcPr>
            </w:tcPrChange>
          </w:tcPr>
          <w:p w14:paraId="39163D84" w14:textId="49FB5D3C" w:rsidR="00063380" w:rsidRDefault="00063380">
            <w:pPr>
              <w:pStyle w:val="TableHead"/>
              <w:rPr>
                <w:ins w:id="200" w:author="Andrew Mulya" w:date="2021-06-26T23:36:00Z"/>
              </w:rPr>
              <w:pPrChange w:id="201" w:author="Andrew Mulya" w:date="2021-06-26T23:37:00Z">
                <w:pPr>
                  <w:ind w:firstLine="0"/>
                </w:pPr>
              </w:pPrChange>
            </w:pPr>
            <w:ins w:id="202" w:author="Andrew Mulya" w:date="2021-06-26T23:37:00Z">
              <w:r w:rsidRPr="00580E97">
                <w:rPr>
                  <w:lang w:val="en-US"/>
                </w:rPr>
                <w:t xml:space="preserve">Nama </w:t>
              </w:r>
              <w:proofErr w:type="spellStart"/>
              <w:r w:rsidRPr="00580E97">
                <w:rPr>
                  <w:lang w:val="en-US"/>
                </w:rPr>
                <w:t>Fungsi</w:t>
              </w:r>
            </w:ins>
            <w:proofErr w:type="spellEnd"/>
          </w:p>
        </w:tc>
        <w:tc>
          <w:tcPr>
            <w:tcW w:w="6533" w:type="dxa"/>
            <w:tcPrChange w:id="203" w:author="Andrew Mulya" w:date="2021-06-26T23:37:00Z">
              <w:tcPr>
                <w:tcW w:w="3226" w:type="dxa"/>
              </w:tcPr>
            </w:tcPrChange>
          </w:tcPr>
          <w:p w14:paraId="2542BB5C" w14:textId="4B349CBD" w:rsidR="00063380" w:rsidRDefault="00063380">
            <w:pPr>
              <w:pStyle w:val="TableHead"/>
              <w:rPr>
                <w:ins w:id="204" w:author="Andrew Mulya" w:date="2021-06-26T23:36:00Z"/>
              </w:rPr>
              <w:pPrChange w:id="205" w:author="Andrew Mulya" w:date="2021-06-26T23:37:00Z">
                <w:pPr>
                  <w:ind w:firstLine="0"/>
                </w:pPr>
              </w:pPrChange>
            </w:pPr>
            <w:proofErr w:type="spellStart"/>
            <w:ins w:id="206" w:author="Andrew Mulya" w:date="2021-06-26T23:37:00Z">
              <w:r w:rsidRPr="00580E97">
                <w:rPr>
                  <w:lang w:val="en-US"/>
                </w:rPr>
                <w:t>Keterangan</w:t>
              </w:r>
            </w:ins>
            <w:proofErr w:type="spellEnd"/>
          </w:p>
        </w:tc>
      </w:tr>
      <w:tr w:rsidR="00063380" w14:paraId="07D4AFF5" w14:textId="77777777" w:rsidTr="00063380">
        <w:trPr>
          <w:ins w:id="207" w:author="Andrew Mulya" w:date="2021-06-26T23:36:00Z"/>
        </w:trPr>
        <w:tc>
          <w:tcPr>
            <w:tcW w:w="625" w:type="dxa"/>
            <w:tcPrChange w:id="208" w:author="Andrew Mulya" w:date="2021-06-26T23:37:00Z">
              <w:tcPr>
                <w:tcW w:w="3226" w:type="dxa"/>
              </w:tcPr>
            </w:tcPrChange>
          </w:tcPr>
          <w:p w14:paraId="6EC96FC8" w14:textId="3C6DE59D" w:rsidR="00063380" w:rsidRPr="00063380" w:rsidRDefault="00063380">
            <w:pPr>
              <w:ind w:firstLine="0"/>
              <w:jc w:val="center"/>
              <w:rPr>
                <w:ins w:id="209" w:author="Andrew Mulya" w:date="2021-06-26T23:36:00Z"/>
                <w:lang w:val="en-US"/>
                <w:rPrChange w:id="210" w:author="Andrew Mulya" w:date="2021-06-26T23:37:00Z">
                  <w:rPr>
                    <w:ins w:id="211" w:author="Andrew Mulya" w:date="2021-06-26T23:36:00Z"/>
                  </w:rPr>
                </w:rPrChange>
              </w:rPr>
              <w:pPrChange w:id="212" w:author="Andrew Mulya" w:date="2021-06-26T23:47:00Z">
                <w:pPr>
                  <w:ind w:firstLine="0"/>
                </w:pPr>
              </w:pPrChange>
            </w:pPr>
            <w:ins w:id="213" w:author="Andrew Mulya" w:date="2021-06-26T23:37:00Z">
              <w:r>
                <w:rPr>
                  <w:lang w:val="en-US"/>
                </w:rPr>
                <w:t>1</w:t>
              </w:r>
            </w:ins>
          </w:p>
        </w:tc>
        <w:tc>
          <w:tcPr>
            <w:tcW w:w="2520" w:type="dxa"/>
            <w:tcPrChange w:id="214" w:author="Andrew Mulya" w:date="2021-06-26T23:37:00Z">
              <w:tcPr>
                <w:tcW w:w="3226" w:type="dxa"/>
              </w:tcPr>
            </w:tcPrChange>
          </w:tcPr>
          <w:p w14:paraId="40D23FCC" w14:textId="4EC8246D" w:rsidR="00063380" w:rsidRPr="00063380" w:rsidRDefault="00063380" w:rsidP="00063380">
            <w:pPr>
              <w:ind w:firstLine="0"/>
              <w:rPr>
                <w:ins w:id="215" w:author="Andrew Mulya" w:date="2021-06-26T23:36:00Z"/>
                <w:lang w:val="en-US"/>
                <w:rPrChange w:id="216" w:author="Andrew Mulya" w:date="2021-06-26T23:39:00Z">
                  <w:rPr>
                    <w:ins w:id="217" w:author="Andrew Mulya" w:date="2021-06-26T23:36:00Z"/>
                  </w:rPr>
                </w:rPrChange>
              </w:rPr>
            </w:pPr>
            <w:proofErr w:type="spellStart"/>
            <w:ins w:id="218" w:author="Andrew Mulya" w:date="2021-06-26T23:40:00Z">
              <w:r>
                <w:rPr>
                  <w:lang w:val="en-US"/>
                </w:rPr>
                <w:t>v</w:t>
              </w:r>
            </w:ins>
            <w:ins w:id="219" w:author="Andrew Mulya" w:date="2021-06-26T23:39:00Z">
              <w:r>
                <w:rPr>
                  <w:lang w:val="en-US"/>
                </w:rPr>
                <w:t>alidate_modal_</w:t>
              </w:r>
              <w:proofErr w:type="gramStart"/>
              <w:r>
                <w:rPr>
                  <w:lang w:val="en-US"/>
                </w:rPr>
                <w:t>add</w:t>
              </w:r>
              <w:proofErr w:type="spellEnd"/>
              <w:r>
                <w:rPr>
                  <w:lang w:val="en-US"/>
                </w:rPr>
                <w:t>(</w:t>
              </w:r>
              <w:proofErr w:type="gramEnd"/>
              <w:r>
                <w:rPr>
                  <w:lang w:val="en-US"/>
                </w:rPr>
                <w:t>)</w:t>
              </w:r>
            </w:ins>
          </w:p>
        </w:tc>
        <w:tc>
          <w:tcPr>
            <w:tcW w:w="6533" w:type="dxa"/>
            <w:tcPrChange w:id="220" w:author="Andrew Mulya" w:date="2021-06-26T23:37:00Z">
              <w:tcPr>
                <w:tcW w:w="3226" w:type="dxa"/>
              </w:tcPr>
            </w:tcPrChange>
          </w:tcPr>
          <w:p w14:paraId="5CE63D90" w14:textId="4DC4173A" w:rsidR="00063380" w:rsidRPr="00063380" w:rsidRDefault="00063380" w:rsidP="00063380">
            <w:pPr>
              <w:ind w:firstLine="0"/>
              <w:rPr>
                <w:ins w:id="221" w:author="Andrew Mulya" w:date="2021-06-26T23:36:00Z"/>
                <w:lang w:val="en-US"/>
                <w:rPrChange w:id="222" w:author="Andrew Mulya" w:date="2021-06-26T23:40:00Z">
                  <w:rPr>
                    <w:ins w:id="223" w:author="Andrew Mulya" w:date="2021-06-26T23:36:00Z"/>
                  </w:rPr>
                </w:rPrChange>
              </w:rPr>
            </w:pPr>
            <w:proofErr w:type="spellStart"/>
            <w:ins w:id="224" w:author="Andrew Mulya" w:date="2021-06-26T23:40:00Z">
              <w:r>
                <w:rPr>
                  <w:lang w:val="en-US"/>
                </w:rPr>
                <w:t>Memvalidasi</w:t>
              </w:r>
              <w:proofErr w:type="spellEnd"/>
              <w:r>
                <w:rPr>
                  <w:lang w:val="en-US"/>
                </w:rPr>
                <w:t xml:space="preserve"> </w:t>
              </w:r>
            </w:ins>
            <w:ins w:id="225" w:author="Andrew Mulya" w:date="2021-06-26T23:41:00Z">
              <w:r>
                <w:rPr>
                  <w:lang w:val="en-US"/>
                </w:rPr>
                <w:t xml:space="preserve">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r>
                <w:rPr>
                  <w:i/>
                  <w:iCs/>
                  <w:lang w:val="en-US"/>
                </w:rPr>
                <w:t xml:space="preserve">customer </w:t>
              </w:r>
              <w:proofErr w:type="spellStart"/>
              <w:r>
                <w:rPr>
                  <w:lang w:val="en-US"/>
                </w:rPr>
                <w:t>ke</w:t>
              </w:r>
              <w:proofErr w:type="spellEnd"/>
              <w:r>
                <w:rPr>
                  <w:lang w:val="en-US"/>
                </w:rPr>
                <w:t xml:space="preserve"> database.</w:t>
              </w:r>
            </w:ins>
            <w:ins w:id="226" w:author="Andrew Mulya" w:date="2021-06-26T23:40:00Z">
              <w:r>
                <w:rPr>
                  <w:lang w:val="en-US"/>
                </w:rPr>
                <w:t xml:space="preserve"> </w:t>
              </w:r>
            </w:ins>
          </w:p>
        </w:tc>
      </w:tr>
      <w:tr w:rsidR="00063380" w14:paraId="400ADDAD" w14:textId="77777777" w:rsidTr="00063380">
        <w:trPr>
          <w:ins w:id="227" w:author="Andrew Mulya" w:date="2021-06-26T23:36:00Z"/>
        </w:trPr>
        <w:tc>
          <w:tcPr>
            <w:tcW w:w="625" w:type="dxa"/>
            <w:tcPrChange w:id="228" w:author="Andrew Mulya" w:date="2021-06-26T23:37:00Z">
              <w:tcPr>
                <w:tcW w:w="3226" w:type="dxa"/>
              </w:tcPr>
            </w:tcPrChange>
          </w:tcPr>
          <w:p w14:paraId="056EFA09" w14:textId="5F0E818A" w:rsidR="00063380" w:rsidRPr="00063380" w:rsidRDefault="00063380">
            <w:pPr>
              <w:ind w:firstLine="0"/>
              <w:jc w:val="center"/>
              <w:rPr>
                <w:ins w:id="229" w:author="Andrew Mulya" w:date="2021-06-26T23:36:00Z"/>
                <w:lang w:val="en-US"/>
                <w:rPrChange w:id="230" w:author="Andrew Mulya" w:date="2021-06-26T23:37:00Z">
                  <w:rPr>
                    <w:ins w:id="231" w:author="Andrew Mulya" w:date="2021-06-26T23:36:00Z"/>
                  </w:rPr>
                </w:rPrChange>
              </w:rPr>
              <w:pPrChange w:id="232" w:author="Andrew Mulya" w:date="2021-06-26T23:47:00Z">
                <w:pPr>
                  <w:ind w:firstLine="0"/>
                </w:pPr>
              </w:pPrChange>
            </w:pPr>
            <w:ins w:id="233" w:author="Andrew Mulya" w:date="2021-06-26T23:37:00Z">
              <w:r>
                <w:rPr>
                  <w:lang w:val="en-US"/>
                </w:rPr>
                <w:lastRenderedPageBreak/>
                <w:t>2</w:t>
              </w:r>
            </w:ins>
          </w:p>
        </w:tc>
        <w:tc>
          <w:tcPr>
            <w:tcW w:w="2520" w:type="dxa"/>
            <w:tcPrChange w:id="234" w:author="Andrew Mulya" w:date="2021-06-26T23:37:00Z">
              <w:tcPr>
                <w:tcW w:w="3226" w:type="dxa"/>
              </w:tcPr>
            </w:tcPrChange>
          </w:tcPr>
          <w:p w14:paraId="0D7AEF4F" w14:textId="470A6796" w:rsidR="00063380" w:rsidRPr="00063380" w:rsidRDefault="00063380" w:rsidP="00063380">
            <w:pPr>
              <w:ind w:firstLine="0"/>
              <w:rPr>
                <w:ins w:id="235" w:author="Andrew Mulya" w:date="2021-06-26T23:36:00Z"/>
                <w:lang w:val="en-US"/>
                <w:rPrChange w:id="236" w:author="Andrew Mulya" w:date="2021-06-26T23:39:00Z">
                  <w:rPr>
                    <w:ins w:id="237" w:author="Andrew Mulya" w:date="2021-06-26T23:36:00Z"/>
                  </w:rPr>
                </w:rPrChange>
              </w:rPr>
            </w:pPr>
            <w:proofErr w:type="spellStart"/>
            <w:ins w:id="238" w:author="Andrew Mulya" w:date="2021-06-26T23:40:00Z">
              <w:r>
                <w:rPr>
                  <w:lang w:val="en-US"/>
                </w:rPr>
                <w:t>v</w:t>
              </w:r>
            </w:ins>
            <w:ins w:id="239" w:author="Andrew Mulya" w:date="2021-06-26T23:39:00Z">
              <w:r>
                <w:rPr>
                  <w:lang w:val="en-US"/>
                </w:rPr>
                <w:t>alidate_modal_</w:t>
              </w:r>
              <w:proofErr w:type="gramStart"/>
              <w:r>
                <w:rPr>
                  <w:lang w:val="en-US"/>
                </w:rPr>
                <w:t>edit</w:t>
              </w:r>
              <w:proofErr w:type="spellEnd"/>
              <w:r>
                <w:rPr>
                  <w:lang w:val="en-US"/>
                </w:rPr>
                <w:t>(</w:t>
              </w:r>
              <w:proofErr w:type="gramEnd"/>
              <w:r>
                <w:rPr>
                  <w:lang w:val="en-US"/>
                </w:rPr>
                <w:t>)</w:t>
              </w:r>
            </w:ins>
          </w:p>
        </w:tc>
        <w:tc>
          <w:tcPr>
            <w:tcW w:w="6533" w:type="dxa"/>
            <w:tcPrChange w:id="240" w:author="Andrew Mulya" w:date="2021-06-26T23:37:00Z">
              <w:tcPr>
                <w:tcW w:w="3226" w:type="dxa"/>
              </w:tcPr>
            </w:tcPrChange>
          </w:tcPr>
          <w:p w14:paraId="403B5A7A" w14:textId="612118DF" w:rsidR="00063380" w:rsidRPr="00063380" w:rsidRDefault="00063380" w:rsidP="00063380">
            <w:pPr>
              <w:ind w:firstLine="0"/>
              <w:rPr>
                <w:ins w:id="241" w:author="Andrew Mulya" w:date="2021-06-26T23:36:00Z"/>
                <w:lang w:val="en-US"/>
                <w:rPrChange w:id="242" w:author="Andrew Mulya" w:date="2021-06-26T23:41:00Z">
                  <w:rPr>
                    <w:ins w:id="243" w:author="Andrew Mulya" w:date="2021-06-26T23:36:00Z"/>
                  </w:rPr>
                </w:rPrChange>
              </w:rPr>
            </w:pPr>
            <w:proofErr w:type="spellStart"/>
            <w:ins w:id="244" w:author="Andrew Mulya" w:date="2021-06-26T23:41: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memperbarui</w:t>
              </w:r>
              <w:proofErr w:type="spellEnd"/>
              <w:r>
                <w:rPr>
                  <w:lang w:val="en-US"/>
                </w:rPr>
                <w:t xml:space="preserve"> data </w:t>
              </w:r>
              <w:r>
                <w:rPr>
                  <w:i/>
                  <w:iCs/>
                  <w:lang w:val="en-US"/>
                </w:rPr>
                <w:t xml:space="preserve">customer </w:t>
              </w:r>
              <w:proofErr w:type="spellStart"/>
              <w:r>
                <w:rPr>
                  <w:lang w:val="en-US"/>
                </w:rPr>
                <w:t>ke</w:t>
              </w:r>
              <w:proofErr w:type="spellEnd"/>
              <w:r>
                <w:rPr>
                  <w:lang w:val="en-US"/>
                </w:rPr>
                <w:t xml:space="preserve"> database.</w:t>
              </w:r>
            </w:ins>
          </w:p>
        </w:tc>
      </w:tr>
      <w:tr w:rsidR="00063380" w14:paraId="7FF2DB08" w14:textId="77777777" w:rsidTr="00063380">
        <w:trPr>
          <w:ins w:id="245" w:author="Andrew Mulya" w:date="2021-06-26T23:36:00Z"/>
        </w:trPr>
        <w:tc>
          <w:tcPr>
            <w:tcW w:w="625" w:type="dxa"/>
            <w:tcPrChange w:id="246" w:author="Andrew Mulya" w:date="2021-06-26T23:37:00Z">
              <w:tcPr>
                <w:tcW w:w="3226" w:type="dxa"/>
              </w:tcPr>
            </w:tcPrChange>
          </w:tcPr>
          <w:p w14:paraId="7BE70A23" w14:textId="4A8C6C3D" w:rsidR="00063380" w:rsidRPr="00063380" w:rsidRDefault="00063380">
            <w:pPr>
              <w:ind w:firstLine="0"/>
              <w:jc w:val="center"/>
              <w:rPr>
                <w:ins w:id="247" w:author="Andrew Mulya" w:date="2021-06-26T23:36:00Z"/>
                <w:lang w:val="en-US"/>
                <w:rPrChange w:id="248" w:author="Andrew Mulya" w:date="2021-06-26T23:37:00Z">
                  <w:rPr>
                    <w:ins w:id="249" w:author="Andrew Mulya" w:date="2021-06-26T23:36:00Z"/>
                  </w:rPr>
                </w:rPrChange>
              </w:rPr>
              <w:pPrChange w:id="250" w:author="Andrew Mulya" w:date="2021-06-26T23:47:00Z">
                <w:pPr>
                  <w:ind w:firstLine="0"/>
                </w:pPr>
              </w:pPrChange>
            </w:pPr>
            <w:ins w:id="251" w:author="Andrew Mulya" w:date="2021-06-26T23:37:00Z">
              <w:r>
                <w:rPr>
                  <w:lang w:val="en-US"/>
                </w:rPr>
                <w:t>3</w:t>
              </w:r>
            </w:ins>
          </w:p>
        </w:tc>
        <w:tc>
          <w:tcPr>
            <w:tcW w:w="2520" w:type="dxa"/>
            <w:tcPrChange w:id="252" w:author="Andrew Mulya" w:date="2021-06-26T23:37:00Z">
              <w:tcPr>
                <w:tcW w:w="3226" w:type="dxa"/>
              </w:tcPr>
            </w:tcPrChange>
          </w:tcPr>
          <w:p w14:paraId="697CEE2D" w14:textId="054C1E28" w:rsidR="00063380" w:rsidRPr="00063380" w:rsidRDefault="00063380" w:rsidP="00063380">
            <w:pPr>
              <w:ind w:firstLine="0"/>
              <w:rPr>
                <w:ins w:id="253" w:author="Andrew Mulya" w:date="2021-06-26T23:36:00Z"/>
                <w:lang w:val="en-US"/>
                <w:rPrChange w:id="254" w:author="Andrew Mulya" w:date="2021-06-26T23:39:00Z">
                  <w:rPr>
                    <w:ins w:id="255" w:author="Andrew Mulya" w:date="2021-06-26T23:36:00Z"/>
                  </w:rPr>
                </w:rPrChange>
              </w:rPr>
            </w:pPr>
            <w:proofErr w:type="spellStart"/>
            <w:ins w:id="256" w:author="Andrew Mulya" w:date="2021-06-26T23:40:00Z">
              <w:r>
                <w:rPr>
                  <w:lang w:val="en-US"/>
                </w:rPr>
                <w:t>v</w:t>
              </w:r>
            </w:ins>
            <w:ins w:id="257" w:author="Andrew Mulya" w:date="2021-06-26T23:39:00Z">
              <w:r>
                <w:rPr>
                  <w:lang w:val="en-US"/>
                </w:rPr>
                <w:t>alidate_edit_</w:t>
              </w:r>
              <w:proofErr w:type="gramStart"/>
              <w:r>
                <w:rPr>
                  <w:lang w:val="en-US"/>
                </w:rPr>
                <w:t>discount</w:t>
              </w:r>
              <w:proofErr w:type="spellEnd"/>
              <w:r>
                <w:rPr>
                  <w:lang w:val="en-US"/>
                </w:rPr>
                <w:t>(</w:t>
              </w:r>
              <w:proofErr w:type="gramEnd"/>
              <w:r>
                <w:rPr>
                  <w:lang w:val="en-US"/>
                </w:rPr>
                <w:t>)</w:t>
              </w:r>
            </w:ins>
          </w:p>
        </w:tc>
        <w:tc>
          <w:tcPr>
            <w:tcW w:w="6533" w:type="dxa"/>
            <w:tcPrChange w:id="258" w:author="Andrew Mulya" w:date="2021-06-26T23:37:00Z">
              <w:tcPr>
                <w:tcW w:w="3226" w:type="dxa"/>
              </w:tcPr>
            </w:tcPrChange>
          </w:tcPr>
          <w:p w14:paraId="78CA3226" w14:textId="036377A6" w:rsidR="00063380" w:rsidRPr="00063380" w:rsidRDefault="00063380" w:rsidP="00063380">
            <w:pPr>
              <w:ind w:firstLine="0"/>
              <w:rPr>
                <w:ins w:id="259" w:author="Andrew Mulya" w:date="2021-06-26T23:36:00Z"/>
                <w:lang w:val="en-US"/>
                <w:rPrChange w:id="260" w:author="Andrew Mulya" w:date="2021-06-26T23:42:00Z">
                  <w:rPr>
                    <w:ins w:id="261" w:author="Andrew Mulya" w:date="2021-06-26T23:36:00Z"/>
                  </w:rPr>
                </w:rPrChange>
              </w:rPr>
            </w:pPr>
            <w:proofErr w:type="spellStart"/>
            <w:ins w:id="262" w:author="Andrew Mulya" w:date="2021-06-26T23:41:00Z">
              <w:r>
                <w:rPr>
                  <w:lang w:val="en-US"/>
                </w:rPr>
                <w:t>Memvalidasi</w:t>
              </w:r>
              <w:proofErr w:type="spellEnd"/>
              <w:r>
                <w:rPr>
                  <w:lang w:val="en-US"/>
                </w:rPr>
                <w:t xml:space="preserve"> input </w:t>
              </w:r>
              <w:r>
                <w:rPr>
                  <w:i/>
                  <w:iCs/>
                  <w:lang w:val="en-US"/>
                </w:rPr>
                <w:t xml:space="preserve">post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diskon</w:t>
              </w:r>
              <w:proofErr w:type="spellEnd"/>
              <w:r>
                <w:rPr>
                  <w:lang w:val="en-US"/>
                </w:rPr>
                <w:t xml:space="preserve"> </w:t>
              </w:r>
            </w:ins>
            <w:ins w:id="263" w:author="Andrew Mulya" w:date="2021-06-26T23:42:00Z">
              <w:r>
                <w:rPr>
                  <w:lang w:val="en-US"/>
                </w:rPr>
                <w:t xml:space="preserve">yang </w:t>
              </w:r>
              <w:proofErr w:type="spellStart"/>
              <w:r>
                <w:rPr>
                  <w:lang w:val="en-US"/>
                </w:rPr>
                <w:t>diperoleh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r>
                <w:rPr>
                  <w:i/>
                  <w:iCs/>
                  <w:lang w:val="en-US"/>
                </w:rPr>
                <w:t>customer</w:t>
              </w:r>
              <w:r>
                <w:rPr>
                  <w:lang w:val="en-US"/>
                </w:rPr>
                <w:t>.</w:t>
              </w:r>
            </w:ins>
          </w:p>
        </w:tc>
      </w:tr>
      <w:tr w:rsidR="00063380" w:rsidRPr="00063380" w14:paraId="1C12D4D5" w14:textId="77777777" w:rsidTr="00063380">
        <w:trPr>
          <w:ins w:id="264" w:author="Andrew Mulya" w:date="2021-06-26T23:36:00Z"/>
        </w:trPr>
        <w:tc>
          <w:tcPr>
            <w:tcW w:w="625" w:type="dxa"/>
            <w:tcPrChange w:id="265" w:author="Andrew Mulya" w:date="2021-06-26T23:37:00Z">
              <w:tcPr>
                <w:tcW w:w="3226" w:type="dxa"/>
              </w:tcPr>
            </w:tcPrChange>
          </w:tcPr>
          <w:p w14:paraId="22C9AC3B" w14:textId="08214997" w:rsidR="00063380" w:rsidRPr="00063380" w:rsidRDefault="00063380">
            <w:pPr>
              <w:ind w:firstLine="0"/>
              <w:jc w:val="center"/>
              <w:rPr>
                <w:ins w:id="266" w:author="Andrew Mulya" w:date="2021-06-26T23:36:00Z"/>
                <w:lang w:val="en-US"/>
                <w:rPrChange w:id="267" w:author="Andrew Mulya" w:date="2021-06-26T23:37:00Z">
                  <w:rPr>
                    <w:ins w:id="268" w:author="Andrew Mulya" w:date="2021-06-26T23:36:00Z"/>
                  </w:rPr>
                </w:rPrChange>
              </w:rPr>
              <w:pPrChange w:id="269" w:author="Andrew Mulya" w:date="2021-06-26T23:47:00Z">
                <w:pPr>
                  <w:ind w:firstLine="0"/>
                </w:pPr>
              </w:pPrChange>
            </w:pPr>
            <w:ins w:id="270" w:author="Andrew Mulya" w:date="2021-06-26T23:37:00Z">
              <w:r>
                <w:rPr>
                  <w:lang w:val="en-US"/>
                </w:rPr>
                <w:t>4</w:t>
              </w:r>
            </w:ins>
          </w:p>
        </w:tc>
        <w:tc>
          <w:tcPr>
            <w:tcW w:w="2520" w:type="dxa"/>
            <w:tcPrChange w:id="271" w:author="Andrew Mulya" w:date="2021-06-26T23:37:00Z">
              <w:tcPr>
                <w:tcW w:w="3226" w:type="dxa"/>
              </w:tcPr>
            </w:tcPrChange>
          </w:tcPr>
          <w:p w14:paraId="2DE123AF" w14:textId="73755EAC" w:rsidR="00063380" w:rsidRPr="00063380" w:rsidRDefault="00063380" w:rsidP="00063380">
            <w:pPr>
              <w:ind w:firstLine="0"/>
              <w:rPr>
                <w:ins w:id="272" w:author="Andrew Mulya" w:date="2021-06-26T23:36:00Z"/>
                <w:lang w:val="en-US"/>
                <w:rPrChange w:id="273" w:author="Andrew Mulya" w:date="2021-06-26T23:39:00Z">
                  <w:rPr>
                    <w:ins w:id="274" w:author="Andrew Mulya" w:date="2021-06-26T23:36:00Z"/>
                  </w:rPr>
                </w:rPrChange>
              </w:rPr>
            </w:pPr>
            <w:proofErr w:type="spellStart"/>
            <w:ins w:id="275" w:author="Andrew Mulya" w:date="2021-06-26T23:40:00Z">
              <w:r>
                <w:rPr>
                  <w:lang w:val="en-US"/>
                </w:rPr>
                <w:t>g</w:t>
              </w:r>
            </w:ins>
            <w:ins w:id="276" w:author="Andrew Mulya" w:date="2021-06-26T23:39:00Z">
              <w:r>
                <w:rPr>
                  <w:lang w:val="en-US"/>
                </w:rPr>
                <w:t>et_</w:t>
              </w:r>
              <w:proofErr w:type="gramStart"/>
              <w:r>
                <w:rPr>
                  <w:lang w:val="en-US"/>
                </w:rPr>
                <w:t>discount</w:t>
              </w:r>
              <w:proofErr w:type="spellEnd"/>
              <w:r>
                <w:rPr>
                  <w:lang w:val="en-US"/>
                </w:rPr>
                <w:t>(</w:t>
              </w:r>
              <w:proofErr w:type="gramEnd"/>
              <w:r>
                <w:rPr>
                  <w:lang w:val="en-US"/>
                </w:rPr>
                <w:t>)</w:t>
              </w:r>
            </w:ins>
          </w:p>
        </w:tc>
        <w:tc>
          <w:tcPr>
            <w:tcW w:w="6533" w:type="dxa"/>
            <w:tcPrChange w:id="277" w:author="Andrew Mulya" w:date="2021-06-26T23:37:00Z">
              <w:tcPr>
                <w:tcW w:w="3226" w:type="dxa"/>
              </w:tcPr>
            </w:tcPrChange>
          </w:tcPr>
          <w:p w14:paraId="3122B8A8" w14:textId="40A0C285" w:rsidR="00063380" w:rsidRPr="00063380" w:rsidRDefault="00063380" w:rsidP="00063380">
            <w:pPr>
              <w:ind w:firstLine="0"/>
              <w:rPr>
                <w:ins w:id="278" w:author="Andrew Mulya" w:date="2021-06-26T23:36:00Z"/>
                <w:lang w:val="en-US"/>
                <w:rPrChange w:id="279" w:author="Andrew Mulya" w:date="2021-06-26T23:42:00Z">
                  <w:rPr>
                    <w:ins w:id="280" w:author="Andrew Mulya" w:date="2021-06-26T23:36:00Z"/>
                  </w:rPr>
                </w:rPrChange>
              </w:rPr>
            </w:pPr>
            <w:proofErr w:type="spellStart"/>
            <w:ins w:id="281" w:author="Andrew Mulya" w:date="2021-06-26T23:42:00Z">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diskon</w:t>
              </w:r>
              <w:proofErr w:type="spellEnd"/>
              <w:r>
                <w:rPr>
                  <w:lang w:val="en-US"/>
                </w:rPr>
                <w:t xml:space="preserve"> yang </w:t>
              </w:r>
              <w:proofErr w:type="spellStart"/>
              <w:r>
                <w:rPr>
                  <w:lang w:val="en-US"/>
                </w:rPr>
                <w:t>dimiliki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r>
                <w:rPr>
                  <w:i/>
                  <w:iCs/>
                  <w:lang w:val="en-US"/>
                </w:rPr>
                <w:t xml:space="preserve">customer </w:t>
              </w:r>
              <w:proofErr w:type="spellStart"/>
              <w:r>
                <w:rPr>
                  <w:lang w:val="en-US"/>
                </w:rPr>
                <w:t>dari</w:t>
              </w:r>
              <w:proofErr w:type="spellEnd"/>
              <w:r>
                <w:rPr>
                  <w:lang w:val="en-US"/>
                </w:rPr>
                <w:t xml:space="preserve"> database.</w:t>
              </w:r>
            </w:ins>
          </w:p>
        </w:tc>
      </w:tr>
      <w:tr w:rsidR="00063380" w14:paraId="5E97404F" w14:textId="77777777" w:rsidTr="00063380">
        <w:trPr>
          <w:ins w:id="282" w:author="Andrew Mulya" w:date="2021-06-26T23:36:00Z"/>
        </w:trPr>
        <w:tc>
          <w:tcPr>
            <w:tcW w:w="625" w:type="dxa"/>
            <w:tcPrChange w:id="283" w:author="Andrew Mulya" w:date="2021-06-26T23:37:00Z">
              <w:tcPr>
                <w:tcW w:w="3226" w:type="dxa"/>
              </w:tcPr>
            </w:tcPrChange>
          </w:tcPr>
          <w:p w14:paraId="197BB404" w14:textId="0010C8C7" w:rsidR="00063380" w:rsidRPr="00063380" w:rsidRDefault="00063380">
            <w:pPr>
              <w:ind w:firstLine="0"/>
              <w:jc w:val="center"/>
              <w:rPr>
                <w:ins w:id="284" w:author="Andrew Mulya" w:date="2021-06-26T23:36:00Z"/>
                <w:lang w:val="en-US"/>
                <w:rPrChange w:id="285" w:author="Andrew Mulya" w:date="2021-06-26T23:37:00Z">
                  <w:rPr>
                    <w:ins w:id="286" w:author="Andrew Mulya" w:date="2021-06-26T23:36:00Z"/>
                  </w:rPr>
                </w:rPrChange>
              </w:rPr>
              <w:pPrChange w:id="287" w:author="Andrew Mulya" w:date="2021-06-26T23:47:00Z">
                <w:pPr>
                  <w:ind w:firstLine="0"/>
                </w:pPr>
              </w:pPrChange>
            </w:pPr>
            <w:ins w:id="288" w:author="Andrew Mulya" w:date="2021-06-26T23:37:00Z">
              <w:r>
                <w:rPr>
                  <w:lang w:val="en-US"/>
                </w:rPr>
                <w:t>5</w:t>
              </w:r>
            </w:ins>
          </w:p>
        </w:tc>
        <w:tc>
          <w:tcPr>
            <w:tcW w:w="2520" w:type="dxa"/>
            <w:tcPrChange w:id="289" w:author="Andrew Mulya" w:date="2021-06-26T23:37:00Z">
              <w:tcPr>
                <w:tcW w:w="3226" w:type="dxa"/>
              </w:tcPr>
            </w:tcPrChange>
          </w:tcPr>
          <w:p w14:paraId="39B5BF9E" w14:textId="2864B6BD" w:rsidR="00063380" w:rsidRPr="00063380" w:rsidRDefault="00063380" w:rsidP="00063380">
            <w:pPr>
              <w:ind w:firstLine="0"/>
              <w:rPr>
                <w:ins w:id="290" w:author="Andrew Mulya" w:date="2021-06-26T23:36:00Z"/>
                <w:lang w:val="en-US"/>
                <w:rPrChange w:id="291" w:author="Andrew Mulya" w:date="2021-06-26T23:39:00Z">
                  <w:rPr>
                    <w:ins w:id="292" w:author="Andrew Mulya" w:date="2021-06-26T23:36:00Z"/>
                  </w:rPr>
                </w:rPrChange>
              </w:rPr>
            </w:pPr>
            <w:proofErr w:type="spellStart"/>
            <w:ins w:id="293" w:author="Andrew Mulya" w:date="2021-06-26T23:40:00Z">
              <w:r>
                <w:rPr>
                  <w:lang w:val="en-US"/>
                </w:rPr>
                <w:t>f</w:t>
              </w:r>
            </w:ins>
            <w:ins w:id="294" w:author="Andrew Mulya" w:date="2021-06-26T23:39:00Z">
              <w:r>
                <w:rPr>
                  <w:lang w:val="en-US"/>
                </w:rPr>
                <w:t>ilter_</w:t>
              </w:r>
              <w:proofErr w:type="gramStart"/>
              <w:r>
                <w:rPr>
                  <w:lang w:val="en-US"/>
                </w:rPr>
                <w:t>data</w:t>
              </w:r>
              <w:proofErr w:type="spellEnd"/>
              <w:r>
                <w:rPr>
                  <w:lang w:val="en-US"/>
                </w:rPr>
                <w:t>(</w:t>
              </w:r>
              <w:proofErr w:type="gramEnd"/>
              <w:r>
                <w:rPr>
                  <w:lang w:val="en-US"/>
                </w:rPr>
                <w:t>)</w:t>
              </w:r>
            </w:ins>
          </w:p>
        </w:tc>
        <w:tc>
          <w:tcPr>
            <w:tcW w:w="6533" w:type="dxa"/>
            <w:tcPrChange w:id="295" w:author="Andrew Mulya" w:date="2021-06-26T23:37:00Z">
              <w:tcPr>
                <w:tcW w:w="3226" w:type="dxa"/>
              </w:tcPr>
            </w:tcPrChange>
          </w:tcPr>
          <w:p w14:paraId="0C84D2CA" w14:textId="2E9B306A" w:rsidR="00063380" w:rsidRPr="00063380" w:rsidRDefault="00063380" w:rsidP="00063380">
            <w:pPr>
              <w:ind w:firstLine="0"/>
              <w:rPr>
                <w:ins w:id="296" w:author="Andrew Mulya" w:date="2021-06-26T23:36:00Z"/>
                <w:lang w:val="en-US"/>
                <w:rPrChange w:id="297" w:author="Andrew Mulya" w:date="2021-06-26T23:43:00Z">
                  <w:rPr>
                    <w:ins w:id="298" w:author="Andrew Mulya" w:date="2021-06-26T23:36:00Z"/>
                  </w:rPr>
                </w:rPrChange>
              </w:rPr>
            </w:pPr>
            <w:proofErr w:type="spellStart"/>
            <w:ins w:id="299" w:author="Andrew Mulya" w:date="2021-06-26T23:42: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r>
                <w:rPr>
                  <w:i/>
                  <w:iCs/>
                  <w:lang w:val="en-US"/>
                </w:rPr>
                <w:t xml:space="preserve">customer </w:t>
              </w:r>
              <w:r>
                <w:rPr>
                  <w:lang w:val="en-US"/>
                </w:rPr>
                <w:t xml:space="preserve">dan total </w:t>
              </w:r>
            </w:ins>
            <w:ins w:id="300" w:author="Andrew Mulya" w:date="2021-06-26T23:43:00Z">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063380" w14:paraId="3DDEADA2" w14:textId="77777777" w:rsidTr="00063380">
        <w:trPr>
          <w:ins w:id="301" w:author="Andrew Mulya" w:date="2021-06-26T23:36:00Z"/>
        </w:trPr>
        <w:tc>
          <w:tcPr>
            <w:tcW w:w="625" w:type="dxa"/>
            <w:tcPrChange w:id="302" w:author="Andrew Mulya" w:date="2021-06-26T23:37:00Z">
              <w:tcPr>
                <w:tcW w:w="3226" w:type="dxa"/>
              </w:tcPr>
            </w:tcPrChange>
          </w:tcPr>
          <w:p w14:paraId="6B8B07FD" w14:textId="1EF32022" w:rsidR="00063380" w:rsidRPr="00063380" w:rsidRDefault="00063380">
            <w:pPr>
              <w:ind w:firstLine="0"/>
              <w:jc w:val="center"/>
              <w:rPr>
                <w:ins w:id="303" w:author="Andrew Mulya" w:date="2021-06-26T23:36:00Z"/>
                <w:lang w:val="en-US"/>
                <w:rPrChange w:id="304" w:author="Andrew Mulya" w:date="2021-06-26T23:37:00Z">
                  <w:rPr>
                    <w:ins w:id="305" w:author="Andrew Mulya" w:date="2021-06-26T23:36:00Z"/>
                  </w:rPr>
                </w:rPrChange>
              </w:rPr>
              <w:pPrChange w:id="306" w:author="Andrew Mulya" w:date="2021-06-26T23:47:00Z">
                <w:pPr>
                  <w:ind w:firstLine="0"/>
                </w:pPr>
              </w:pPrChange>
            </w:pPr>
            <w:ins w:id="307" w:author="Andrew Mulya" w:date="2021-06-26T23:37:00Z">
              <w:r>
                <w:rPr>
                  <w:lang w:val="en-US"/>
                </w:rPr>
                <w:t>6</w:t>
              </w:r>
            </w:ins>
          </w:p>
        </w:tc>
        <w:tc>
          <w:tcPr>
            <w:tcW w:w="2520" w:type="dxa"/>
            <w:tcPrChange w:id="308" w:author="Andrew Mulya" w:date="2021-06-26T23:37:00Z">
              <w:tcPr>
                <w:tcW w:w="3226" w:type="dxa"/>
              </w:tcPr>
            </w:tcPrChange>
          </w:tcPr>
          <w:p w14:paraId="4FBE6753" w14:textId="6F47B69A" w:rsidR="00063380" w:rsidRPr="00063380" w:rsidRDefault="00063380" w:rsidP="00063380">
            <w:pPr>
              <w:ind w:firstLine="0"/>
              <w:rPr>
                <w:ins w:id="309" w:author="Andrew Mulya" w:date="2021-06-26T23:36:00Z"/>
                <w:lang w:val="en-US"/>
                <w:rPrChange w:id="310" w:author="Andrew Mulya" w:date="2021-06-26T23:40:00Z">
                  <w:rPr>
                    <w:ins w:id="311" w:author="Andrew Mulya" w:date="2021-06-26T23:36:00Z"/>
                  </w:rPr>
                </w:rPrChange>
              </w:rPr>
            </w:pPr>
            <w:proofErr w:type="gramStart"/>
            <w:ins w:id="312" w:author="Andrew Mulya" w:date="2021-06-26T23:40:00Z">
              <w:r>
                <w:rPr>
                  <w:lang w:val="en-US"/>
                </w:rPr>
                <w:t>when(</w:t>
              </w:r>
              <w:proofErr w:type="gramEnd"/>
              <w:r>
                <w:rPr>
                  <w:lang w:val="en-US"/>
                </w:rPr>
                <w:t>)</w:t>
              </w:r>
            </w:ins>
          </w:p>
        </w:tc>
        <w:tc>
          <w:tcPr>
            <w:tcW w:w="6533" w:type="dxa"/>
            <w:tcPrChange w:id="313" w:author="Andrew Mulya" w:date="2021-06-26T23:37:00Z">
              <w:tcPr>
                <w:tcW w:w="3226" w:type="dxa"/>
              </w:tcPr>
            </w:tcPrChange>
          </w:tcPr>
          <w:p w14:paraId="568EC314" w14:textId="1EF6E6FA" w:rsidR="00063380" w:rsidRPr="00063380" w:rsidRDefault="00063380" w:rsidP="00063380">
            <w:pPr>
              <w:ind w:firstLine="0"/>
              <w:rPr>
                <w:ins w:id="314" w:author="Andrew Mulya" w:date="2021-06-26T23:36:00Z"/>
                <w:lang w:val="en-US"/>
                <w:rPrChange w:id="315" w:author="Andrew Mulya" w:date="2021-06-26T23:44:00Z">
                  <w:rPr>
                    <w:ins w:id="316" w:author="Andrew Mulya" w:date="2021-06-26T23:36:00Z"/>
                  </w:rPr>
                </w:rPrChange>
              </w:rPr>
            </w:pPr>
            <w:proofErr w:type="spellStart"/>
            <w:ins w:id="317" w:author="Andrew Mulya" w:date="2021-06-26T23:43: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ins>
            <w:ins w:id="318" w:author="Andrew Mulya" w:date="2021-06-26T23:44:00Z">
              <w:r>
                <w:rPr>
                  <w:i/>
                  <w:iCs/>
                  <w:lang w:val="en-US"/>
                </w:rPr>
                <w:t xml:space="preserve">query </w:t>
              </w:r>
              <w:proofErr w:type="gramStart"/>
              <w:r>
                <w:rPr>
                  <w:i/>
                  <w:iCs/>
                  <w:lang w:val="en-US"/>
                </w:rPr>
                <w:t>when(</w:t>
              </w:r>
              <w:proofErr w:type="gramEnd"/>
              <w:r>
                <w:rPr>
                  <w:i/>
                  <w:iCs/>
                  <w:lang w:val="en-US"/>
                </w:rPr>
                <w:t xml:space="preserve">) </w:t>
              </w:r>
              <w:r>
                <w:rPr>
                  <w:lang w:val="en-US"/>
                </w:rPr>
                <w:t>di MySQL.</w:t>
              </w:r>
              <w:r>
                <w:rPr>
                  <w:i/>
                  <w:iCs/>
                  <w:lang w:val="en-US"/>
                </w:rPr>
                <w:t xml:space="preserve"> </w:t>
              </w:r>
            </w:ins>
          </w:p>
        </w:tc>
      </w:tr>
    </w:tbl>
    <w:p w14:paraId="66BF0543" w14:textId="77777777" w:rsidR="00AA227D" w:rsidRDefault="00AA227D">
      <w:pPr>
        <w:ind w:firstLine="0"/>
        <w:pPrChange w:id="319" w:author="Andrew Mulya" w:date="2021-06-26T23:36:00Z">
          <w:pPr>
            <w:ind w:left="540" w:firstLine="180"/>
          </w:pPr>
        </w:pPrChange>
      </w:pPr>
    </w:p>
    <w:p w14:paraId="4939D76C" w14:textId="77777777" w:rsidR="00AA227D" w:rsidRDefault="00425617" w:rsidP="008C56DE">
      <w:pPr>
        <w:pStyle w:val="Heading2"/>
      </w:pPr>
      <w:bookmarkStart w:id="320" w:name="_n0qyaohu1by0" w:colFirst="0" w:colLast="0"/>
      <w:bookmarkEnd w:id="320"/>
      <w:r>
        <w:t>Implementasi Fitur Faktur</w:t>
      </w:r>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showroom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t>Fitur faktur berfungsi untuk mencatat transaksi penjualan buku. Fitur ini menggunakan dua tabel pada database yaitu tabel faktur dan tabel buku faktur. Tabel faktur mencatat informasi umum mengenai faktur, seperti data customer, tanggal pembuatan, dan status faktur. Sedangkan tabel buku faktur berfungsi untuk mencatat data buku yang terjual, seperti judul buku, jumlah buku, harga buku, diskon, dan persentase royalti penulis.</w:t>
      </w:r>
    </w:p>
    <w:p w14:paraId="023732E3" w14:textId="77777777" w:rsidR="00AA227D" w:rsidRDefault="00425617" w:rsidP="00700CB8">
      <w:pPr>
        <w:ind w:left="360"/>
      </w:pPr>
      <w:r>
        <w:t xml:space="preserve">Data faktur ditambahkan melalui halaman tambah faktur.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1AA7E8D6" w14:textId="77777777" w:rsidR="00AA227D" w:rsidRDefault="00425617" w:rsidP="00700CB8">
      <w:pPr>
        <w:ind w:left="360"/>
      </w:pPr>
      <w:r>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rPr>
          <w:ins w:id="321" w:author="Andrew Mulya" w:date="2021-06-26T23:45:00Z"/>
        </w:rPr>
      </w:pPr>
      <w:r>
        <w:lastRenderedPageBreak/>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4CE68CD9" w:rsidR="00B42C47" w:rsidRDefault="00B42C47" w:rsidP="00B42C47">
      <w:pPr>
        <w:ind w:left="360"/>
        <w:rPr>
          <w:ins w:id="322" w:author="Andrew Mulya" w:date="2021-06-26T23:45:00Z"/>
          <w:lang w:val="en-US"/>
        </w:rPr>
      </w:pPr>
      <w:ins w:id="323" w:author="Andrew Mulya" w:date="2021-06-26T23:45:00Z">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proofErr w:type="spellStart"/>
        <w:r>
          <w:rPr>
            <w:lang w:val="en-US"/>
          </w:rPr>
          <w:t>Tabel</w:t>
        </w:r>
        <w:proofErr w:type="spellEnd"/>
        <w:r>
          <w:rPr>
            <w:lang w:val="en-US"/>
          </w:rPr>
          <w:t xml:space="preserve"> </w:t>
        </w:r>
      </w:ins>
      <w:r w:rsidR="008C56DE">
        <w:rPr>
          <w:b/>
          <w:bCs/>
          <w:lang w:val="en-US"/>
        </w:rPr>
        <w:t>xxx</w:t>
      </w:r>
      <w:ins w:id="324"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325"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Change w:id="326" w:author="Andrew Mulya" w:date="2021-06-26T23:46:00Z">
          <w:tblPr>
            <w:tblStyle w:val="TableGrid"/>
            <w:tblW w:w="0" w:type="auto"/>
            <w:tblLook w:val="04A0" w:firstRow="1" w:lastRow="0" w:firstColumn="1" w:lastColumn="0" w:noHBand="0" w:noVBand="1"/>
          </w:tblPr>
        </w:tblPrChange>
      </w:tblPr>
      <w:tblGrid>
        <w:gridCol w:w="694"/>
        <w:gridCol w:w="3256"/>
        <w:gridCol w:w="5728"/>
        <w:tblGridChange w:id="327">
          <w:tblGrid>
            <w:gridCol w:w="694"/>
            <w:gridCol w:w="2532"/>
            <w:gridCol w:w="724"/>
            <w:gridCol w:w="2502"/>
            <w:gridCol w:w="3226"/>
          </w:tblGrid>
        </w:tblGridChange>
      </w:tblGrid>
      <w:tr w:rsidR="00B42C47" w14:paraId="594275A0" w14:textId="77777777" w:rsidTr="00047592">
        <w:trPr>
          <w:ins w:id="328" w:author="Andrew Mulya" w:date="2021-06-26T23:46:00Z"/>
        </w:trPr>
        <w:tc>
          <w:tcPr>
            <w:tcW w:w="694" w:type="dxa"/>
            <w:tcPrChange w:id="329" w:author="Andrew Mulya" w:date="2021-06-26T23:46:00Z">
              <w:tcPr>
                <w:tcW w:w="3226" w:type="dxa"/>
                <w:gridSpan w:val="2"/>
              </w:tcPr>
            </w:tcPrChange>
          </w:tcPr>
          <w:p w14:paraId="7DA7B682" w14:textId="42E4ED5F" w:rsidR="00B42C47" w:rsidRDefault="00B42C47">
            <w:pPr>
              <w:pStyle w:val="TableHead"/>
              <w:rPr>
                <w:ins w:id="330" w:author="Andrew Mulya" w:date="2021-06-26T23:46:00Z"/>
                <w:lang w:val="en-US"/>
              </w:rPr>
              <w:pPrChange w:id="331" w:author="Andrew Mulya" w:date="2021-06-26T23:46:00Z">
                <w:pPr>
                  <w:pStyle w:val="TableBody"/>
                  <w:ind w:firstLine="0"/>
                </w:pPr>
              </w:pPrChange>
            </w:pPr>
            <w:ins w:id="332" w:author="Andrew Mulya" w:date="2021-06-26T23:46:00Z">
              <w:r>
                <w:rPr>
                  <w:lang w:val="en-US"/>
                </w:rPr>
                <w:t xml:space="preserve">No. </w:t>
              </w:r>
            </w:ins>
          </w:p>
        </w:tc>
        <w:tc>
          <w:tcPr>
            <w:tcW w:w="3256" w:type="dxa"/>
            <w:tcPrChange w:id="333" w:author="Andrew Mulya" w:date="2021-06-26T23:46:00Z">
              <w:tcPr>
                <w:tcW w:w="3226" w:type="dxa"/>
                <w:gridSpan w:val="2"/>
              </w:tcPr>
            </w:tcPrChange>
          </w:tcPr>
          <w:p w14:paraId="26118D84" w14:textId="2890B417" w:rsidR="00B42C47" w:rsidRDefault="00B42C47">
            <w:pPr>
              <w:pStyle w:val="TableHead"/>
              <w:rPr>
                <w:ins w:id="334" w:author="Andrew Mulya" w:date="2021-06-26T23:46:00Z"/>
                <w:lang w:val="en-US"/>
              </w:rPr>
              <w:pPrChange w:id="335" w:author="Andrew Mulya" w:date="2021-06-26T23:46:00Z">
                <w:pPr>
                  <w:pStyle w:val="TableBody"/>
                  <w:ind w:firstLine="0"/>
                </w:pPr>
              </w:pPrChange>
            </w:pPr>
            <w:ins w:id="336" w:author="Andrew Mulya" w:date="2021-06-26T23:46:00Z">
              <w:r>
                <w:rPr>
                  <w:lang w:val="en-US"/>
                </w:rPr>
                <w:t xml:space="preserve">Nama </w:t>
              </w:r>
              <w:proofErr w:type="spellStart"/>
              <w:r>
                <w:rPr>
                  <w:lang w:val="en-US"/>
                </w:rPr>
                <w:t>Fungsi</w:t>
              </w:r>
              <w:proofErr w:type="spellEnd"/>
            </w:ins>
          </w:p>
        </w:tc>
        <w:tc>
          <w:tcPr>
            <w:tcW w:w="5728" w:type="dxa"/>
            <w:tcPrChange w:id="337" w:author="Andrew Mulya" w:date="2021-06-26T23:46:00Z">
              <w:tcPr>
                <w:tcW w:w="3226" w:type="dxa"/>
              </w:tcPr>
            </w:tcPrChange>
          </w:tcPr>
          <w:p w14:paraId="0A6ED733" w14:textId="411AA77E" w:rsidR="00B42C47" w:rsidRDefault="00B42C47">
            <w:pPr>
              <w:pStyle w:val="TableHead"/>
              <w:rPr>
                <w:ins w:id="338" w:author="Andrew Mulya" w:date="2021-06-26T23:46:00Z"/>
                <w:lang w:val="en-US"/>
              </w:rPr>
              <w:pPrChange w:id="339" w:author="Andrew Mulya" w:date="2021-06-26T23:46:00Z">
                <w:pPr>
                  <w:pStyle w:val="TableBody"/>
                  <w:ind w:firstLine="0"/>
                </w:pPr>
              </w:pPrChange>
            </w:pPr>
            <w:proofErr w:type="spellStart"/>
            <w:ins w:id="340" w:author="Andrew Mulya" w:date="2021-06-26T23:46:00Z">
              <w:r>
                <w:rPr>
                  <w:lang w:val="en-US"/>
                </w:rPr>
                <w:t>Keterangan</w:t>
              </w:r>
              <w:proofErr w:type="spellEnd"/>
            </w:ins>
          </w:p>
        </w:tc>
      </w:tr>
      <w:tr w:rsidR="00B42C47" w14:paraId="1C770B6E" w14:textId="77777777" w:rsidTr="00047592">
        <w:trPr>
          <w:ins w:id="341" w:author="Andrew Mulya" w:date="2021-06-26T23:46:00Z"/>
        </w:trPr>
        <w:tc>
          <w:tcPr>
            <w:tcW w:w="694" w:type="dxa"/>
            <w:tcPrChange w:id="342" w:author="Andrew Mulya" w:date="2021-06-26T23:46:00Z">
              <w:tcPr>
                <w:tcW w:w="3226" w:type="dxa"/>
                <w:gridSpan w:val="2"/>
              </w:tcPr>
            </w:tcPrChange>
          </w:tcPr>
          <w:p w14:paraId="65A75A82" w14:textId="369865CA" w:rsidR="00B42C47" w:rsidRDefault="00B42C47">
            <w:pPr>
              <w:pStyle w:val="TableBody"/>
              <w:ind w:firstLine="0"/>
              <w:jc w:val="center"/>
              <w:rPr>
                <w:ins w:id="343" w:author="Andrew Mulya" w:date="2021-06-26T23:46:00Z"/>
                <w:lang w:val="en-US"/>
              </w:rPr>
              <w:pPrChange w:id="344" w:author="Andrew Mulya" w:date="2021-06-26T23:47:00Z">
                <w:pPr>
                  <w:pStyle w:val="TableBody"/>
                  <w:ind w:firstLine="0"/>
                </w:pPr>
              </w:pPrChange>
            </w:pPr>
            <w:ins w:id="345" w:author="Andrew Mulya" w:date="2021-06-26T23:47:00Z">
              <w:r>
                <w:rPr>
                  <w:lang w:val="en-US"/>
                </w:rPr>
                <w:t>1</w:t>
              </w:r>
            </w:ins>
          </w:p>
        </w:tc>
        <w:tc>
          <w:tcPr>
            <w:tcW w:w="3256" w:type="dxa"/>
            <w:tcPrChange w:id="346" w:author="Andrew Mulya" w:date="2021-06-26T23:46:00Z">
              <w:tcPr>
                <w:tcW w:w="3226" w:type="dxa"/>
                <w:gridSpan w:val="2"/>
              </w:tcPr>
            </w:tcPrChange>
          </w:tcPr>
          <w:p w14:paraId="60480FD5" w14:textId="23D5D1B8" w:rsidR="00B42C47" w:rsidRDefault="00B42C47" w:rsidP="00B42C47">
            <w:pPr>
              <w:pStyle w:val="TableBody"/>
              <w:ind w:firstLine="0"/>
              <w:rPr>
                <w:ins w:id="347" w:author="Andrew Mulya" w:date="2021-06-26T23:46:00Z"/>
                <w:lang w:val="en-US"/>
              </w:rPr>
            </w:pPr>
            <w:ins w:id="348" w:author="Andrew Mulya" w:date="2021-06-26T23:48:00Z">
              <w:r>
                <w:rPr>
                  <w:lang w:val="en-US"/>
                </w:rPr>
                <w:t>__</w:t>
              </w:r>
              <w:proofErr w:type="gramStart"/>
              <w:r>
                <w:rPr>
                  <w:lang w:val="en-US"/>
                </w:rPr>
                <w:t>construct(</w:t>
              </w:r>
              <w:proofErr w:type="gramEnd"/>
              <w:r>
                <w:rPr>
                  <w:lang w:val="en-US"/>
                </w:rPr>
                <w:t>)</w:t>
              </w:r>
            </w:ins>
          </w:p>
        </w:tc>
        <w:tc>
          <w:tcPr>
            <w:tcW w:w="5728" w:type="dxa"/>
            <w:tcPrChange w:id="349" w:author="Andrew Mulya" w:date="2021-06-26T23:46:00Z">
              <w:tcPr>
                <w:tcW w:w="3226" w:type="dxa"/>
              </w:tcPr>
            </w:tcPrChange>
          </w:tcPr>
          <w:p w14:paraId="479439B7" w14:textId="223D1DF9" w:rsidR="00B42C47" w:rsidRDefault="00B42C47" w:rsidP="00B42C47">
            <w:pPr>
              <w:pStyle w:val="TableBody"/>
              <w:ind w:firstLine="0"/>
              <w:rPr>
                <w:ins w:id="350" w:author="Andrew Mulya" w:date="2021-06-26T23:46:00Z"/>
                <w:lang w:val="en-US"/>
              </w:rPr>
            </w:pPr>
            <w:ins w:id="351" w:author="Andrew Mulya" w:date="2021-06-26T23:51:00Z">
              <w:r w:rsidRPr="00580E97">
                <w:t xml:space="preserve">Memuat model dan helper yang akan digunakan, yaitu </w:t>
              </w:r>
              <w:r>
                <w:rPr>
                  <w:i/>
                  <w:iCs/>
                  <w:lang w:val="en-US"/>
                </w:rPr>
                <w:t>invoice</w:t>
              </w:r>
              <w:r w:rsidRPr="00580E97">
                <w:t>_</w:t>
              </w:r>
              <w:r w:rsidRPr="00B42C47">
                <w:rPr>
                  <w:i/>
                  <w:iCs/>
                  <w:rPrChange w:id="352" w:author="Andrew Mulya" w:date="2021-06-26T23:51:00Z">
                    <w:rPr/>
                  </w:rPrChange>
                </w:rPr>
                <w:t>model</w:t>
              </w:r>
              <w:r w:rsidRPr="00580E97">
                <w:t xml:space="preserve"> serta </w:t>
              </w:r>
              <w:r w:rsidRPr="00B42C47">
                <w:rPr>
                  <w:i/>
                  <w:iCs/>
                  <w:rPrChange w:id="353" w:author="Andrew Mulya" w:date="2021-06-26T23:51:00Z">
                    <w:rPr/>
                  </w:rPrChange>
                </w:rPr>
                <w:t>sales_helper</w:t>
              </w:r>
              <w:r w:rsidRPr="00580E97">
                <w:t>.</w:t>
              </w:r>
            </w:ins>
          </w:p>
        </w:tc>
      </w:tr>
      <w:tr w:rsidR="00B42C47" w14:paraId="10EA5AFB" w14:textId="77777777" w:rsidTr="00047592">
        <w:trPr>
          <w:ins w:id="354" w:author="Andrew Mulya" w:date="2021-06-26T23:46:00Z"/>
        </w:trPr>
        <w:tc>
          <w:tcPr>
            <w:tcW w:w="694" w:type="dxa"/>
            <w:tcPrChange w:id="355" w:author="Andrew Mulya" w:date="2021-06-26T23:46:00Z">
              <w:tcPr>
                <w:tcW w:w="3226" w:type="dxa"/>
                <w:gridSpan w:val="2"/>
              </w:tcPr>
            </w:tcPrChange>
          </w:tcPr>
          <w:p w14:paraId="1DFE4EA9" w14:textId="0F85C822" w:rsidR="00B42C47" w:rsidRDefault="00B42C47">
            <w:pPr>
              <w:pStyle w:val="TableBody"/>
              <w:ind w:firstLine="0"/>
              <w:jc w:val="center"/>
              <w:rPr>
                <w:ins w:id="356" w:author="Andrew Mulya" w:date="2021-06-26T23:46:00Z"/>
                <w:lang w:val="en-US"/>
              </w:rPr>
              <w:pPrChange w:id="357" w:author="Andrew Mulya" w:date="2021-06-26T23:47:00Z">
                <w:pPr>
                  <w:pStyle w:val="TableBody"/>
                  <w:ind w:firstLine="0"/>
                </w:pPr>
              </w:pPrChange>
            </w:pPr>
            <w:ins w:id="358" w:author="Andrew Mulya" w:date="2021-06-26T23:47:00Z">
              <w:r>
                <w:rPr>
                  <w:lang w:val="en-US"/>
                </w:rPr>
                <w:t>2</w:t>
              </w:r>
            </w:ins>
          </w:p>
        </w:tc>
        <w:tc>
          <w:tcPr>
            <w:tcW w:w="3256" w:type="dxa"/>
            <w:tcPrChange w:id="359" w:author="Andrew Mulya" w:date="2021-06-26T23:46:00Z">
              <w:tcPr>
                <w:tcW w:w="3226" w:type="dxa"/>
                <w:gridSpan w:val="2"/>
              </w:tcPr>
            </w:tcPrChange>
          </w:tcPr>
          <w:p w14:paraId="401C58C0" w14:textId="012EBA15" w:rsidR="00B42C47" w:rsidRDefault="00B42C47" w:rsidP="00B42C47">
            <w:pPr>
              <w:pStyle w:val="TableBody"/>
              <w:ind w:firstLine="0"/>
              <w:rPr>
                <w:ins w:id="360" w:author="Andrew Mulya" w:date="2021-06-26T23:46:00Z"/>
                <w:lang w:val="en-US"/>
              </w:rPr>
            </w:pPr>
            <w:proofErr w:type="gramStart"/>
            <w:ins w:id="361" w:author="Andrew Mulya" w:date="2021-06-26T23:48:00Z">
              <w:r>
                <w:rPr>
                  <w:lang w:val="en-US"/>
                </w:rPr>
                <w:t>index(</w:t>
              </w:r>
              <w:proofErr w:type="gramEnd"/>
              <w:r>
                <w:rPr>
                  <w:lang w:val="en-US"/>
                </w:rPr>
                <w:t>)</w:t>
              </w:r>
            </w:ins>
          </w:p>
        </w:tc>
        <w:tc>
          <w:tcPr>
            <w:tcW w:w="5728" w:type="dxa"/>
            <w:tcPrChange w:id="362" w:author="Andrew Mulya" w:date="2021-06-26T23:46:00Z">
              <w:tcPr>
                <w:tcW w:w="3226" w:type="dxa"/>
              </w:tcPr>
            </w:tcPrChange>
          </w:tcPr>
          <w:p w14:paraId="1A858FCD" w14:textId="5100FD41" w:rsidR="00B42C47" w:rsidRDefault="00B42C47" w:rsidP="00B42C47">
            <w:pPr>
              <w:pStyle w:val="TableBody"/>
              <w:ind w:firstLine="0"/>
              <w:rPr>
                <w:ins w:id="363" w:author="Andrew Mulya" w:date="2021-06-26T23:46:00Z"/>
                <w:lang w:val="en-US"/>
              </w:rPr>
            </w:pPr>
            <w:ins w:id="364" w:author="Andrew Mulya" w:date="2021-06-26T23:51:00Z">
              <w:r w:rsidRPr="00580E97">
                <w:t xml:space="preserve">Mengarahkan pengguna ke halaman utama </w:t>
              </w:r>
              <w:r>
                <w:rPr>
                  <w:i/>
                  <w:iCs/>
                  <w:lang w:val="en-US"/>
                </w:rPr>
                <w:t>invoice</w:t>
              </w:r>
              <w:r w:rsidRPr="00580E97">
                <w:t xml:space="preserve">, dan mengirimkan data </w:t>
              </w:r>
            </w:ins>
            <w:ins w:id="365" w:author="Andrew Mulya" w:date="2021-06-26T23:52:00Z">
              <w:r>
                <w:rPr>
                  <w:i/>
                  <w:iCs/>
                  <w:lang w:val="en-US"/>
                </w:rPr>
                <w:t xml:space="preserve">invoice </w:t>
              </w:r>
            </w:ins>
            <w:ins w:id="366" w:author="Andrew Mulya" w:date="2021-06-26T23:51:00Z">
              <w:r w:rsidRPr="00580E97">
                <w:t xml:space="preserve">dari </w:t>
              </w:r>
            </w:ins>
            <w:ins w:id="367" w:author="Andrew Mulya" w:date="2021-06-26T23:52:00Z">
              <w:r w:rsidRPr="00B42C47">
                <w:rPr>
                  <w:i/>
                  <w:iCs/>
                  <w:lang w:val="en-US"/>
                  <w:rPrChange w:id="368" w:author="Andrew Mulya" w:date="2021-06-26T23:52:00Z">
                    <w:rPr>
                      <w:lang w:val="en-US"/>
                    </w:rPr>
                  </w:rPrChange>
                </w:rPr>
                <w:t>invoice</w:t>
              </w:r>
            </w:ins>
            <w:ins w:id="369" w:author="Andrew Mulya" w:date="2021-06-26T23:51:00Z">
              <w:r w:rsidRPr="00B42C47">
                <w:rPr>
                  <w:i/>
                  <w:iCs/>
                  <w:rPrChange w:id="370" w:author="Andrew Mulya" w:date="2021-06-26T23:52:00Z">
                    <w:rPr/>
                  </w:rPrChange>
                </w:rPr>
                <w:t>_model</w:t>
              </w:r>
              <w:r w:rsidRPr="00580E97">
                <w:t xml:space="preserve"> ke view.</w:t>
              </w:r>
            </w:ins>
          </w:p>
        </w:tc>
      </w:tr>
      <w:tr w:rsidR="00B42C47" w14:paraId="7C730186" w14:textId="77777777" w:rsidTr="00047592">
        <w:trPr>
          <w:ins w:id="371" w:author="Andrew Mulya" w:date="2021-06-26T23:46:00Z"/>
        </w:trPr>
        <w:tc>
          <w:tcPr>
            <w:tcW w:w="694" w:type="dxa"/>
            <w:tcPrChange w:id="372" w:author="Andrew Mulya" w:date="2021-06-26T23:46:00Z">
              <w:tcPr>
                <w:tcW w:w="3226" w:type="dxa"/>
                <w:gridSpan w:val="2"/>
              </w:tcPr>
            </w:tcPrChange>
          </w:tcPr>
          <w:p w14:paraId="09B108CF" w14:textId="1A5B7A59" w:rsidR="00B42C47" w:rsidRDefault="00B42C47">
            <w:pPr>
              <w:pStyle w:val="TableBody"/>
              <w:ind w:firstLine="0"/>
              <w:jc w:val="center"/>
              <w:rPr>
                <w:ins w:id="373" w:author="Andrew Mulya" w:date="2021-06-26T23:46:00Z"/>
                <w:lang w:val="en-US"/>
              </w:rPr>
              <w:pPrChange w:id="374" w:author="Andrew Mulya" w:date="2021-06-26T23:47:00Z">
                <w:pPr>
                  <w:pStyle w:val="TableBody"/>
                  <w:ind w:firstLine="0"/>
                </w:pPr>
              </w:pPrChange>
            </w:pPr>
            <w:ins w:id="375" w:author="Andrew Mulya" w:date="2021-06-26T23:47:00Z">
              <w:r>
                <w:rPr>
                  <w:lang w:val="en-US"/>
                </w:rPr>
                <w:t>3</w:t>
              </w:r>
            </w:ins>
          </w:p>
        </w:tc>
        <w:tc>
          <w:tcPr>
            <w:tcW w:w="3256" w:type="dxa"/>
            <w:tcPrChange w:id="376" w:author="Andrew Mulya" w:date="2021-06-26T23:46:00Z">
              <w:tcPr>
                <w:tcW w:w="3226" w:type="dxa"/>
                <w:gridSpan w:val="2"/>
              </w:tcPr>
            </w:tcPrChange>
          </w:tcPr>
          <w:p w14:paraId="67AB9476" w14:textId="5C3237D0" w:rsidR="00B42C47" w:rsidRDefault="00B42C47" w:rsidP="00B42C47">
            <w:pPr>
              <w:pStyle w:val="TableBody"/>
              <w:ind w:firstLine="0"/>
              <w:rPr>
                <w:ins w:id="377" w:author="Andrew Mulya" w:date="2021-06-26T23:46:00Z"/>
                <w:lang w:val="en-US"/>
              </w:rPr>
            </w:pPr>
            <w:proofErr w:type="gramStart"/>
            <w:ins w:id="378" w:author="Andrew Mulya" w:date="2021-06-26T23:51:00Z">
              <w:r>
                <w:rPr>
                  <w:lang w:val="en-US"/>
                </w:rPr>
                <w:t>v</w:t>
              </w:r>
            </w:ins>
            <w:ins w:id="379" w:author="Andrew Mulya" w:date="2021-06-26T23:48:00Z">
              <w:r>
                <w:rPr>
                  <w:lang w:val="en-US"/>
                </w:rPr>
                <w:t>iew(</w:t>
              </w:r>
              <w:proofErr w:type="gramEnd"/>
              <w:r>
                <w:rPr>
                  <w:lang w:val="en-US"/>
                </w:rPr>
                <w:t>)</w:t>
              </w:r>
            </w:ins>
          </w:p>
        </w:tc>
        <w:tc>
          <w:tcPr>
            <w:tcW w:w="5728" w:type="dxa"/>
            <w:tcPrChange w:id="380" w:author="Andrew Mulya" w:date="2021-06-26T23:46:00Z">
              <w:tcPr>
                <w:tcW w:w="3226" w:type="dxa"/>
              </w:tcPr>
            </w:tcPrChange>
          </w:tcPr>
          <w:p w14:paraId="3C6B539A" w14:textId="406AF4E1" w:rsidR="00B42C47" w:rsidRPr="00B42C47" w:rsidRDefault="00B42C47" w:rsidP="00B42C47">
            <w:pPr>
              <w:pStyle w:val="TableBody"/>
              <w:ind w:firstLine="0"/>
              <w:rPr>
                <w:ins w:id="381" w:author="Andrew Mulya" w:date="2021-06-26T23:46:00Z"/>
                <w:lang w:val="en-US"/>
              </w:rPr>
            </w:pPr>
            <w:proofErr w:type="spellStart"/>
            <w:ins w:id="382" w:author="Andrew Mulya" w:date="2021-06-26T23:52: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sebuah</w:t>
              </w:r>
            </w:ins>
            <w:proofErr w:type="spellEnd"/>
            <w:ins w:id="383" w:author="Andrew Mulya" w:date="2021-06-26T23:53:00Z">
              <w:r>
                <w:rPr>
                  <w:lang w:val="en-US"/>
                </w:rPr>
                <w:t xml:space="preserve"> </w:t>
              </w:r>
            </w:ins>
            <w:ins w:id="384" w:author="Andrew Mulya" w:date="2021-06-26T23:52:00Z">
              <w:r>
                <w:rPr>
                  <w:i/>
                  <w:iCs/>
                  <w:lang w:val="en-US"/>
                </w:rPr>
                <w:t xml:space="preserve">invoice </w:t>
              </w:r>
            </w:ins>
            <w:ins w:id="385" w:author="Andrew Mulya" w:date="2021-06-26T23:54:00Z">
              <w:r>
                <w:rPr>
                  <w:lang w:val="en-US"/>
                </w:rPr>
                <w:t xml:space="preserve">dan </w:t>
              </w:r>
              <w:proofErr w:type="spellStart"/>
              <w:r>
                <w:rPr>
                  <w:lang w:val="en-US"/>
                </w:rPr>
                <w:t>mengirimkan</w:t>
              </w:r>
              <w:proofErr w:type="spellEnd"/>
              <w:r>
                <w:rPr>
                  <w:lang w:val="en-US"/>
                </w:rPr>
                <w:t xml:space="preserve"> data </w:t>
              </w:r>
              <w:r>
                <w:rPr>
                  <w:i/>
                  <w:iCs/>
                  <w:lang w:val="en-US"/>
                </w:rPr>
                <w:t xml:space="preserve">invoice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view.</w:t>
              </w:r>
            </w:ins>
          </w:p>
        </w:tc>
      </w:tr>
      <w:tr w:rsidR="00047592" w14:paraId="241359DB" w14:textId="77777777" w:rsidTr="00047592">
        <w:trPr>
          <w:ins w:id="386" w:author="Andrew Mulya" w:date="2021-06-26T23:46:00Z"/>
        </w:trPr>
        <w:tc>
          <w:tcPr>
            <w:tcW w:w="694" w:type="dxa"/>
            <w:tcPrChange w:id="387" w:author="Andrew Mulya" w:date="2021-06-26T23:46:00Z">
              <w:tcPr>
                <w:tcW w:w="3226" w:type="dxa"/>
                <w:gridSpan w:val="2"/>
              </w:tcPr>
            </w:tcPrChange>
          </w:tcPr>
          <w:p w14:paraId="630E75ED" w14:textId="42717270" w:rsidR="00047592" w:rsidRDefault="00047592">
            <w:pPr>
              <w:pStyle w:val="TableBody"/>
              <w:ind w:firstLine="0"/>
              <w:jc w:val="center"/>
              <w:rPr>
                <w:ins w:id="388" w:author="Andrew Mulya" w:date="2021-06-26T23:46:00Z"/>
                <w:lang w:val="en-US"/>
              </w:rPr>
              <w:pPrChange w:id="389" w:author="Andrew Mulya" w:date="2021-06-26T23:47:00Z">
                <w:pPr>
                  <w:pStyle w:val="TableBody"/>
                  <w:ind w:firstLine="0"/>
                </w:pPr>
              </w:pPrChange>
            </w:pPr>
            <w:ins w:id="390" w:author="Andrew Mulya" w:date="2021-06-26T23:47:00Z">
              <w:r>
                <w:rPr>
                  <w:lang w:val="en-US"/>
                </w:rPr>
                <w:t>4</w:t>
              </w:r>
            </w:ins>
          </w:p>
        </w:tc>
        <w:tc>
          <w:tcPr>
            <w:tcW w:w="3256" w:type="dxa"/>
            <w:tcPrChange w:id="391" w:author="Andrew Mulya" w:date="2021-06-26T23:46:00Z">
              <w:tcPr>
                <w:tcW w:w="3226" w:type="dxa"/>
                <w:gridSpan w:val="2"/>
              </w:tcPr>
            </w:tcPrChange>
          </w:tcPr>
          <w:p w14:paraId="3CCEF5DE" w14:textId="01116169" w:rsidR="00047592" w:rsidRDefault="00047592" w:rsidP="00047592">
            <w:pPr>
              <w:pStyle w:val="TableBody"/>
              <w:ind w:firstLine="0"/>
              <w:rPr>
                <w:ins w:id="392" w:author="Andrew Mulya" w:date="2021-06-26T23:46:00Z"/>
                <w:lang w:val="en-US"/>
              </w:rPr>
            </w:pPr>
            <w:proofErr w:type="gramStart"/>
            <w:ins w:id="393" w:author="Andrew Mulya" w:date="2021-06-26T23:51:00Z">
              <w:r>
                <w:rPr>
                  <w:lang w:val="en-US"/>
                </w:rPr>
                <w:t>a</w:t>
              </w:r>
            </w:ins>
            <w:ins w:id="394" w:author="Andrew Mulya" w:date="2021-06-26T23:48:00Z">
              <w:r>
                <w:rPr>
                  <w:lang w:val="en-US"/>
                </w:rPr>
                <w:t>dd(</w:t>
              </w:r>
              <w:proofErr w:type="gramEnd"/>
              <w:r>
                <w:rPr>
                  <w:lang w:val="en-US"/>
                </w:rPr>
                <w:t>)</w:t>
              </w:r>
            </w:ins>
          </w:p>
        </w:tc>
        <w:tc>
          <w:tcPr>
            <w:tcW w:w="5728" w:type="dxa"/>
            <w:tcPrChange w:id="395" w:author="Andrew Mulya" w:date="2021-06-26T23:46:00Z">
              <w:tcPr>
                <w:tcW w:w="3226" w:type="dxa"/>
              </w:tcPr>
            </w:tcPrChange>
          </w:tcPr>
          <w:p w14:paraId="6ABB0749" w14:textId="2EDB6CF5" w:rsidR="00047592" w:rsidRDefault="00047592" w:rsidP="00047592">
            <w:pPr>
              <w:pStyle w:val="TableBody"/>
              <w:ind w:firstLine="0"/>
              <w:rPr>
                <w:ins w:id="396" w:author="Andrew Mulya" w:date="2021-06-26T23:46:00Z"/>
                <w:lang w:val="en-US"/>
              </w:rPr>
            </w:pPr>
            <w:proofErr w:type="spellStart"/>
            <w:ins w:id="397" w:author="Andrew Mulya" w:date="2021-06-26T23:55: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w:t>
              </w:r>
            </w:ins>
            <w:ins w:id="398" w:author="Andrew Mulya" w:date="2021-06-26T23:56:00Z">
              <w:r>
                <w:rPr>
                  <w:lang w:val="en-US"/>
                </w:rPr>
                <w:t>nambahkan</w:t>
              </w:r>
              <w:proofErr w:type="spellEnd"/>
              <w:r>
                <w:rPr>
                  <w:lang w:val="en-US"/>
                </w:rPr>
                <w:t xml:space="preserve"> </w:t>
              </w:r>
            </w:ins>
            <w:ins w:id="399" w:author="Andrew Mulya" w:date="2021-06-26T23:55:00Z">
              <w:r>
                <w:rPr>
                  <w:i/>
                  <w:iCs/>
                  <w:lang w:val="en-US"/>
                </w:rPr>
                <w:t xml:space="preserve">invoice </w:t>
              </w:r>
            </w:ins>
            <w:proofErr w:type="spellStart"/>
            <w:ins w:id="400" w:author="Andrew Mulya" w:date="2021-06-26T23:56:00Z">
              <w:r>
                <w:rPr>
                  <w:lang w:val="en-US"/>
                </w:rPr>
                <w:t>baru</w:t>
              </w:r>
              <w:proofErr w:type="spellEnd"/>
              <w:r>
                <w:rPr>
                  <w:lang w:val="en-US"/>
                </w:rPr>
                <w:t xml:space="preserve"> </w:t>
              </w:r>
            </w:ins>
            <w:ins w:id="401" w:author="Andrew Mulya" w:date="2021-06-26T23:55:00Z">
              <w:r>
                <w:rPr>
                  <w:lang w:val="en-US"/>
                </w:rPr>
                <w:t xml:space="preserve">dan </w:t>
              </w:r>
              <w:proofErr w:type="spellStart"/>
              <w:r>
                <w:rPr>
                  <w:lang w:val="en-US"/>
                </w:rPr>
                <w:t>mengirimkan</w:t>
              </w:r>
              <w:proofErr w:type="spellEnd"/>
              <w:r>
                <w:rPr>
                  <w:lang w:val="en-US"/>
                </w:rPr>
                <w:t xml:space="preserve"> data </w:t>
              </w:r>
            </w:ins>
            <w:proofErr w:type="gramStart"/>
            <w:ins w:id="402" w:author="Andrew Mulya" w:date="2021-06-26T23:56:00Z">
              <w:r>
                <w:rPr>
                  <w:i/>
                  <w:iCs/>
                  <w:lang w:val="en-US"/>
                </w:rPr>
                <w:t>post</w:t>
              </w:r>
            </w:ins>
            <w:ins w:id="403" w:author="Andrew Mulya" w:date="2021-06-26T23:57:00Z">
              <w:r>
                <w:rPr>
                  <w:i/>
                  <w:iCs/>
                  <w:lang w:val="en-US"/>
                </w:rPr>
                <w:t xml:space="preserve">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menambahkan</w:t>
              </w:r>
              <w:proofErr w:type="spellEnd"/>
              <w:r>
                <w:rPr>
                  <w:lang w:val="en-US"/>
                </w:rPr>
                <w:t xml:space="preserve"> </w:t>
              </w:r>
              <w:r>
                <w:rPr>
                  <w:i/>
                  <w:iCs/>
                  <w:lang w:val="en-US"/>
                </w:rPr>
                <w:t xml:space="preserve">invoice </w:t>
              </w:r>
              <w:proofErr w:type="spellStart"/>
              <w:r>
                <w:rPr>
                  <w:lang w:val="en-US"/>
                </w:rPr>
                <w:t>baru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ins w:id="404" w:author="Andrew Mulya" w:date="2021-06-26T23:55:00Z">
              <w:r>
                <w:rPr>
                  <w:lang w:val="en-US"/>
                </w:rPr>
                <w:t>.</w:t>
              </w:r>
            </w:ins>
          </w:p>
        </w:tc>
      </w:tr>
      <w:tr w:rsidR="00047592" w14:paraId="62A77CF2" w14:textId="77777777" w:rsidTr="00047592">
        <w:trPr>
          <w:ins w:id="405" w:author="Andrew Mulya" w:date="2021-06-26T23:46:00Z"/>
        </w:trPr>
        <w:tc>
          <w:tcPr>
            <w:tcW w:w="694" w:type="dxa"/>
            <w:tcPrChange w:id="406" w:author="Andrew Mulya" w:date="2021-06-26T23:46:00Z">
              <w:tcPr>
                <w:tcW w:w="3226" w:type="dxa"/>
                <w:gridSpan w:val="2"/>
              </w:tcPr>
            </w:tcPrChange>
          </w:tcPr>
          <w:p w14:paraId="156AF456" w14:textId="153FFED1" w:rsidR="00047592" w:rsidRDefault="00047592">
            <w:pPr>
              <w:pStyle w:val="TableBody"/>
              <w:ind w:firstLine="0"/>
              <w:jc w:val="center"/>
              <w:rPr>
                <w:ins w:id="407" w:author="Andrew Mulya" w:date="2021-06-26T23:46:00Z"/>
                <w:lang w:val="en-US"/>
              </w:rPr>
              <w:pPrChange w:id="408" w:author="Andrew Mulya" w:date="2021-06-26T23:47:00Z">
                <w:pPr>
                  <w:pStyle w:val="TableBody"/>
                  <w:ind w:firstLine="0"/>
                </w:pPr>
              </w:pPrChange>
            </w:pPr>
            <w:ins w:id="409" w:author="Andrew Mulya" w:date="2021-06-26T23:47:00Z">
              <w:r>
                <w:rPr>
                  <w:lang w:val="en-US"/>
                </w:rPr>
                <w:t>5</w:t>
              </w:r>
            </w:ins>
          </w:p>
        </w:tc>
        <w:tc>
          <w:tcPr>
            <w:tcW w:w="3256" w:type="dxa"/>
            <w:tcPrChange w:id="410" w:author="Andrew Mulya" w:date="2021-06-26T23:46:00Z">
              <w:tcPr>
                <w:tcW w:w="3226" w:type="dxa"/>
                <w:gridSpan w:val="2"/>
              </w:tcPr>
            </w:tcPrChange>
          </w:tcPr>
          <w:p w14:paraId="432C4F8C" w14:textId="34412373" w:rsidR="00047592" w:rsidRDefault="00047592" w:rsidP="00047592">
            <w:pPr>
              <w:pStyle w:val="TableBody"/>
              <w:ind w:firstLine="0"/>
              <w:rPr>
                <w:ins w:id="411" w:author="Andrew Mulya" w:date="2021-06-26T23:46:00Z"/>
                <w:lang w:val="en-US"/>
              </w:rPr>
            </w:pPr>
            <w:proofErr w:type="spellStart"/>
            <w:ins w:id="412" w:author="Andrew Mulya" w:date="2021-06-26T23:51:00Z">
              <w:r>
                <w:rPr>
                  <w:lang w:val="en-US"/>
                </w:rPr>
                <w:t>a</w:t>
              </w:r>
            </w:ins>
            <w:ins w:id="413" w:author="Andrew Mulya" w:date="2021-06-26T23:48:00Z">
              <w:r>
                <w:rPr>
                  <w:lang w:val="en-US"/>
                </w:rPr>
                <w:t>dd_</w:t>
              </w:r>
              <w:proofErr w:type="gramStart"/>
              <w:r>
                <w:rPr>
                  <w:lang w:val="en-US"/>
                </w:rPr>
                <w:t>showroom</w:t>
              </w:r>
              <w:proofErr w:type="spellEnd"/>
              <w:r>
                <w:rPr>
                  <w:lang w:val="en-US"/>
                </w:rPr>
                <w:t>(</w:t>
              </w:r>
              <w:proofErr w:type="gramEnd"/>
              <w:r>
                <w:rPr>
                  <w:lang w:val="en-US"/>
                </w:rPr>
                <w:t>)</w:t>
              </w:r>
            </w:ins>
          </w:p>
        </w:tc>
        <w:tc>
          <w:tcPr>
            <w:tcW w:w="5728" w:type="dxa"/>
            <w:tcPrChange w:id="414" w:author="Andrew Mulya" w:date="2021-06-26T23:46:00Z">
              <w:tcPr>
                <w:tcW w:w="3226" w:type="dxa"/>
              </w:tcPr>
            </w:tcPrChange>
          </w:tcPr>
          <w:p w14:paraId="15F49291" w14:textId="7C1B5260" w:rsidR="00047592" w:rsidRDefault="00047592" w:rsidP="00047592">
            <w:pPr>
              <w:pStyle w:val="TableBody"/>
              <w:ind w:firstLine="0"/>
              <w:rPr>
                <w:ins w:id="415" w:author="Andrew Mulya" w:date="2021-06-26T23:46:00Z"/>
                <w:lang w:val="en-US"/>
              </w:rPr>
            </w:pPr>
            <w:proofErr w:type="spellStart"/>
            <w:ins w:id="416"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r>
                <w:rPr>
                  <w:i/>
                  <w:iCs/>
                  <w:lang w:val="en-US"/>
                </w:rPr>
                <w:t xml:space="preserve">invoice </w:t>
              </w:r>
              <w:proofErr w:type="spellStart"/>
              <w:r>
                <w:rPr>
                  <w:lang w:val="en-US"/>
                </w:rPr>
                <w:t>baru</w:t>
              </w:r>
              <w:proofErr w:type="spellEnd"/>
              <w:r>
                <w:rPr>
                  <w:lang w:val="en-US"/>
                </w:rPr>
                <w:t xml:space="preserve"> </w:t>
              </w:r>
              <w:proofErr w:type="spellStart"/>
              <w:r>
                <w:rPr>
                  <w:lang w:val="en-US"/>
                </w:rPr>
                <w:t>berjenis</w:t>
              </w:r>
              <w:proofErr w:type="spellEnd"/>
              <w:r>
                <w:rPr>
                  <w:lang w:val="en-US"/>
                </w:rPr>
                <w:t xml:space="preserve"> </w:t>
              </w:r>
              <w:r w:rsidRPr="00047592">
                <w:rPr>
                  <w:i/>
                  <w:iCs/>
                  <w:lang w:val="en-US"/>
                  <w:rPrChange w:id="417" w:author="Andrew Mulya" w:date="2021-06-26T23:58:00Z">
                    <w:rPr>
                      <w:lang w:val="en-US"/>
                    </w:rPr>
                  </w:rPrChange>
                </w:rPr>
                <w:t>showroom</w:t>
              </w:r>
              <w:r>
                <w:rPr>
                  <w:lang w:val="en-US"/>
                </w:rPr>
                <w:t>.</w:t>
              </w:r>
            </w:ins>
          </w:p>
        </w:tc>
      </w:tr>
      <w:tr w:rsidR="00047592" w14:paraId="74FAEF27" w14:textId="77777777" w:rsidTr="00047592">
        <w:trPr>
          <w:ins w:id="418" w:author="Andrew Mulya" w:date="2021-06-26T23:46:00Z"/>
        </w:trPr>
        <w:tc>
          <w:tcPr>
            <w:tcW w:w="694" w:type="dxa"/>
            <w:tcPrChange w:id="419" w:author="Andrew Mulya" w:date="2021-06-26T23:46:00Z">
              <w:tcPr>
                <w:tcW w:w="3226" w:type="dxa"/>
                <w:gridSpan w:val="2"/>
              </w:tcPr>
            </w:tcPrChange>
          </w:tcPr>
          <w:p w14:paraId="4E713990" w14:textId="531F6061" w:rsidR="00047592" w:rsidRDefault="00047592">
            <w:pPr>
              <w:pStyle w:val="TableBody"/>
              <w:ind w:firstLine="0"/>
              <w:jc w:val="center"/>
              <w:rPr>
                <w:ins w:id="420" w:author="Andrew Mulya" w:date="2021-06-26T23:46:00Z"/>
                <w:lang w:val="en-US"/>
              </w:rPr>
              <w:pPrChange w:id="421" w:author="Andrew Mulya" w:date="2021-06-26T23:47:00Z">
                <w:pPr>
                  <w:pStyle w:val="TableBody"/>
                  <w:ind w:firstLine="0"/>
                </w:pPr>
              </w:pPrChange>
            </w:pPr>
            <w:ins w:id="422" w:author="Andrew Mulya" w:date="2021-06-26T23:47:00Z">
              <w:r>
                <w:rPr>
                  <w:lang w:val="en-US"/>
                </w:rPr>
                <w:t>6</w:t>
              </w:r>
            </w:ins>
          </w:p>
        </w:tc>
        <w:tc>
          <w:tcPr>
            <w:tcW w:w="3256" w:type="dxa"/>
            <w:tcPrChange w:id="423" w:author="Andrew Mulya" w:date="2021-06-26T23:46:00Z">
              <w:tcPr>
                <w:tcW w:w="3226" w:type="dxa"/>
                <w:gridSpan w:val="2"/>
              </w:tcPr>
            </w:tcPrChange>
          </w:tcPr>
          <w:p w14:paraId="68BA277F" w14:textId="2486A987" w:rsidR="00047592" w:rsidRDefault="00047592" w:rsidP="00047592">
            <w:pPr>
              <w:pStyle w:val="TableBody"/>
              <w:ind w:firstLine="0"/>
              <w:rPr>
                <w:ins w:id="424" w:author="Andrew Mulya" w:date="2021-06-26T23:46:00Z"/>
                <w:lang w:val="en-US"/>
              </w:rPr>
            </w:pPr>
            <w:proofErr w:type="gramStart"/>
            <w:ins w:id="425" w:author="Andrew Mulya" w:date="2021-06-26T23:51:00Z">
              <w:r>
                <w:rPr>
                  <w:lang w:val="en-US"/>
                </w:rPr>
                <w:t>e</w:t>
              </w:r>
            </w:ins>
            <w:ins w:id="426" w:author="Andrew Mulya" w:date="2021-06-26T23:48:00Z">
              <w:r>
                <w:rPr>
                  <w:lang w:val="en-US"/>
                </w:rPr>
                <w:t>dit(</w:t>
              </w:r>
              <w:proofErr w:type="gramEnd"/>
              <w:r>
                <w:rPr>
                  <w:lang w:val="en-US"/>
                </w:rPr>
                <w:t>)</w:t>
              </w:r>
            </w:ins>
          </w:p>
        </w:tc>
        <w:tc>
          <w:tcPr>
            <w:tcW w:w="5728" w:type="dxa"/>
            <w:tcPrChange w:id="427" w:author="Andrew Mulya" w:date="2021-06-26T23:46:00Z">
              <w:tcPr>
                <w:tcW w:w="3226" w:type="dxa"/>
              </w:tcPr>
            </w:tcPrChange>
          </w:tcPr>
          <w:p w14:paraId="488A1957" w14:textId="27CCC177" w:rsidR="00047592" w:rsidRDefault="00047592" w:rsidP="00047592">
            <w:pPr>
              <w:pStyle w:val="TableBody"/>
              <w:ind w:firstLine="0"/>
              <w:rPr>
                <w:ins w:id="428" w:author="Andrew Mulya" w:date="2021-06-26T23:46:00Z"/>
                <w:lang w:val="en-US"/>
              </w:rPr>
            </w:pPr>
            <w:proofErr w:type="spellStart"/>
            <w:ins w:id="429"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Pr>
                  <w:i/>
                  <w:iCs/>
                  <w:lang w:val="en-US"/>
                </w:rPr>
                <w:t xml:space="preserve">invoice </w:t>
              </w:r>
              <w:proofErr w:type="spellStart"/>
              <w:r>
                <w:rPr>
                  <w:lang w:val="en-US"/>
                </w:rPr>
                <w:t>sebelumnya</w:t>
              </w:r>
              <w:proofErr w:type="spellEnd"/>
              <w:r>
                <w:rPr>
                  <w:lang w:val="en-US"/>
                </w:rPr>
                <w:t xml:space="preserve"> dan </w:t>
              </w:r>
              <w:proofErr w:type="spellStart"/>
              <w:r>
                <w:rPr>
                  <w:lang w:val="en-US"/>
                </w:rPr>
                <w:t>mengirimkan</w:t>
              </w:r>
              <w:proofErr w:type="spellEnd"/>
              <w:r>
                <w:rPr>
                  <w:lang w:val="en-US"/>
                </w:rPr>
                <w:t xml:space="preserve"> data </w:t>
              </w:r>
              <w:proofErr w:type="gramStart"/>
              <w:r>
                <w:rPr>
                  <w:i/>
                  <w:iCs/>
                  <w:lang w:val="en-US"/>
                </w:rPr>
                <w:t xml:space="preserve">post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memperbarui</w:t>
              </w:r>
              <w:proofErr w:type="spellEnd"/>
              <w:r>
                <w:rPr>
                  <w:lang w:val="en-US"/>
                </w:rPr>
                <w:t xml:space="preserve"> data </w:t>
              </w:r>
              <w:r>
                <w:rPr>
                  <w:i/>
                  <w:iCs/>
                  <w:lang w:val="en-US"/>
                </w:rPr>
                <w:t xml:space="preserve">invoice </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p>
        </w:tc>
      </w:tr>
      <w:tr w:rsidR="00047592" w14:paraId="391383CB" w14:textId="77777777" w:rsidTr="00047592">
        <w:trPr>
          <w:ins w:id="430" w:author="Andrew Mulya" w:date="2021-06-26T23:46:00Z"/>
        </w:trPr>
        <w:tc>
          <w:tcPr>
            <w:tcW w:w="694" w:type="dxa"/>
            <w:tcPrChange w:id="431" w:author="Andrew Mulya" w:date="2021-06-26T23:46:00Z">
              <w:tcPr>
                <w:tcW w:w="3226" w:type="dxa"/>
                <w:gridSpan w:val="2"/>
              </w:tcPr>
            </w:tcPrChange>
          </w:tcPr>
          <w:p w14:paraId="59B58F1F" w14:textId="75C15BE0" w:rsidR="00047592" w:rsidRDefault="00047592">
            <w:pPr>
              <w:pStyle w:val="TableBody"/>
              <w:ind w:firstLine="0"/>
              <w:jc w:val="center"/>
              <w:rPr>
                <w:ins w:id="432" w:author="Andrew Mulya" w:date="2021-06-26T23:46:00Z"/>
                <w:lang w:val="en-US"/>
              </w:rPr>
              <w:pPrChange w:id="433" w:author="Andrew Mulya" w:date="2021-06-26T23:47:00Z">
                <w:pPr>
                  <w:pStyle w:val="TableBody"/>
                  <w:ind w:firstLine="0"/>
                </w:pPr>
              </w:pPrChange>
            </w:pPr>
            <w:ins w:id="434" w:author="Andrew Mulya" w:date="2021-06-26T23:47:00Z">
              <w:r>
                <w:rPr>
                  <w:lang w:val="en-US"/>
                </w:rPr>
                <w:t>7</w:t>
              </w:r>
            </w:ins>
          </w:p>
        </w:tc>
        <w:tc>
          <w:tcPr>
            <w:tcW w:w="3256" w:type="dxa"/>
            <w:tcPrChange w:id="435" w:author="Andrew Mulya" w:date="2021-06-26T23:46:00Z">
              <w:tcPr>
                <w:tcW w:w="3226" w:type="dxa"/>
                <w:gridSpan w:val="2"/>
              </w:tcPr>
            </w:tcPrChange>
          </w:tcPr>
          <w:p w14:paraId="25407E17" w14:textId="0D7152E0" w:rsidR="00047592" w:rsidRDefault="00047592" w:rsidP="00047592">
            <w:pPr>
              <w:pStyle w:val="TableBody"/>
              <w:ind w:firstLine="0"/>
              <w:rPr>
                <w:ins w:id="436" w:author="Andrew Mulya" w:date="2021-06-26T23:46:00Z"/>
                <w:lang w:val="en-US"/>
              </w:rPr>
            </w:pPr>
            <w:proofErr w:type="gramStart"/>
            <w:ins w:id="437" w:author="Andrew Mulya" w:date="2021-06-26T23:51:00Z">
              <w:r>
                <w:rPr>
                  <w:lang w:val="en-US"/>
                </w:rPr>
                <w:t>a</w:t>
              </w:r>
            </w:ins>
            <w:ins w:id="438" w:author="Andrew Mulya" w:date="2021-06-26T23:48:00Z">
              <w:r>
                <w:rPr>
                  <w:lang w:val="en-US"/>
                </w:rPr>
                <w:t>ction(</w:t>
              </w:r>
              <w:proofErr w:type="gramEnd"/>
              <w:r>
                <w:rPr>
                  <w:lang w:val="en-US"/>
                </w:rPr>
                <w:t>)</w:t>
              </w:r>
            </w:ins>
          </w:p>
        </w:tc>
        <w:tc>
          <w:tcPr>
            <w:tcW w:w="5728" w:type="dxa"/>
            <w:tcPrChange w:id="439" w:author="Andrew Mulya" w:date="2021-06-26T23:46:00Z">
              <w:tcPr>
                <w:tcW w:w="3226" w:type="dxa"/>
              </w:tcPr>
            </w:tcPrChange>
          </w:tcPr>
          <w:p w14:paraId="36320C6D" w14:textId="4C2A5445" w:rsidR="00047592" w:rsidRPr="00047592" w:rsidRDefault="00047592" w:rsidP="00047592">
            <w:pPr>
              <w:pStyle w:val="TableBody"/>
              <w:ind w:firstLine="0"/>
              <w:rPr>
                <w:ins w:id="440" w:author="Andrew Mulya" w:date="2021-06-26T23:46:00Z"/>
                <w:lang w:val="en-US"/>
              </w:rPr>
            </w:pPr>
            <w:proofErr w:type="spellStart"/>
            <w:ins w:id="441" w:author="Andrew Mulya" w:date="2021-06-27T00:00:00Z">
              <w:r>
                <w:rPr>
                  <w:lang w:val="en-US"/>
                </w:rPr>
                <w:t>Memperbarui</w:t>
              </w:r>
              <w:proofErr w:type="spellEnd"/>
              <w:r>
                <w:rPr>
                  <w:lang w:val="en-US"/>
                </w:rPr>
                <w:t xml:space="preserve"> </w:t>
              </w:r>
              <w:proofErr w:type="spellStart"/>
              <w:r>
                <w:rPr>
                  <w:lang w:val="en-US"/>
                </w:rPr>
                <w:t>informasi</w:t>
              </w:r>
              <w:proofErr w:type="spellEnd"/>
              <w:r>
                <w:rPr>
                  <w:lang w:val="en-US"/>
                </w:rPr>
                <w:t xml:space="preserve"> status </w:t>
              </w:r>
              <w:r>
                <w:rPr>
                  <w:i/>
                  <w:iCs/>
                  <w:lang w:val="en-US"/>
                </w:rPr>
                <w:t xml:space="preserve">invoice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berikutnya</w:t>
              </w:r>
              <w:proofErr w:type="spellEnd"/>
              <w:r>
                <w:rPr>
                  <w:lang w:val="en-US"/>
                </w:rPr>
                <w:t xml:space="preserve">, dan </w:t>
              </w:r>
              <w:proofErr w:type="spellStart"/>
              <w:r>
                <w:rPr>
                  <w:lang w:val="en-US"/>
                </w:rPr>
                <w:t>mengirimkan</w:t>
              </w:r>
              <w:proofErr w:type="spellEnd"/>
              <w:r>
                <w:rPr>
                  <w:lang w:val="en-US"/>
                </w:rPr>
                <w:t xml:space="preserve"> data </w:t>
              </w:r>
              <w:r>
                <w:rPr>
                  <w:i/>
                  <w:iCs/>
                  <w:lang w:val="en-US"/>
                </w:rPr>
                <w:t xml:space="preserve">toast </w:t>
              </w:r>
              <w:proofErr w:type="spellStart"/>
              <w:r>
                <w:rPr>
                  <w:lang w:val="en-US"/>
                </w:rPr>
                <w:t>ke</w:t>
              </w:r>
              <w:proofErr w:type="spellEnd"/>
              <w:r>
                <w:rPr>
                  <w:lang w:val="en-US"/>
                </w:rPr>
                <w:t xml:space="preserve"> view.</w:t>
              </w:r>
            </w:ins>
          </w:p>
        </w:tc>
      </w:tr>
      <w:tr w:rsidR="00047592" w14:paraId="7B5CB26F" w14:textId="77777777" w:rsidTr="00047592">
        <w:trPr>
          <w:ins w:id="442" w:author="Andrew Mulya" w:date="2021-06-26T23:48:00Z"/>
        </w:trPr>
        <w:tc>
          <w:tcPr>
            <w:tcW w:w="694" w:type="dxa"/>
          </w:tcPr>
          <w:p w14:paraId="1CA52EB5" w14:textId="61752E72" w:rsidR="00047592" w:rsidRDefault="00047592" w:rsidP="00047592">
            <w:pPr>
              <w:pStyle w:val="TableBody"/>
              <w:ind w:firstLine="0"/>
              <w:jc w:val="center"/>
              <w:rPr>
                <w:ins w:id="443" w:author="Andrew Mulya" w:date="2021-06-26T23:48:00Z"/>
                <w:lang w:val="en-US"/>
              </w:rPr>
            </w:pPr>
            <w:ins w:id="444" w:author="Andrew Mulya" w:date="2021-06-26T23:48:00Z">
              <w:r>
                <w:rPr>
                  <w:lang w:val="en-US"/>
                </w:rPr>
                <w:t>8</w:t>
              </w:r>
            </w:ins>
          </w:p>
        </w:tc>
        <w:tc>
          <w:tcPr>
            <w:tcW w:w="3256" w:type="dxa"/>
          </w:tcPr>
          <w:p w14:paraId="07FD9359" w14:textId="4DDA466E" w:rsidR="00047592" w:rsidRDefault="00047592" w:rsidP="00047592">
            <w:pPr>
              <w:pStyle w:val="TableBody"/>
              <w:ind w:firstLine="0"/>
              <w:rPr>
                <w:ins w:id="445" w:author="Andrew Mulya" w:date="2021-06-26T23:48:00Z"/>
                <w:lang w:val="en-US"/>
              </w:rPr>
            </w:pPr>
            <w:proofErr w:type="spellStart"/>
            <w:ins w:id="446" w:author="Andrew Mulya" w:date="2021-06-26T23:51:00Z">
              <w:r>
                <w:rPr>
                  <w:lang w:val="en-US"/>
                </w:rPr>
                <w:t>u</w:t>
              </w:r>
            </w:ins>
            <w:ins w:id="447" w:author="Andrew Mulya" w:date="2021-06-26T23:49:00Z">
              <w:r>
                <w:rPr>
                  <w:lang w:val="en-US"/>
                </w:rPr>
                <w:t>pdate_delivery_</w:t>
              </w:r>
              <w:proofErr w:type="gramStart"/>
              <w:r>
                <w:rPr>
                  <w:lang w:val="en-US"/>
                </w:rPr>
                <w:t>fee</w:t>
              </w:r>
              <w:proofErr w:type="spellEnd"/>
              <w:r>
                <w:rPr>
                  <w:lang w:val="en-US"/>
                </w:rPr>
                <w:t>(</w:t>
              </w:r>
              <w:proofErr w:type="gramEnd"/>
              <w:r>
                <w:rPr>
                  <w:lang w:val="en-US"/>
                </w:rPr>
                <w:t>)</w:t>
              </w:r>
            </w:ins>
          </w:p>
        </w:tc>
        <w:tc>
          <w:tcPr>
            <w:tcW w:w="5728" w:type="dxa"/>
          </w:tcPr>
          <w:p w14:paraId="260A7CA6" w14:textId="4B8F471B" w:rsidR="00047592" w:rsidRDefault="00047592" w:rsidP="00047592">
            <w:pPr>
              <w:pStyle w:val="TableBody"/>
              <w:ind w:firstLine="0"/>
              <w:rPr>
                <w:ins w:id="448" w:author="Andrew Mulya" w:date="2021-06-26T23:48:00Z"/>
                <w:lang w:val="en-US"/>
              </w:rPr>
            </w:pPr>
            <w:proofErr w:type="spellStart"/>
            <w:ins w:id="449" w:author="Andrew Mulya" w:date="2021-06-27T00:01:00Z">
              <w:r>
                <w:rPr>
                  <w:lang w:val="en-US"/>
                </w:rPr>
                <w:t>Memperbarui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ongkir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barang</w:t>
              </w:r>
              <w:proofErr w:type="spellEnd"/>
              <w:r>
                <w:rPr>
                  <w:lang w:val="en-US"/>
                </w:rPr>
                <w:t>.</w:t>
              </w:r>
            </w:ins>
          </w:p>
        </w:tc>
      </w:tr>
      <w:tr w:rsidR="00047592" w14:paraId="18F41DE7" w14:textId="77777777" w:rsidTr="00047592">
        <w:trPr>
          <w:ins w:id="450" w:author="Andrew Mulya" w:date="2021-06-26T23:48:00Z"/>
        </w:trPr>
        <w:tc>
          <w:tcPr>
            <w:tcW w:w="694" w:type="dxa"/>
          </w:tcPr>
          <w:p w14:paraId="2E364D21" w14:textId="6783A480" w:rsidR="00047592" w:rsidRDefault="00047592" w:rsidP="00047592">
            <w:pPr>
              <w:pStyle w:val="TableBody"/>
              <w:ind w:firstLine="0"/>
              <w:jc w:val="center"/>
              <w:rPr>
                <w:ins w:id="451" w:author="Andrew Mulya" w:date="2021-06-26T23:48:00Z"/>
                <w:lang w:val="en-US"/>
              </w:rPr>
            </w:pPr>
            <w:ins w:id="452" w:author="Andrew Mulya" w:date="2021-06-26T23:48:00Z">
              <w:r>
                <w:rPr>
                  <w:lang w:val="en-US"/>
                </w:rPr>
                <w:t>9</w:t>
              </w:r>
            </w:ins>
          </w:p>
        </w:tc>
        <w:tc>
          <w:tcPr>
            <w:tcW w:w="3256" w:type="dxa"/>
          </w:tcPr>
          <w:p w14:paraId="7439A7C1" w14:textId="4EB44A53" w:rsidR="00047592" w:rsidRDefault="00047592" w:rsidP="00047592">
            <w:pPr>
              <w:pStyle w:val="TableBody"/>
              <w:ind w:firstLine="0"/>
              <w:rPr>
                <w:ins w:id="453" w:author="Andrew Mulya" w:date="2021-06-26T23:48:00Z"/>
                <w:lang w:val="en-US"/>
              </w:rPr>
            </w:pPr>
            <w:proofErr w:type="spellStart"/>
            <w:ins w:id="454" w:author="Andrew Mulya" w:date="2021-06-26T23:51:00Z">
              <w:r>
                <w:rPr>
                  <w:lang w:val="en-US"/>
                </w:rPr>
                <w:t>g</w:t>
              </w:r>
            </w:ins>
            <w:ins w:id="455" w:author="Andrew Mulya" w:date="2021-06-26T23:49:00Z">
              <w:r>
                <w:rPr>
                  <w:lang w:val="en-US"/>
                </w:rPr>
                <w:t>enerate_</w:t>
              </w:r>
              <w:proofErr w:type="gramStart"/>
              <w:r>
                <w:rPr>
                  <w:lang w:val="en-US"/>
                </w:rPr>
                <w:t>pdf</w:t>
              </w:r>
              <w:proofErr w:type="spellEnd"/>
              <w:r>
                <w:rPr>
                  <w:lang w:val="en-US"/>
                </w:rPr>
                <w:t>(</w:t>
              </w:r>
              <w:proofErr w:type="gramEnd"/>
              <w:r>
                <w:rPr>
                  <w:lang w:val="en-US"/>
                </w:rPr>
                <w:t>)</w:t>
              </w:r>
            </w:ins>
          </w:p>
        </w:tc>
        <w:tc>
          <w:tcPr>
            <w:tcW w:w="5728" w:type="dxa"/>
          </w:tcPr>
          <w:p w14:paraId="62E57CDD" w14:textId="1EF04892" w:rsidR="00047592" w:rsidRPr="00047592" w:rsidRDefault="00047592" w:rsidP="00047592">
            <w:pPr>
              <w:pStyle w:val="TableBody"/>
              <w:ind w:firstLine="0"/>
              <w:rPr>
                <w:ins w:id="456" w:author="Andrew Mulya" w:date="2021-06-26T23:48:00Z"/>
                <w:lang w:val="en-US"/>
              </w:rPr>
            </w:pPr>
            <w:proofErr w:type="spellStart"/>
            <w:ins w:id="457" w:author="Andrew Mulya" w:date="2021-06-27T00:01:00Z">
              <w:r>
                <w:rPr>
                  <w:lang w:val="en-US"/>
                </w:rPr>
                <w:t>Membuat</w:t>
              </w:r>
              <w:proofErr w:type="spellEnd"/>
              <w:r>
                <w:rPr>
                  <w:lang w:val="en-US"/>
                </w:rPr>
                <w:t xml:space="preserve"> file PDF </w:t>
              </w:r>
            </w:ins>
            <w:proofErr w:type="spellStart"/>
            <w:ins w:id="458" w:author="Andrew Mulya" w:date="2021-06-27T00:02:00Z">
              <w:r>
                <w:rPr>
                  <w:lang w:val="en-US"/>
                </w:rPr>
                <w:t>untuk</w:t>
              </w:r>
              <w:proofErr w:type="spellEnd"/>
              <w:r>
                <w:rPr>
                  <w:lang w:val="en-US"/>
                </w:rPr>
                <w:t xml:space="preserve"> </w:t>
              </w:r>
            </w:ins>
            <w:ins w:id="459" w:author="Andrew Mulya" w:date="2021-06-27T00:03:00Z">
              <w:r>
                <w:rPr>
                  <w:i/>
                  <w:iCs/>
                  <w:lang w:val="en-US"/>
                </w:rPr>
                <w:t xml:space="preserve">invoice </w:t>
              </w:r>
            </w:ins>
            <w:ins w:id="460" w:author="Andrew Mulya" w:date="2021-06-27T00:02:00Z">
              <w:r>
                <w:rPr>
                  <w:lang w:val="en-US"/>
                </w:rPr>
                <w:t xml:space="preserve">yang </w:t>
              </w:r>
              <w:proofErr w:type="spellStart"/>
              <w:r>
                <w:rPr>
                  <w:lang w:val="en-US"/>
                </w:rPr>
                <w:t>jenis</w:t>
              </w:r>
            </w:ins>
            <w:ins w:id="461" w:author="Andrew Mulya" w:date="2021-06-27T00:03:00Z">
              <w:r>
                <w:rPr>
                  <w:lang w:val="en-US"/>
                </w:rPr>
                <w:t>nya</w:t>
              </w:r>
            </w:ins>
            <w:proofErr w:type="spellEnd"/>
            <w:ins w:id="462" w:author="Andrew Mulya" w:date="2021-06-27T00:02:00Z">
              <w:r>
                <w:rPr>
                  <w:lang w:val="en-US"/>
                </w:rPr>
                <w:t xml:space="preserve"> </w:t>
              </w:r>
              <w:proofErr w:type="spellStart"/>
              <w:r>
                <w:rPr>
                  <w:lang w:val="en-US"/>
                </w:rPr>
                <w:t>selain</w:t>
              </w:r>
              <w:proofErr w:type="spellEnd"/>
              <w:r>
                <w:rPr>
                  <w:lang w:val="en-US"/>
                </w:rPr>
                <w:t xml:space="preserve"> </w:t>
              </w:r>
              <w:r>
                <w:rPr>
                  <w:i/>
                  <w:iCs/>
                  <w:lang w:val="en-US"/>
                </w:rPr>
                <w:t>showroom</w:t>
              </w:r>
            </w:ins>
            <w:ins w:id="463" w:author="Andrew Mulya" w:date="2021-06-27T00:03:00Z">
              <w:r>
                <w:rPr>
                  <w:i/>
                  <w:iCs/>
                  <w:lang w:val="en-US"/>
                </w:rPr>
                <w:t>.</w:t>
              </w:r>
            </w:ins>
          </w:p>
        </w:tc>
      </w:tr>
      <w:tr w:rsidR="00047592" w14:paraId="2955F3C2" w14:textId="77777777" w:rsidTr="00047592">
        <w:trPr>
          <w:ins w:id="464" w:author="Andrew Mulya" w:date="2021-06-26T23:48:00Z"/>
        </w:trPr>
        <w:tc>
          <w:tcPr>
            <w:tcW w:w="694" w:type="dxa"/>
          </w:tcPr>
          <w:p w14:paraId="682BE4CE" w14:textId="0EF12701" w:rsidR="00047592" w:rsidRDefault="00047592" w:rsidP="00047592">
            <w:pPr>
              <w:pStyle w:val="TableBody"/>
              <w:ind w:firstLine="0"/>
              <w:jc w:val="center"/>
              <w:rPr>
                <w:ins w:id="465" w:author="Andrew Mulya" w:date="2021-06-26T23:48:00Z"/>
                <w:lang w:val="en-US"/>
              </w:rPr>
            </w:pPr>
            <w:ins w:id="466" w:author="Andrew Mulya" w:date="2021-06-26T23:48:00Z">
              <w:r>
                <w:rPr>
                  <w:lang w:val="en-US"/>
                </w:rPr>
                <w:t>10</w:t>
              </w:r>
            </w:ins>
          </w:p>
        </w:tc>
        <w:tc>
          <w:tcPr>
            <w:tcW w:w="3256" w:type="dxa"/>
          </w:tcPr>
          <w:p w14:paraId="76F5B462" w14:textId="53F1F835" w:rsidR="00047592" w:rsidRDefault="00047592" w:rsidP="00047592">
            <w:pPr>
              <w:pStyle w:val="TableBody"/>
              <w:ind w:firstLine="0"/>
              <w:rPr>
                <w:ins w:id="467" w:author="Andrew Mulya" w:date="2021-06-26T23:48:00Z"/>
                <w:lang w:val="en-US"/>
              </w:rPr>
            </w:pPr>
            <w:proofErr w:type="spellStart"/>
            <w:ins w:id="468" w:author="Andrew Mulya" w:date="2021-06-26T23:51:00Z">
              <w:r>
                <w:rPr>
                  <w:lang w:val="en-US"/>
                </w:rPr>
                <w:t>s</w:t>
              </w:r>
            </w:ins>
            <w:ins w:id="469" w:author="Andrew Mulya" w:date="2021-06-26T23:49:00Z">
              <w:r>
                <w:rPr>
                  <w:lang w:val="en-US"/>
                </w:rPr>
                <w:t>howroom_</w:t>
              </w:r>
              <w:proofErr w:type="gramStart"/>
              <w:r>
                <w:rPr>
                  <w:lang w:val="en-US"/>
                </w:rPr>
                <w:t>pdf</w:t>
              </w:r>
              <w:proofErr w:type="spellEnd"/>
              <w:r>
                <w:rPr>
                  <w:lang w:val="en-US"/>
                </w:rPr>
                <w:t>(</w:t>
              </w:r>
              <w:proofErr w:type="gramEnd"/>
              <w:r>
                <w:rPr>
                  <w:lang w:val="en-US"/>
                </w:rPr>
                <w:t>)</w:t>
              </w:r>
            </w:ins>
          </w:p>
        </w:tc>
        <w:tc>
          <w:tcPr>
            <w:tcW w:w="5728" w:type="dxa"/>
          </w:tcPr>
          <w:p w14:paraId="4B1615FA" w14:textId="006D6625" w:rsidR="00047592" w:rsidRDefault="00047592" w:rsidP="00047592">
            <w:pPr>
              <w:pStyle w:val="TableBody"/>
              <w:ind w:firstLine="0"/>
              <w:rPr>
                <w:ins w:id="470" w:author="Andrew Mulya" w:date="2021-06-26T23:48:00Z"/>
                <w:lang w:val="en-US"/>
              </w:rPr>
            </w:pPr>
            <w:proofErr w:type="spellStart"/>
            <w:ins w:id="471" w:author="Andrew Mulya" w:date="2021-06-27T00:03:00Z">
              <w:r>
                <w:rPr>
                  <w:lang w:val="en-US"/>
                </w:rPr>
                <w:t>Membuat</w:t>
              </w:r>
              <w:proofErr w:type="spellEnd"/>
              <w:r>
                <w:rPr>
                  <w:lang w:val="en-US"/>
                </w:rPr>
                <w:t xml:space="preserve"> file PDF </w:t>
              </w:r>
              <w:proofErr w:type="spellStart"/>
              <w:r>
                <w:rPr>
                  <w:lang w:val="en-US"/>
                </w:rPr>
                <w:t>untuk</w:t>
              </w:r>
              <w:proofErr w:type="spellEnd"/>
              <w:r>
                <w:rPr>
                  <w:lang w:val="en-US"/>
                </w:rPr>
                <w:t xml:space="preserve"> </w:t>
              </w:r>
              <w:r>
                <w:rPr>
                  <w:i/>
                  <w:iCs/>
                  <w:lang w:val="en-US"/>
                </w:rPr>
                <w:t xml:space="preserve">invoice </w:t>
              </w:r>
              <w:r>
                <w:rPr>
                  <w:lang w:val="en-US"/>
                </w:rPr>
                <w:t xml:space="preserve">yang </w:t>
              </w:r>
              <w:proofErr w:type="spellStart"/>
              <w:r>
                <w:rPr>
                  <w:lang w:val="en-US"/>
                </w:rPr>
                <w:t>jenisnya</w:t>
              </w:r>
              <w:proofErr w:type="spellEnd"/>
              <w:r>
                <w:rPr>
                  <w:lang w:val="en-US"/>
                </w:rPr>
                <w:t xml:space="preserve"> </w:t>
              </w:r>
              <w:r>
                <w:rPr>
                  <w:i/>
                  <w:iCs/>
                  <w:lang w:val="en-US"/>
                </w:rPr>
                <w:t>showroom.</w:t>
              </w:r>
            </w:ins>
          </w:p>
        </w:tc>
      </w:tr>
      <w:tr w:rsidR="00047592" w14:paraId="2607CE8C" w14:textId="77777777" w:rsidTr="00047592">
        <w:trPr>
          <w:ins w:id="472" w:author="Andrew Mulya" w:date="2021-06-26T23:49:00Z"/>
        </w:trPr>
        <w:tc>
          <w:tcPr>
            <w:tcW w:w="694" w:type="dxa"/>
          </w:tcPr>
          <w:p w14:paraId="48E16067" w14:textId="1A15083A" w:rsidR="00047592" w:rsidRDefault="00047592" w:rsidP="00047592">
            <w:pPr>
              <w:pStyle w:val="TableBody"/>
              <w:ind w:firstLine="0"/>
              <w:jc w:val="center"/>
              <w:rPr>
                <w:ins w:id="473" w:author="Andrew Mulya" w:date="2021-06-26T23:49:00Z"/>
                <w:lang w:val="en-US"/>
              </w:rPr>
            </w:pPr>
            <w:ins w:id="474" w:author="Andrew Mulya" w:date="2021-06-26T23:49:00Z">
              <w:r>
                <w:rPr>
                  <w:lang w:val="en-US"/>
                </w:rPr>
                <w:t>11</w:t>
              </w:r>
            </w:ins>
          </w:p>
        </w:tc>
        <w:tc>
          <w:tcPr>
            <w:tcW w:w="3256" w:type="dxa"/>
          </w:tcPr>
          <w:p w14:paraId="093C3A7F" w14:textId="1DB4174E" w:rsidR="00047592" w:rsidRDefault="00047592" w:rsidP="00047592">
            <w:pPr>
              <w:pStyle w:val="TableBody"/>
              <w:ind w:firstLine="0"/>
              <w:rPr>
                <w:ins w:id="475" w:author="Andrew Mulya" w:date="2021-06-26T23:49:00Z"/>
                <w:lang w:val="en-US"/>
              </w:rPr>
            </w:pPr>
            <w:proofErr w:type="spellStart"/>
            <w:ins w:id="476" w:author="Andrew Mulya" w:date="2021-06-26T23:51:00Z">
              <w:r>
                <w:rPr>
                  <w:lang w:val="en-US"/>
                </w:rPr>
                <w:t>g</w:t>
              </w:r>
            </w:ins>
            <w:ins w:id="477" w:author="Andrew Mulya" w:date="2021-06-26T23:49:00Z">
              <w:r>
                <w:rPr>
                  <w:lang w:val="en-US"/>
                </w:rPr>
                <w:t>enerate_</w:t>
              </w:r>
              <w:proofErr w:type="gramStart"/>
              <w:r>
                <w:rPr>
                  <w:lang w:val="en-US"/>
                </w:rPr>
                <w:t>excel</w:t>
              </w:r>
              <w:proofErr w:type="spellEnd"/>
              <w:r>
                <w:rPr>
                  <w:lang w:val="en-US"/>
                </w:rPr>
                <w:t>(</w:t>
              </w:r>
              <w:proofErr w:type="gramEnd"/>
              <w:r>
                <w:rPr>
                  <w:lang w:val="en-US"/>
                </w:rPr>
                <w:t>)</w:t>
              </w:r>
            </w:ins>
          </w:p>
        </w:tc>
        <w:tc>
          <w:tcPr>
            <w:tcW w:w="5728" w:type="dxa"/>
          </w:tcPr>
          <w:p w14:paraId="669CBCE7" w14:textId="13187DA7" w:rsidR="00047592" w:rsidRDefault="00047592" w:rsidP="00047592">
            <w:pPr>
              <w:pStyle w:val="TableBody"/>
              <w:ind w:firstLine="0"/>
              <w:rPr>
                <w:ins w:id="478" w:author="Andrew Mulya" w:date="2021-06-26T23:49:00Z"/>
                <w:lang w:val="en-US"/>
              </w:rPr>
            </w:pPr>
            <w:proofErr w:type="spellStart"/>
            <w:ins w:id="479" w:author="Andrew Mulya" w:date="2021-06-27T00:03:00Z">
              <w:r>
                <w:rPr>
                  <w:lang w:val="en-US"/>
                </w:rPr>
                <w:t>Membuat</w:t>
              </w:r>
              <w:proofErr w:type="spellEnd"/>
              <w:r>
                <w:rPr>
                  <w:lang w:val="en-US"/>
                </w:rPr>
                <w:t xml:space="preserve"> file excel </w:t>
              </w:r>
            </w:ins>
            <w:proofErr w:type="spellStart"/>
            <w:ins w:id="480" w:author="Andrew Mulya" w:date="2021-06-27T00:05:00Z">
              <w:r>
                <w:rPr>
                  <w:lang w:val="en-US"/>
                </w:rPr>
                <w:t>dengan</w:t>
              </w:r>
              <w:proofErr w:type="spellEnd"/>
              <w:r>
                <w:rPr>
                  <w:lang w:val="en-US"/>
                </w:rPr>
                <w:t xml:space="preserve"> </w:t>
              </w:r>
              <w:proofErr w:type="spellStart"/>
              <w:r>
                <w:rPr>
                  <w:lang w:val="en-US"/>
                </w:rPr>
                <w:t>mengambil</w:t>
              </w:r>
              <w:proofErr w:type="spellEnd"/>
              <w:r>
                <w:rPr>
                  <w:lang w:val="en-US"/>
                </w:rPr>
                <w:t xml:space="preserve"> data </w:t>
              </w:r>
              <w:proofErr w:type="spellStart"/>
              <w:r>
                <w:rPr>
                  <w:lang w:val="en-US"/>
                </w:rPr>
                <w:t>tabel</w:t>
              </w:r>
              <w:proofErr w:type="spellEnd"/>
              <w:r>
                <w:rPr>
                  <w:lang w:val="en-US"/>
                </w:rPr>
                <w:t xml:space="preserve"> </w:t>
              </w:r>
              <w:proofErr w:type="spellStart"/>
              <w:r>
                <w:rPr>
                  <w:lang w:val="en-US"/>
                </w:rPr>
                <w:t>dari</w:t>
              </w:r>
              <w:proofErr w:type="spellEnd"/>
              <w:r>
                <w:rPr>
                  <w:lang w:val="en-US"/>
                </w:rPr>
                <w:t xml:space="preserve"> </w:t>
              </w:r>
              <w:proofErr w:type="gramStart"/>
              <w:r>
                <w:rPr>
                  <w:lang w:val="en-US"/>
                </w:rPr>
                <w:t>index(</w:t>
              </w:r>
              <w:proofErr w:type="gramEnd"/>
              <w:r>
                <w:rPr>
                  <w:lang w:val="en-US"/>
                </w:rPr>
                <w:t>)</w:t>
              </w:r>
              <w:r w:rsidR="00D96918">
                <w:rPr>
                  <w:lang w:val="en-US"/>
                </w:rPr>
                <w:t>.</w:t>
              </w:r>
            </w:ins>
          </w:p>
        </w:tc>
      </w:tr>
      <w:tr w:rsidR="00047592" w14:paraId="10275338" w14:textId="77777777" w:rsidTr="00047592">
        <w:trPr>
          <w:ins w:id="481" w:author="Andrew Mulya" w:date="2021-06-26T23:49:00Z"/>
        </w:trPr>
        <w:tc>
          <w:tcPr>
            <w:tcW w:w="694" w:type="dxa"/>
          </w:tcPr>
          <w:p w14:paraId="148BA887" w14:textId="2B82753F" w:rsidR="00047592" w:rsidRDefault="00047592" w:rsidP="00047592">
            <w:pPr>
              <w:pStyle w:val="TableBody"/>
              <w:ind w:firstLine="0"/>
              <w:jc w:val="center"/>
              <w:rPr>
                <w:ins w:id="482" w:author="Andrew Mulya" w:date="2021-06-26T23:49:00Z"/>
                <w:lang w:val="en-US"/>
              </w:rPr>
            </w:pPr>
            <w:ins w:id="483" w:author="Andrew Mulya" w:date="2021-06-26T23:49:00Z">
              <w:r>
                <w:rPr>
                  <w:lang w:val="en-US"/>
                </w:rPr>
                <w:t>12</w:t>
              </w:r>
            </w:ins>
          </w:p>
        </w:tc>
        <w:tc>
          <w:tcPr>
            <w:tcW w:w="3256" w:type="dxa"/>
          </w:tcPr>
          <w:p w14:paraId="4CCD0A73" w14:textId="059BDAE3" w:rsidR="00047592" w:rsidRDefault="00047592" w:rsidP="00047592">
            <w:pPr>
              <w:pStyle w:val="TableBody"/>
              <w:ind w:firstLine="0"/>
              <w:rPr>
                <w:ins w:id="484" w:author="Andrew Mulya" w:date="2021-06-26T23:49:00Z"/>
                <w:lang w:val="en-US"/>
              </w:rPr>
            </w:pPr>
            <w:proofErr w:type="spellStart"/>
            <w:ins w:id="485" w:author="Andrew Mulya" w:date="2021-06-26T23:51:00Z">
              <w:r>
                <w:rPr>
                  <w:lang w:val="en-US"/>
                </w:rPr>
                <w:t>a</w:t>
              </w:r>
            </w:ins>
            <w:ins w:id="486" w:author="Andrew Mulya" w:date="2021-06-26T23:50:00Z">
              <w:r>
                <w:rPr>
                  <w:lang w:val="en-US"/>
                </w:rPr>
                <w:t>pi_get_</w:t>
              </w:r>
              <w:proofErr w:type="gramStart"/>
              <w:r>
                <w:rPr>
                  <w:lang w:val="en-US"/>
                </w:rPr>
                <w:t>book</w:t>
              </w:r>
              <w:proofErr w:type="spellEnd"/>
              <w:r>
                <w:rPr>
                  <w:lang w:val="en-US"/>
                </w:rPr>
                <w:t>(</w:t>
              </w:r>
              <w:proofErr w:type="gramEnd"/>
              <w:r>
                <w:rPr>
                  <w:lang w:val="en-US"/>
                </w:rPr>
                <w:t>)</w:t>
              </w:r>
            </w:ins>
          </w:p>
        </w:tc>
        <w:tc>
          <w:tcPr>
            <w:tcW w:w="5728" w:type="dxa"/>
          </w:tcPr>
          <w:p w14:paraId="7116BB96" w14:textId="0511871B" w:rsidR="00047592" w:rsidRDefault="00D96918" w:rsidP="00047592">
            <w:pPr>
              <w:pStyle w:val="TableBody"/>
              <w:ind w:firstLine="0"/>
              <w:rPr>
                <w:ins w:id="487" w:author="Andrew Mulya" w:date="2021-06-26T23:49:00Z"/>
                <w:lang w:val="en-US"/>
              </w:rPr>
            </w:pPr>
            <w:proofErr w:type="spellStart"/>
            <w:ins w:id="488" w:author="Andrew Mulya" w:date="2021-06-27T00:07:00Z">
              <w:r>
                <w:rPr>
                  <w:lang w:val="en-US"/>
                </w:rPr>
                <w:t>Fungsi</w:t>
              </w:r>
              <w:proofErr w:type="spellEnd"/>
              <w:r>
                <w:rPr>
                  <w:lang w:val="en-US"/>
                </w:rPr>
                <w:t xml:space="preserve"> </w:t>
              </w:r>
              <w:r w:rsidRPr="00580E97">
                <w:t xml:space="preserve">API yang digunakan untuk mengirimkan informasi </w:t>
              </w:r>
            </w:ins>
            <w:proofErr w:type="spellStart"/>
            <w:ins w:id="489" w:author="Andrew Mulya" w:date="2021-06-27T00:08:00Z">
              <w:r>
                <w:rPr>
                  <w:lang w:val="en-US"/>
                </w:rPr>
                <w:t>sebuah</w:t>
              </w:r>
              <w:proofErr w:type="spellEnd"/>
              <w:r>
                <w:rPr>
                  <w:lang w:val="en-US"/>
                </w:rPr>
                <w:t xml:space="preserve"> </w:t>
              </w:r>
              <w:proofErr w:type="spellStart"/>
              <w:r>
                <w:rPr>
                  <w:lang w:val="en-US"/>
                </w:rPr>
                <w:t>buku</w:t>
              </w:r>
              <w:proofErr w:type="spellEnd"/>
              <w:r>
                <w:rPr>
                  <w:lang w:val="en-US"/>
                </w:rPr>
                <w:t xml:space="preserve"> </w:t>
              </w:r>
            </w:ins>
            <w:ins w:id="490" w:author="Andrew Mulya" w:date="2021-06-27T00:07:00Z">
              <w:r w:rsidRPr="00580E97">
                <w:t xml:space="preserve">ketika </w:t>
              </w:r>
            </w:ins>
            <w:proofErr w:type="spellStart"/>
            <w:ins w:id="491" w:author="Andrew Mulya" w:date="2021-06-27T00:09:00Z">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w:t>
              </w:r>
            </w:ins>
            <w:ins w:id="492" w:author="Andrew Mulya" w:date="2021-06-27T00:13:00Z">
              <w:r>
                <w:rPr>
                  <w:lang w:val="en-US"/>
                </w:rPr>
                <w:t xml:space="preserve"> </w:t>
              </w:r>
              <w:proofErr w:type="spellStart"/>
              <w:r>
                <w:rPr>
                  <w:lang w:val="en-US"/>
                </w:rPr>
                <w:t>b</w:t>
              </w:r>
            </w:ins>
            <w:ins w:id="493" w:author="Andrew Mulya" w:date="2021-06-27T00:14:00Z">
              <w:r>
                <w:rPr>
                  <w:lang w:val="en-US"/>
                </w:rPr>
                <w:t>uku</w:t>
              </w:r>
            </w:ins>
            <w:proofErr w:type="spellEnd"/>
            <w:ins w:id="494" w:author="Andrew Mulya" w:date="2021-06-27T00:09:00Z">
              <w:r>
                <w:rPr>
                  <w:lang w:val="en-US"/>
                </w:rPr>
                <w:t xml:space="preserve"> di </w:t>
              </w:r>
              <w:r w:rsidRPr="00D96918">
                <w:rPr>
                  <w:i/>
                  <w:iCs/>
                  <w:lang w:val="en-US"/>
                  <w:rPrChange w:id="495" w:author="Andrew Mulya" w:date="2021-06-27T00:09:00Z">
                    <w:rPr>
                      <w:lang w:val="en-US"/>
                    </w:rPr>
                  </w:rPrChange>
                </w:rPr>
                <w:t>view</w:t>
              </w:r>
              <w:r>
                <w:rPr>
                  <w:lang w:val="en-US"/>
                </w:rPr>
                <w:t xml:space="preserve"> </w:t>
              </w:r>
              <w:proofErr w:type="spellStart"/>
              <w:proofErr w:type="gramStart"/>
              <w:r>
                <w:rPr>
                  <w:lang w:val="en-US"/>
                </w:rPr>
                <w:t>add</w:t>
              </w:r>
              <w:proofErr w:type="gramEnd"/>
              <w:r>
                <w:rPr>
                  <w:lang w:val="en-US"/>
                </w:rPr>
                <w:t>_showroom</w:t>
              </w:r>
            </w:ins>
            <w:proofErr w:type="spellEnd"/>
            <w:ins w:id="496" w:author="Andrew Mulya" w:date="2021-06-27T00:07:00Z">
              <w:r w:rsidRPr="00580E97">
                <w:t>.</w:t>
              </w:r>
            </w:ins>
          </w:p>
        </w:tc>
      </w:tr>
      <w:tr w:rsidR="00047592" w14:paraId="2A182486" w14:textId="77777777" w:rsidTr="00047592">
        <w:trPr>
          <w:ins w:id="497" w:author="Andrew Mulya" w:date="2021-06-26T23:49:00Z"/>
        </w:trPr>
        <w:tc>
          <w:tcPr>
            <w:tcW w:w="694" w:type="dxa"/>
          </w:tcPr>
          <w:p w14:paraId="4FB04A35" w14:textId="0349500F" w:rsidR="00047592" w:rsidRDefault="00047592" w:rsidP="00047592">
            <w:pPr>
              <w:pStyle w:val="TableBody"/>
              <w:ind w:firstLine="0"/>
              <w:jc w:val="center"/>
              <w:rPr>
                <w:ins w:id="498" w:author="Andrew Mulya" w:date="2021-06-26T23:49:00Z"/>
                <w:lang w:val="en-US"/>
              </w:rPr>
            </w:pPr>
            <w:ins w:id="499" w:author="Andrew Mulya" w:date="2021-06-26T23:49:00Z">
              <w:r>
                <w:rPr>
                  <w:lang w:val="en-US"/>
                </w:rPr>
                <w:t>13</w:t>
              </w:r>
            </w:ins>
          </w:p>
        </w:tc>
        <w:tc>
          <w:tcPr>
            <w:tcW w:w="3256" w:type="dxa"/>
          </w:tcPr>
          <w:p w14:paraId="391BBC4E" w14:textId="0A5B34EE" w:rsidR="00047592" w:rsidRDefault="00047592" w:rsidP="00047592">
            <w:pPr>
              <w:pStyle w:val="TableBody"/>
              <w:ind w:firstLine="0"/>
              <w:rPr>
                <w:ins w:id="500" w:author="Andrew Mulya" w:date="2021-06-26T23:49:00Z"/>
                <w:lang w:val="en-US"/>
              </w:rPr>
            </w:pPr>
            <w:proofErr w:type="spellStart"/>
            <w:ins w:id="501" w:author="Andrew Mulya" w:date="2021-06-26T23:51:00Z">
              <w:r>
                <w:rPr>
                  <w:lang w:val="en-US"/>
                </w:rPr>
                <w:t>a</w:t>
              </w:r>
            </w:ins>
            <w:ins w:id="502" w:author="Andrew Mulya" w:date="2021-06-26T23:50:00Z">
              <w:r>
                <w:rPr>
                  <w:lang w:val="en-US"/>
                </w:rPr>
                <w:t>pi_get_book_dynamic_</w:t>
              </w:r>
              <w:proofErr w:type="gramStart"/>
              <w:r>
                <w:rPr>
                  <w:lang w:val="en-US"/>
                </w:rPr>
                <w:t>stock</w:t>
              </w:r>
              <w:proofErr w:type="spellEnd"/>
              <w:r>
                <w:rPr>
                  <w:lang w:val="en-US"/>
                </w:rPr>
                <w:t>(</w:t>
              </w:r>
              <w:proofErr w:type="gramEnd"/>
              <w:r>
                <w:rPr>
                  <w:lang w:val="en-US"/>
                </w:rPr>
                <w:t>)</w:t>
              </w:r>
            </w:ins>
          </w:p>
        </w:tc>
        <w:tc>
          <w:tcPr>
            <w:tcW w:w="5728" w:type="dxa"/>
          </w:tcPr>
          <w:p w14:paraId="7813C922" w14:textId="0E54F269" w:rsidR="00047592" w:rsidRDefault="00D96918" w:rsidP="00047592">
            <w:pPr>
              <w:pStyle w:val="TableBody"/>
              <w:ind w:firstLine="0"/>
              <w:rPr>
                <w:ins w:id="503" w:author="Andrew Mulya" w:date="2021-06-26T23:49:00Z"/>
                <w:lang w:val="en-US"/>
              </w:rPr>
            </w:pPr>
            <w:proofErr w:type="spellStart"/>
            <w:ins w:id="504" w:author="Andrew Mulya" w:date="2021-06-27T00:12: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 </w:t>
              </w:r>
            </w:ins>
            <w:proofErr w:type="spellStart"/>
            <w:ins w:id="505" w:author="Andrew Mulya" w:date="2021-06-27T00:13:00Z">
              <w:r>
                <w:rPr>
                  <w:lang w:val="en-US"/>
                </w:rPr>
                <w:t>buku</w:t>
              </w:r>
              <w:proofErr w:type="spellEnd"/>
              <w:r>
                <w:rPr>
                  <w:lang w:val="en-US"/>
                </w:rPr>
                <w:t xml:space="preserve"> </w:t>
              </w:r>
            </w:ins>
            <w:ins w:id="506" w:author="Andrew Mulya" w:date="2021-06-27T00:12:00Z">
              <w:r>
                <w:rPr>
                  <w:lang w:val="en-US"/>
                </w:rPr>
                <w:t xml:space="preserve">di </w:t>
              </w:r>
              <w:r w:rsidRPr="00580E97">
                <w:rPr>
                  <w:i/>
                  <w:iCs/>
                  <w:lang w:val="en-US"/>
                </w:rPr>
                <w:t>view</w:t>
              </w:r>
              <w:r>
                <w:rPr>
                  <w:lang w:val="en-US"/>
                </w:rPr>
                <w:t xml:space="preserve"> </w:t>
              </w:r>
              <w:proofErr w:type="spellStart"/>
              <w:proofErr w:type="gramStart"/>
              <w:r w:rsidRPr="00D96918">
                <w:rPr>
                  <w:lang w:val="en-US"/>
                </w:rPr>
                <w:t>add</w:t>
              </w:r>
              <w:proofErr w:type="gramEnd"/>
              <w:r w:rsidRPr="00D96918">
                <w:rPr>
                  <w:lang w:val="en-US"/>
                </w:rPr>
                <w:t>_invoice</w:t>
              </w:r>
              <w:proofErr w:type="spellEnd"/>
              <w:r w:rsidRPr="00580E97">
                <w:t>.</w:t>
              </w:r>
            </w:ins>
          </w:p>
        </w:tc>
      </w:tr>
      <w:tr w:rsidR="00047592" w14:paraId="631C8EAF" w14:textId="77777777" w:rsidTr="00047592">
        <w:trPr>
          <w:ins w:id="507" w:author="Andrew Mulya" w:date="2021-06-26T23:49:00Z"/>
        </w:trPr>
        <w:tc>
          <w:tcPr>
            <w:tcW w:w="694" w:type="dxa"/>
          </w:tcPr>
          <w:p w14:paraId="7B3DF63A" w14:textId="0E8B745C" w:rsidR="00047592" w:rsidRDefault="00047592" w:rsidP="00047592">
            <w:pPr>
              <w:pStyle w:val="TableBody"/>
              <w:ind w:firstLine="0"/>
              <w:jc w:val="center"/>
              <w:rPr>
                <w:ins w:id="508" w:author="Andrew Mulya" w:date="2021-06-26T23:49:00Z"/>
                <w:lang w:val="en-US"/>
              </w:rPr>
            </w:pPr>
            <w:ins w:id="509" w:author="Andrew Mulya" w:date="2021-06-26T23:49:00Z">
              <w:r>
                <w:rPr>
                  <w:lang w:val="en-US"/>
                </w:rPr>
                <w:t>14</w:t>
              </w:r>
            </w:ins>
          </w:p>
        </w:tc>
        <w:tc>
          <w:tcPr>
            <w:tcW w:w="3256" w:type="dxa"/>
          </w:tcPr>
          <w:p w14:paraId="131C0F33" w14:textId="6C84E660" w:rsidR="00047592" w:rsidRDefault="00047592" w:rsidP="00047592">
            <w:pPr>
              <w:pStyle w:val="TableBody"/>
              <w:ind w:firstLine="0"/>
              <w:rPr>
                <w:ins w:id="510" w:author="Andrew Mulya" w:date="2021-06-26T23:49:00Z"/>
                <w:lang w:val="en-US"/>
              </w:rPr>
            </w:pPr>
            <w:proofErr w:type="spellStart"/>
            <w:ins w:id="511" w:author="Andrew Mulya" w:date="2021-06-26T23:51:00Z">
              <w:r>
                <w:rPr>
                  <w:lang w:val="en-US"/>
                </w:rPr>
                <w:t>a</w:t>
              </w:r>
            </w:ins>
            <w:ins w:id="512" w:author="Andrew Mulya" w:date="2021-06-26T23:50:00Z">
              <w:r>
                <w:rPr>
                  <w:lang w:val="en-US"/>
                </w:rPr>
                <w:t>pi_get_</w:t>
              </w:r>
              <w:proofErr w:type="gramStart"/>
              <w:r>
                <w:rPr>
                  <w:lang w:val="en-US"/>
                </w:rPr>
                <w:t>customer</w:t>
              </w:r>
              <w:proofErr w:type="spellEnd"/>
              <w:r>
                <w:rPr>
                  <w:lang w:val="en-US"/>
                </w:rPr>
                <w:t>(</w:t>
              </w:r>
              <w:proofErr w:type="gramEnd"/>
              <w:r>
                <w:rPr>
                  <w:lang w:val="en-US"/>
                </w:rPr>
                <w:t>)</w:t>
              </w:r>
            </w:ins>
          </w:p>
        </w:tc>
        <w:tc>
          <w:tcPr>
            <w:tcW w:w="5728" w:type="dxa"/>
          </w:tcPr>
          <w:p w14:paraId="367FE262" w14:textId="5C980CB2" w:rsidR="00047592" w:rsidRDefault="00D96918" w:rsidP="00047592">
            <w:pPr>
              <w:pStyle w:val="TableBody"/>
              <w:ind w:firstLine="0"/>
              <w:rPr>
                <w:ins w:id="513" w:author="Andrew Mulya" w:date="2021-06-26T23:49:00Z"/>
                <w:lang w:val="en-US"/>
              </w:rPr>
            </w:pPr>
            <w:proofErr w:type="spellStart"/>
            <w:ins w:id="514" w:author="Andrew Mulya" w:date="2021-06-27T00:13: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r>
                <w:rPr>
                  <w:i/>
                  <w:iCs/>
                  <w:lang w:val="en-US"/>
                </w:rPr>
                <w:t>customer</w:t>
              </w:r>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seorang</w:t>
              </w:r>
              <w:proofErr w:type="spellEnd"/>
              <w:r>
                <w:rPr>
                  <w:lang w:val="en-US"/>
                </w:rPr>
                <w:t xml:space="preserve"> </w:t>
              </w:r>
              <w:r>
                <w:rPr>
                  <w:i/>
                  <w:iCs/>
                  <w:lang w:val="en-US"/>
                </w:rPr>
                <w:t>customer</w:t>
              </w:r>
              <w:r>
                <w:rPr>
                  <w:lang w:val="en-US"/>
                </w:rPr>
                <w:t xml:space="preserve"> </w:t>
              </w:r>
              <w:proofErr w:type="spellStart"/>
              <w:r>
                <w:rPr>
                  <w:lang w:val="en-US"/>
                </w:rPr>
                <w:t>dari</w:t>
              </w:r>
              <w:proofErr w:type="spellEnd"/>
              <w:r>
                <w:rPr>
                  <w:lang w:val="en-US"/>
                </w:rPr>
                <w:t xml:space="preserve"> dropdown</w:t>
              </w:r>
            </w:ins>
            <w:ins w:id="515" w:author="Andrew Mulya" w:date="2021-06-27T00:14:00Z">
              <w:r>
                <w:rPr>
                  <w:lang w:val="en-US"/>
                </w:rPr>
                <w:t xml:space="preserve"> </w:t>
              </w:r>
            </w:ins>
            <w:ins w:id="516" w:author="Andrew Mulya" w:date="2021-06-27T00:15:00Z">
              <w:r w:rsidR="00015B08">
                <w:rPr>
                  <w:i/>
                  <w:iCs/>
                  <w:lang w:val="en-US"/>
                </w:rPr>
                <w:t>customer</w:t>
              </w:r>
            </w:ins>
            <w:ins w:id="517" w:author="Andrew Mulya" w:date="2021-06-27T00:13:00Z">
              <w:r>
                <w:rPr>
                  <w:lang w:val="en-US"/>
                </w:rPr>
                <w:t xml:space="preserve"> di </w:t>
              </w:r>
              <w:r w:rsidRPr="00580E97">
                <w:rPr>
                  <w:i/>
                  <w:iCs/>
                  <w:lang w:val="en-US"/>
                </w:rPr>
                <w:t>view</w:t>
              </w:r>
              <w:r>
                <w:rPr>
                  <w:lang w:val="en-US"/>
                </w:rPr>
                <w:t xml:space="preserve"> </w:t>
              </w:r>
              <w:proofErr w:type="spellStart"/>
              <w:proofErr w:type="gramStart"/>
              <w:r w:rsidRPr="00580E97">
                <w:rPr>
                  <w:lang w:val="en-US"/>
                </w:rPr>
                <w:t>add</w:t>
              </w:r>
              <w:proofErr w:type="gramEnd"/>
              <w:r w:rsidRPr="00580E97">
                <w:rPr>
                  <w:lang w:val="en-US"/>
                </w:rPr>
                <w:t>_invoice</w:t>
              </w:r>
            </w:ins>
            <w:proofErr w:type="spellEnd"/>
            <w:ins w:id="518" w:author="Andrew Mulya" w:date="2021-06-27T00:14:00Z">
              <w:r>
                <w:rPr>
                  <w:lang w:val="en-US"/>
                </w:rPr>
                <w:t xml:space="preserve"> dan </w:t>
              </w:r>
              <w:proofErr w:type="spellStart"/>
              <w:r>
                <w:rPr>
                  <w:lang w:val="en-US"/>
                </w:rPr>
                <w:t>add_showroom</w:t>
              </w:r>
            </w:ins>
            <w:proofErr w:type="spellEnd"/>
            <w:ins w:id="519" w:author="Andrew Mulya" w:date="2021-06-27T00:13:00Z">
              <w:r w:rsidRPr="00580E97">
                <w:t>.</w:t>
              </w:r>
            </w:ins>
          </w:p>
        </w:tc>
      </w:tr>
      <w:tr w:rsidR="00047592" w14:paraId="230F2BBE" w14:textId="77777777" w:rsidTr="00047592">
        <w:trPr>
          <w:ins w:id="520" w:author="Andrew Mulya" w:date="2021-06-26T23:49:00Z"/>
        </w:trPr>
        <w:tc>
          <w:tcPr>
            <w:tcW w:w="694" w:type="dxa"/>
          </w:tcPr>
          <w:p w14:paraId="599ABB8B" w14:textId="4D475583" w:rsidR="00047592" w:rsidRDefault="00047592" w:rsidP="00047592">
            <w:pPr>
              <w:pStyle w:val="TableBody"/>
              <w:ind w:firstLine="0"/>
              <w:jc w:val="center"/>
              <w:rPr>
                <w:ins w:id="521" w:author="Andrew Mulya" w:date="2021-06-26T23:49:00Z"/>
                <w:lang w:val="en-US"/>
              </w:rPr>
            </w:pPr>
            <w:ins w:id="522" w:author="Andrew Mulya" w:date="2021-06-26T23:49:00Z">
              <w:r>
                <w:rPr>
                  <w:lang w:val="en-US"/>
                </w:rPr>
                <w:t>15</w:t>
              </w:r>
            </w:ins>
          </w:p>
        </w:tc>
        <w:tc>
          <w:tcPr>
            <w:tcW w:w="3256" w:type="dxa"/>
          </w:tcPr>
          <w:p w14:paraId="2019B9E3" w14:textId="6D82C48D" w:rsidR="00047592" w:rsidRDefault="00047592" w:rsidP="00047592">
            <w:pPr>
              <w:pStyle w:val="TableBody"/>
              <w:ind w:firstLine="0"/>
              <w:rPr>
                <w:ins w:id="523" w:author="Andrew Mulya" w:date="2021-06-26T23:49:00Z"/>
                <w:lang w:val="en-US"/>
              </w:rPr>
            </w:pPr>
            <w:proofErr w:type="spellStart"/>
            <w:ins w:id="524" w:author="Andrew Mulya" w:date="2021-06-26T23:51:00Z">
              <w:r>
                <w:rPr>
                  <w:lang w:val="en-US"/>
                </w:rPr>
                <w:t>a</w:t>
              </w:r>
            </w:ins>
            <w:ins w:id="525" w:author="Andrew Mulya" w:date="2021-06-26T23:50:00Z">
              <w:r>
                <w:rPr>
                  <w:lang w:val="en-US"/>
                </w:rPr>
                <w:t>pi_get_</w:t>
              </w:r>
              <w:proofErr w:type="gramStart"/>
              <w:r>
                <w:rPr>
                  <w:lang w:val="en-US"/>
                </w:rPr>
                <w:t>discount</w:t>
              </w:r>
              <w:proofErr w:type="spellEnd"/>
              <w:r>
                <w:rPr>
                  <w:lang w:val="en-US"/>
                </w:rPr>
                <w:t>(</w:t>
              </w:r>
              <w:proofErr w:type="gramEnd"/>
              <w:r>
                <w:rPr>
                  <w:lang w:val="en-US"/>
                </w:rPr>
                <w:t>)</w:t>
              </w:r>
            </w:ins>
          </w:p>
        </w:tc>
        <w:tc>
          <w:tcPr>
            <w:tcW w:w="5728" w:type="dxa"/>
          </w:tcPr>
          <w:p w14:paraId="15FCECA5" w14:textId="428594A3" w:rsidR="00047592" w:rsidRPr="00015B08" w:rsidRDefault="00D96918" w:rsidP="00047592">
            <w:pPr>
              <w:pStyle w:val="TableBody"/>
              <w:ind w:firstLine="0"/>
              <w:rPr>
                <w:ins w:id="526" w:author="Andrew Mulya" w:date="2021-06-26T23:49:00Z"/>
                <w:lang w:val="en-US"/>
              </w:rPr>
            </w:pPr>
            <w:proofErr w:type="spellStart"/>
            <w:ins w:id="527" w:author="Andrew Mulya" w:date="2021-06-27T00:14: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diskon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jenis</w:t>
              </w:r>
              <w:proofErr w:type="spellEnd"/>
              <w:r>
                <w:rPr>
                  <w:lang w:val="en-US"/>
                </w:rPr>
                <w:t xml:space="preserve"> </w:t>
              </w:r>
              <w:r w:rsidRPr="00D96918">
                <w:rPr>
                  <w:i/>
                  <w:iCs/>
                  <w:lang w:val="en-US"/>
                  <w:rPrChange w:id="528" w:author="Andrew Mulya" w:date="2021-06-27T00:14:00Z">
                    <w:rPr>
                      <w:lang w:val="en-US"/>
                    </w:rPr>
                  </w:rPrChange>
                </w:rPr>
                <w:t>customer</w:t>
              </w:r>
            </w:ins>
            <w:ins w:id="529" w:author="Andrew Mulya" w:date="2021-06-27T00:15:00Z">
              <w:r w:rsidR="00015B08">
                <w:rPr>
                  <w:i/>
                  <w:iCs/>
                  <w:lang w:val="en-US"/>
                </w:rPr>
                <w:t xml:space="preserve"> </w:t>
              </w:r>
              <w:r w:rsidR="00015B08">
                <w:rPr>
                  <w:lang w:val="en-US"/>
                </w:rPr>
                <w:t xml:space="preserve">yang </w:t>
              </w:r>
              <w:proofErr w:type="spellStart"/>
              <w:r w:rsidR="00015B08">
                <w:rPr>
                  <w:lang w:val="en-US"/>
                </w:rPr>
                <w:t>dipilih</w:t>
              </w:r>
              <w:proofErr w:type="spellEnd"/>
              <w:r w:rsidR="00015B08">
                <w:rPr>
                  <w:lang w:val="en-US"/>
                </w:rPr>
                <w:t xml:space="preserve"> pada dropdown </w:t>
              </w:r>
              <w:r w:rsidR="00015B08">
                <w:rPr>
                  <w:i/>
                  <w:iCs/>
                  <w:lang w:val="en-US"/>
                </w:rPr>
                <w:t>customer</w:t>
              </w:r>
              <w:r w:rsidR="00015B08">
                <w:rPr>
                  <w:lang w:val="en-US"/>
                </w:rPr>
                <w:t xml:space="preserve"> di </w:t>
              </w:r>
              <w:r w:rsidR="00015B08" w:rsidRPr="00580E97">
                <w:rPr>
                  <w:i/>
                  <w:iCs/>
                  <w:lang w:val="en-US"/>
                </w:rPr>
                <w:t>view</w:t>
              </w:r>
              <w:r w:rsidR="00015B08">
                <w:rPr>
                  <w:lang w:val="en-US"/>
                </w:rPr>
                <w:t xml:space="preserve"> </w:t>
              </w:r>
              <w:proofErr w:type="spellStart"/>
              <w:proofErr w:type="gramStart"/>
              <w:r w:rsidR="00015B08" w:rsidRPr="00580E97">
                <w:rPr>
                  <w:lang w:val="en-US"/>
                </w:rPr>
                <w:lastRenderedPageBreak/>
                <w:t>add</w:t>
              </w:r>
              <w:proofErr w:type="gramEnd"/>
              <w:r w:rsidR="00015B08" w:rsidRPr="00580E97">
                <w:rPr>
                  <w:lang w:val="en-US"/>
                </w:rPr>
                <w:t>_invoice</w:t>
              </w:r>
              <w:proofErr w:type="spellEnd"/>
              <w:r w:rsidR="00015B08">
                <w:rPr>
                  <w:lang w:val="en-US"/>
                </w:rPr>
                <w:t xml:space="preserve"> dan </w:t>
              </w:r>
              <w:proofErr w:type="spellStart"/>
              <w:r w:rsidR="00015B08">
                <w:rPr>
                  <w:lang w:val="en-US"/>
                </w:rPr>
                <w:t>add_showroom</w:t>
              </w:r>
              <w:proofErr w:type="spellEnd"/>
              <w:r w:rsidR="00015B08" w:rsidRPr="00580E97">
                <w:t>.</w:t>
              </w:r>
            </w:ins>
          </w:p>
        </w:tc>
      </w:tr>
      <w:tr w:rsidR="00047592" w14:paraId="11B9407F" w14:textId="77777777" w:rsidTr="00047592">
        <w:trPr>
          <w:ins w:id="530" w:author="Andrew Mulya" w:date="2021-06-26T23:49:00Z"/>
        </w:trPr>
        <w:tc>
          <w:tcPr>
            <w:tcW w:w="694" w:type="dxa"/>
          </w:tcPr>
          <w:p w14:paraId="180DDB89" w14:textId="0B0B4CD5" w:rsidR="00047592" w:rsidRDefault="00047592" w:rsidP="00047592">
            <w:pPr>
              <w:pStyle w:val="TableBody"/>
              <w:ind w:firstLine="0"/>
              <w:jc w:val="center"/>
              <w:rPr>
                <w:ins w:id="531" w:author="Andrew Mulya" w:date="2021-06-26T23:49:00Z"/>
                <w:lang w:val="en-US"/>
              </w:rPr>
            </w:pPr>
            <w:ins w:id="532" w:author="Andrew Mulya" w:date="2021-06-26T23:49:00Z">
              <w:r>
                <w:rPr>
                  <w:lang w:val="en-US"/>
                </w:rPr>
                <w:lastRenderedPageBreak/>
                <w:t>16</w:t>
              </w:r>
            </w:ins>
          </w:p>
        </w:tc>
        <w:tc>
          <w:tcPr>
            <w:tcW w:w="3256" w:type="dxa"/>
          </w:tcPr>
          <w:p w14:paraId="66ABE37E" w14:textId="45149E75" w:rsidR="00047592" w:rsidRDefault="00047592" w:rsidP="00047592">
            <w:pPr>
              <w:pStyle w:val="TableBody"/>
              <w:ind w:firstLine="0"/>
              <w:rPr>
                <w:ins w:id="533" w:author="Andrew Mulya" w:date="2021-06-26T23:49:00Z"/>
                <w:lang w:val="en-US"/>
              </w:rPr>
            </w:pPr>
            <w:proofErr w:type="spellStart"/>
            <w:ins w:id="534" w:author="Andrew Mulya" w:date="2021-06-26T23:51:00Z">
              <w:r>
                <w:rPr>
                  <w:lang w:val="en-US"/>
                </w:rPr>
                <w:t>a</w:t>
              </w:r>
            </w:ins>
            <w:ins w:id="535" w:author="Andrew Mulya" w:date="2021-06-26T23:50:00Z">
              <w:r>
                <w:rPr>
                  <w:lang w:val="en-US"/>
                </w:rPr>
                <w:t>pi_get_book_</w:t>
              </w:r>
              <w:proofErr w:type="gramStart"/>
              <w:r>
                <w:rPr>
                  <w:lang w:val="en-US"/>
                </w:rPr>
                <w:t>dropdown</w:t>
              </w:r>
              <w:proofErr w:type="spellEnd"/>
              <w:r>
                <w:rPr>
                  <w:lang w:val="en-US"/>
                </w:rPr>
                <w:t>(</w:t>
              </w:r>
              <w:proofErr w:type="gramEnd"/>
              <w:r>
                <w:rPr>
                  <w:lang w:val="en-US"/>
                </w:rPr>
                <w:t>)</w:t>
              </w:r>
            </w:ins>
          </w:p>
        </w:tc>
        <w:tc>
          <w:tcPr>
            <w:tcW w:w="5728" w:type="dxa"/>
          </w:tcPr>
          <w:p w14:paraId="6B4358F9" w14:textId="13312CE8" w:rsidR="00047592" w:rsidRPr="00015B08" w:rsidRDefault="00015B08" w:rsidP="00047592">
            <w:pPr>
              <w:pStyle w:val="TableBody"/>
              <w:ind w:firstLine="0"/>
              <w:rPr>
                <w:ins w:id="536" w:author="Andrew Mulya" w:date="2021-06-26T23:49:00Z"/>
                <w:i/>
                <w:iCs/>
                <w:lang w:val="en-US"/>
                <w:rPrChange w:id="537" w:author="Andrew Mulya" w:date="2021-06-27T00:17:00Z">
                  <w:rPr>
                    <w:ins w:id="538" w:author="Andrew Mulya" w:date="2021-06-26T23:49:00Z"/>
                    <w:lang w:val="en-US"/>
                  </w:rPr>
                </w:rPrChange>
              </w:rPr>
            </w:pPr>
            <w:proofErr w:type="spellStart"/>
            <w:ins w:id="539" w:author="Andrew Mulya" w:date="2021-06-27T00:17: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buku</w:t>
              </w:r>
              <w:proofErr w:type="spellEnd"/>
              <w:r>
                <w:rPr>
                  <w:lang w:val="en-US"/>
                </w:rPr>
                <w:t xml:space="preserve"> yang </w:t>
              </w:r>
              <w:proofErr w:type="spellStart"/>
              <w:r>
                <w:rPr>
                  <w:lang w:val="en-US"/>
                </w:rPr>
                <w:t>dihapus</w:t>
              </w:r>
              <w:proofErr w:type="spellEnd"/>
              <w:r>
                <w:rPr>
                  <w:lang w:val="en-US"/>
                </w:rPr>
                <w:t xml:space="preserve"> </w:t>
              </w:r>
              <w:proofErr w:type="spellStart"/>
              <w:r>
                <w:rPr>
                  <w:lang w:val="en-US"/>
                </w:rPr>
                <w:t>dari</w:t>
              </w:r>
              <w:proofErr w:type="spellEnd"/>
              <w:r>
                <w:rPr>
                  <w:lang w:val="en-US"/>
                </w:rPr>
                <w:t xml:space="preserve"> list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dropdown </w:t>
              </w:r>
              <w:proofErr w:type="spellStart"/>
              <w:r>
                <w:rPr>
                  <w:lang w:val="en-US"/>
                </w:rPr>
                <w:t>buku</w:t>
              </w:r>
              <w:proofErr w:type="spellEnd"/>
              <w:r>
                <w:rPr>
                  <w:lang w:val="en-US"/>
                </w:rPr>
                <w:t xml:space="preserve"> di </w:t>
              </w:r>
              <w:r>
                <w:rPr>
                  <w:i/>
                  <w:lang w:val="en-US"/>
                </w:rPr>
                <w:t xml:space="preserve">view </w:t>
              </w:r>
              <w:proofErr w:type="spellStart"/>
              <w:proofErr w:type="gramStart"/>
              <w:r w:rsidRPr="00580E97">
                <w:rPr>
                  <w:lang w:val="en-US"/>
                </w:rPr>
                <w:t>add</w:t>
              </w:r>
              <w:proofErr w:type="gramEnd"/>
              <w:r w:rsidRPr="00580E97">
                <w:rPr>
                  <w:lang w:val="en-US"/>
                </w:rPr>
                <w:t>_invoice</w:t>
              </w:r>
              <w:proofErr w:type="spellEnd"/>
              <w:r>
                <w:rPr>
                  <w:lang w:val="en-US"/>
                </w:rPr>
                <w:t xml:space="preserve"> dan </w:t>
              </w:r>
              <w:proofErr w:type="spellStart"/>
              <w:r>
                <w:rPr>
                  <w:lang w:val="en-US"/>
                </w:rPr>
                <w:t>add_showroom</w:t>
              </w:r>
              <w:proofErr w:type="spellEnd"/>
              <w:r w:rsidRPr="00580E97">
                <w:t>.</w:t>
              </w:r>
            </w:ins>
          </w:p>
        </w:tc>
      </w:tr>
    </w:tbl>
    <w:p w14:paraId="54374151" w14:textId="609483CA" w:rsidR="00B42C47" w:rsidRDefault="00B42C47" w:rsidP="00015B08">
      <w:pPr>
        <w:ind w:firstLine="0"/>
        <w:rPr>
          <w:ins w:id="540" w:author="Andrew Mulya" w:date="2021-06-27T00:17:00Z"/>
          <w:lang w:val="en-US"/>
        </w:rPr>
      </w:pPr>
    </w:p>
    <w:tbl>
      <w:tblPr>
        <w:tblStyle w:val="TableGrid"/>
        <w:tblW w:w="0" w:type="auto"/>
        <w:tblLook w:val="04A0" w:firstRow="1" w:lastRow="0" w:firstColumn="1" w:lastColumn="0" w:noHBand="0" w:noVBand="1"/>
        <w:tblPrChange w:id="541" w:author="Andrew Mulya" w:date="2021-06-27T00:18:00Z">
          <w:tblPr>
            <w:tblStyle w:val="TableGrid"/>
            <w:tblW w:w="0" w:type="auto"/>
            <w:tblLook w:val="04A0" w:firstRow="1" w:lastRow="0" w:firstColumn="1" w:lastColumn="0" w:noHBand="0" w:noVBand="1"/>
          </w:tblPr>
        </w:tblPrChange>
      </w:tblPr>
      <w:tblGrid>
        <w:gridCol w:w="715"/>
        <w:gridCol w:w="3240"/>
        <w:gridCol w:w="5723"/>
        <w:tblGridChange w:id="542">
          <w:tblGrid>
            <w:gridCol w:w="715"/>
            <w:gridCol w:w="2511"/>
            <w:gridCol w:w="729"/>
            <w:gridCol w:w="2497"/>
            <w:gridCol w:w="3226"/>
          </w:tblGrid>
        </w:tblGridChange>
      </w:tblGrid>
      <w:tr w:rsidR="00015B08" w14:paraId="582DF973" w14:textId="77777777" w:rsidTr="00015B08">
        <w:trPr>
          <w:ins w:id="543" w:author="Andrew Mulya" w:date="2021-06-27T00:17:00Z"/>
        </w:trPr>
        <w:tc>
          <w:tcPr>
            <w:tcW w:w="715" w:type="dxa"/>
            <w:tcPrChange w:id="544" w:author="Andrew Mulya" w:date="2021-06-27T00:18:00Z">
              <w:tcPr>
                <w:tcW w:w="3226" w:type="dxa"/>
                <w:gridSpan w:val="2"/>
              </w:tcPr>
            </w:tcPrChange>
          </w:tcPr>
          <w:p w14:paraId="3E2E83C0" w14:textId="754D01CB" w:rsidR="00015B08" w:rsidRDefault="00015B08">
            <w:pPr>
              <w:pStyle w:val="TableHead"/>
              <w:rPr>
                <w:ins w:id="545" w:author="Andrew Mulya" w:date="2021-06-27T00:17:00Z"/>
                <w:lang w:val="en-US"/>
              </w:rPr>
              <w:pPrChange w:id="546" w:author="Andrew Mulya" w:date="2021-06-27T00:18:00Z">
                <w:pPr>
                  <w:ind w:firstLine="0"/>
                </w:pPr>
              </w:pPrChange>
            </w:pPr>
            <w:ins w:id="547" w:author="Andrew Mulya" w:date="2021-06-27T00:18:00Z">
              <w:r>
                <w:rPr>
                  <w:lang w:val="en-US"/>
                </w:rPr>
                <w:t xml:space="preserve">No. </w:t>
              </w:r>
            </w:ins>
          </w:p>
        </w:tc>
        <w:tc>
          <w:tcPr>
            <w:tcW w:w="3240" w:type="dxa"/>
            <w:tcPrChange w:id="548" w:author="Andrew Mulya" w:date="2021-06-27T00:18:00Z">
              <w:tcPr>
                <w:tcW w:w="3226" w:type="dxa"/>
                <w:gridSpan w:val="2"/>
              </w:tcPr>
            </w:tcPrChange>
          </w:tcPr>
          <w:p w14:paraId="19811FF7" w14:textId="264AB5EB" w:rsidR="00015B08" w:rsidRDefault="00015B08">
            <w:pPr>
              <w:pStyle w:val="TableHead"/>
              <w:rPr>
                <w:ins w:id="549" w:author="Andrew Mulya" w:date="2021-06-27T00:17:00Z"/>
                <w:lang w:val="en-US"/>
              </w:rPr>
              <w:pPrChange w:id="550" w:author="Andrew Mulya" w:date="2021-06-27T00:18:00Z">
                <w:pPr>
                  <w:ind w:firstLine="0"/>
                </w:pPr>
              </w:pPrChange>
            </w:pPr>
            <w:ins w:id="551" w:author="Andrew Mulya" w:date="2021-06-27T00:18:00Z">
              <w:r>
                <w:rPr>
                  <w:lang w:val="en-US"/>
                </w:rPr>
                <w:t xml:space="preserve">Nama </w:t>
              </w:r>
              <w:proofErr w:type="spellStart"/>
              <w:r>
                <w:rPr>
                  <w:lang w:val="en-US"/>
                </w:rPr>
                <w:t>Fungsi</w:t>
              </w:r>
            </w:ins>
            <w:proofErr w:type="spellEnd"/>
          </w:p>
        </w:tc>
        <w:tc>
          <w:tcPr>
            <w:tcW w:w="5723" w:type="dxa"/>
            <w:tcPrChange w:id="552" w:author="Andrew Mulya" w:date="2021-06-27T00:18:00Z">
              <w:tcPr>
                <w:tcW w:w="3226" w:type="dxa"/>
              </w:tcPr>
            </w:tcPrChange>
          </w:tcPr>
          <w:p w14:paraId="09B3F796" w14:textId="1B31C4E0" w:rsidR="00015B08" w:rsidRDefault="00015B08">
            <w:pPr>
              <w:pStyle w:val="TableHead"/>
              <w:rPr>
                <w:ins w:id="553" w:author="Andrew Mulya" w:date="2021-06-27T00:17:00Z"/>
                <w:lang w:val="en-US"/>
              </w:rPr>
              <w:pPrChange w:id="554" w:author="Andrew Mulya" w:date="2021-06-27T00:18:00Z">
                <w:pPr>
                  <w:ind w:firstLine="0"/>
                </w:pPr>
              </w:pPrChange>
            </w:pPr>
            <w:proofErr w:type="spellStart"/>
            <w:ins w:id="555" w:author="Andrew Mulya" w:date="2021-06-27T00:18:00Z">
              <w:r>
                <w:rPr>
                  <w:lang w:val="en-US"/>
                </w:rPr>
                <w:t>Keterangan</w:t>
              </w:r>
            </w:ins>
            <w:proofErr w:type="spellEnd"/>
          </w:p>
        </w:tc>
      </w:tr>
      <w:tr w:rsidR="00015B08" w14:paraId="23C73E38" w14:textId="77777777" w:rsidTr="00015B08">
        <w:trPr>
          <w:ins w:id="556" w:author="Andrew Mulya" w:date="2021-06-27T00:17:00Z"/>
        </w:trPr>
        <w:tc>
          <w:tcPr>
            <w:tcW w:w="715" w:type="dxa"/>
            <w:tcPrChange w:id="557" w:author="Andrew Mulya" w:date="2021-06-27T00:18:00Z">
              <w:tcPr>
                <w:tcW w:w="3226" w:type="dxa"/>
                <w:gridSpan w:val="2"/>
              </w:tcPr>
            </w:tcPrChange>
          </w:tcPr>
          <w:p w14:paraId="76C7A750" w14:textId="253A6D17" w:rsidR="00015B08" w:rsidRDefault="00015B08" w:rsidP="00015B08">
            <w:pPr>
              <w:ind w:firstLine="0"/>
              <w:rPr>
                <w:ins w:id="558" w:author="Andrew Mulya" w:date="2021-06-27T00:17:00Z"/>
                <w:lang w:val="en-US"/>
              </w:rPr>
            </w:pPr>
            <w:ins w:id="559" w:author="Andrew Mulya" w:date="2021-06-27T00:18:00Z">
              <w:r>
                <w:rPr>
                  <w:lang w:val="en-US"/>
                </w:rPr>
                <w:t>1</w:t>
              </w:r>
            </w:ins>
          </w:p>
        </w:tc>
        <w:tc>
          <w:tcPr>
            <w:tcW w:w="3240" w:type="dxa"/>
            <w:tcPrChange w:id="560" w:author="Andrew Mulya" w:date="2021-06-27T00:18:00Z">
              <w:tcPr>
                <w:tcW w:w="3226" w:type="dxa"/>
                <w:gridSpan w:val="2"/>
              </w:tcPr>
            </w:tcPrChange>
          </w:tcPr>
          <w:p w14:paraId="646A8F89" w14:textId="139A76DA" w:rsidR="00015B08" w:rsidRDefault="00015B08" w:rsidP="00015B08">
            <w:pPr>
              <w:ind w:firstLine="0"/>
              <w:rPr>
                <w:ins w:id="561" w:author="Andrew Mulya" w:date="2021-06-27T00:17:00Z"/>
                <w:lang w:val="en-US"/>
              </w:rPr>
            </w:pPr>
            <w:proofErr w:type="spellStart"/>
            <w:ins w:id="562" w:author="Andrew Mulya" w:date="2021-06-27T00:22:00Z">
              <w:r>
                <w:rPr>
                  <w:lang w:val="en-US"/>
                </w:rPr>
                <w:t>v</w:t>
              </w:r>
            </w:ins>
            <w:ins w:id="563" w:author="Andrew Mulya" w:date="2021-06-27T00:18:00Z">
              <w:r>
                <w:rPr>
                  <w:lang w:val="en-US"/>
                </w:rPr>
                <w:t>alidate_</w:t>
              </w:r>
              <w:proofErr w:type="gramStart"/>
              <w:r>
                <w:rPr>
                  <w:lang w:val="en-US"/>
                </w:rPr>
                <w:t>invoice</w:t>
              </w:r>
              <w:proofErr w:type="spellEnd"/>
              <w:r>
                <w:rPr>
                  <w:lang w:val="en-US"/>
                </w:rPr>
                <w:t>(</w:t>
              </w:r>
              <w:proofErr w:type="gramEnd"/>
              <w:r>
                <w:rPr>
                  <w:lang w:val="en-US"/>
                </w:rPr>
                <w:t>)</w:t>
              </w:r>
            </w:ins>
          </w:p>
        </w:tc>
        <w:tc>
          <w:tcPr>
            <w:tcW w:w="5723" w:type="dxa"/>
            <w:tcPrChange w:id="564" w:author="Andrew Mulya" w:date="2021-06-27T00:18:00Z">
              <w:tcPr>
                <w:tcW w:w="3226" w:type="dxa"/>
              </w:tcPr>
            </w:tcPrChange>
          </w:tcPr>
          <w:p w14:paraId="67117520" w14:textId="55D096CE" w:rsidR="00015B08" w:rsidRDefault="002B1B69" w:rsidP="00015B08">
            <w:pPr>
              <w:ind w:firstLine="0"/>
              <w:rPr>
                <w:ins w:id="565" w:author="Andrew Mulya" w:date="2021-06-27T00:17:00Z"/>
                <w:lang w:val="en-US"/>
              </w:rPr>
            </w:pPr>
            <w:proofErr w:type="spellStart"/>
            <w:ins w:id="566" w:author="Andrew Mulya" w:date="2021-06-27T19:40: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proofErr w:type="spellStart"/>
              <w:r w:rsidR="00206954">
                <w:rPr>
                  <w:lang w:val="en-US"/>
                </w:rPr>
                <w:t>atau</w:t>
              </w:r>
              <w:proofErr w:type="spellEnd"/>
              <w:r w:rsidR="00206954">
                <w:rPr>
                  <w:lang w:val="en-US"/>
                </w:rPr>
                <w:t xml:space="preserve"> </w:t>
              </w:r>
              <w:proofErr w:type="spellStart"/>
              <w:r w:rsidR="00206954">
                <w:rPr>
                  <w:lang w:val="en-US"/>
                </w:rPr>
                <w:t>memperbarui</w:t>
              </w:r>
              <w:proofErr w:type="spellEnd"/>
              <w:r w:rsidR="00206954">
                <w:rPr>
                  <w:lang w:val="en-US"/>
                </w:rPr>
                <w:t xml:space="preserve"> </w:t>
              </w:r>
              <w:r w:rsidR="00206954">
                <w:rPr>
                  <w:i/>
                  <w:iCs/>
                  <w:lang w:val="en-US"/>
                </w:rPr>
                <w:t>invoice</w:t>
              </w:r>
              <w:r>
                <w:rPr>
                  <w:i/>
                  <w:iCs/>
                  <w:lang w:val="en-US"/>
                </w:rPr>
                <w:t xml:space="preserve"> </w:t>
              </w:r>
              <w:proofErr w:type="spellStart"/>
              <w:r>
                <w:rPr>
                  <w:lang w:val="en-US"/>
                </w:rPr>
                <w:t>ke</w:t>
              </w:r>
              <w:proofErr w:type="spellEnd"/>
              <w:r>
                <w:rPr>
                  <w:lang w:val="en-US"/>
                </w:rPr>
                <w:t xml:space="preserve"> database.</w:t>
              </w:r>
            </w:ins>
          </w:p>
        </w:tc>
      </w:tr>
      <w:tr w:rsidR="00015B08" w14:paraId="5DEF46D2" w14:textId="77777777" w:rsidTr="00015B08">
        <w:trPr>
          <w:ins w:id="567" w:author="Andrew Mulya" w:date="2021-06-27T00:17:00Z"/>
        </w:trPr>
        <w:tc>
          <w:tcPr>
            <w:tcW w:w="715" w:type="dxa"/>
            <w:tcPrChange w:id="568" w:author="Andrew Mulya" w:date="2021-06-27T00:18:00Z">
              <w:tcPr>
                <w:tcW w:w="3226" w:type="dxa"/>
                <w:gridSpan w:val="2"/>
              </w:tcPr>
            </w:tcPrChange>
          </w:tcPr>
          <w:p w14:paraId="2DAAABE8" w14:textId="4D77CA85" w:rsidR="00015B08" w:rsidRDefault="00015B08" w:rsidP="00015B08">
            <w:pPr>
              <w:ind w:firstLine="0"/>
              <w:rPr>
                <w:ins w:id="569" w:author="Andrew Mulya" w:date="2021-06-27T00:17:00Z"/>
                <w:lang w:val="en-US"/>
              </w:rPr>
            </w:pPr>
            <w:ins w:id="570" w:author="Andrew Mulya" w:date="2021-06-27T00:18:00Z">
              <w:r>
                <w:rPr>
                  <w:lang w:val="en-US"/>
                </w:rPr>
                <w:t>2</w:t>
              </w:r>
            </w:ins>
          </w:p>
        </w:tc>
        <w:tc>
          <w:tcPr>
            <w:tcW w:w="3240" w:type="dxa"/>
            <w:tcPrChange w:id="571" w:author="Andrew Mulya" w:date="2021-06-27T00:18:00Z">
              <w:tcPr>
                <w:tcW w:w="3226" w:type="dxa"/>
                <w:gridSpan w:val="2"/>
              </w:tcPr>
            </w:tcPrChange>
          </w:tcPr>
          <w:p w14:paraId="0791BAA7" w14:textId="1B936325" w:rsidR="00015B08" w:rsidRDefault="00015B08" w:rsidP="00015B08">
            <w:pPr>
              <w:ind w:firstLine="0"/>
              <w:rPr>
                <w:ins w:id="572" w:author="Andrew Mulya" w:date="2021-06-27T00:17:00Z"/>
                <w:lang w:val="en-US"/>
              </w:rPr>
            </w:pPr>
            <w:proofErr w:type="spellStart"/>
            <w:ins w:id="573" w:author="Andrew Mulya" w:date="2021-06-27T00:22:00Z">
              <w:r>
                <w:rPr>
                  <w:lang w:val="en-US"/>
                </w:rPr>
                <w:t>f</w:t>
              </w:r>
            </w:ins>
            <w:ins w:id="574" w:author="Andrew Mulya" w:date="2021-06-27T00:19:00Z">
              <w:r>
                <w:rPr>
                  <w:lang w:val="en-US"/>
                </w:rPr>
                <w:t>etch_invoice_</w:t>
              </w:r>
              <w:proofErr w:type="gramStart"/>
              <w:r>
                <w:rPr>
                  <w:lang w:val="en-US"/>
                </w:rPr>
                <w:t>id</w:t>
              </w:r>
            </w:ins>
            <w:proofErr w:type="spellEnd"/>
            <w:ins w:id="575" w:author="Andrew Mulya" w:date="2021-06-27T19:47:00Z">
              <w:r w:rsidR="00206954">
                <w:rPr>
                  <w:lang w:val="en-US"/>
                </w:rPr>
                <w:t>(</w:t>
              </w:r>
              <w:proofErr w:type="gramEnd"/>
              <w:r w:rsidR="00206954">
                <w:rPr>
                  <w:lang w:val="en-US"/>
                </w:rPr>
                <w:t>)</w:t>
              </w:r>
            </w:ins>
          </w:p>
        </w:tc>
        <w:tc>
          <w:tcPr>
            <w:tcW w:w="5723" w:type="dxa"/>
            <w:tcPrChange w:id="576" w:author="Andrew Mulya" w:date="2021-06-27T00:18:00Z">
              <w:tcPr>
                <w:tcW w:w="3226" w:type="dxa"/>
              </w:tcPr>
            </w:tcPrChange>
          </w:tcPr>
          <w:p w14:paraId="7CB24433" w14:textId="6BC6DBD8" w:rsidR="00015B08" w:rsidRPr="0058768A" w:rsidRDefault="00206954" w:rsidP="00015B08">
            <w:pPr>
              <w:ind w:firstLine="0"/>
              <w:rPr>
                <w:ins w:id="577" w:author="Andrew Mulya" w:date="2021-06-27T00:17:00Z"/>
                <w:iCs/>
                <w:lang w:val="en-US"/>
              </w:rPr>
            </w:pPr>
            <w:proofErr w:type="spellStart"/>
            <w:ins w:id="578" w:author="Andrew Mulya" w:date="2021-06-27T19:42:00Z">
              <w:r>
                <w:rPr>
                  <w:lang w:val="en-US"/>
                </w:rPr>
                <w:t>Mengambil</w:t>
              </w:r>
              <w:proofErr w:type="spellEnd"/>
              <w:r>
                <w:rPr>
                  <w:lang w:val="en-US"/>
                </w:rPr>
                <w:t xml:space="preserve"> data </w:t>
              </w:r>
              <w:proofErr w:type="spellStart"/>
              <w:r>
                <w:rPr>
                  <w:lang w:val="en-US"/>
                </w:rPr>
                <w:t>sebuah</w:t>
              </w:r>
              <w:proofErr w:type="spellEnd"/>
              <w:r>
                <w:rPr>
                  <w:lang w:val="en-US"/>
                </w:rPr>
                <w:t xml:space="preserve"> </w:t>
              </w:r>
              <w:r>
                <w:rPr>
                  <w:i/>
                  <w:lang w:val="en-US"/>
                </w:rPr>
                <w:t xml:space="preserve">invoice </w:t>
              </w:r>
            </w:ins>
            <w:proofErr w:type="spellStart"/>
            <w:ins w:id="579" w:author="Andrew Mulya" w:date="2021-06-27T19:43:00Z">
              <w:r>
                <w:rPr>
                  <w:iCs/>
                  <w:lang w:val="en-US"/>
                </w:rPr>
                <w:t>dari</w:t>
              </w:r>
              <w:proofErr w:type="spellEnd"/>
              <w:r>
                <w:rPr>
                  <w:iCs/>
                  <w:lang w:val="en-US"/>
                </w:rPr>
                <w:t xml:space="preserve"> database.</w:t>
              </w:r>
            </w:ins>
          </w:p>
        </w:tc>
      </w:tr>
      <w:tr w:rsidR="00015B08" w14:paraId="6A25EB2C" w14:textId="77777777" w:rsidTr="00015B08">
        <w:trPr>
          <w:ins w:id="580" w:author="Andrew Mulya" w:date="2021-06-27T00:17:00Z"/>
        </w:trPr>
        <w:tc>
          <w:tcPr>
            <w:tcW w:w="715" w:type="dxa"/>
            <w:tcPrChange w:id="581" w:author="Andrew Mulya" w:date="2021-06-27T00:18:00Z">
              <w:tcPr>
                <w:tcW w:w="3226" w:type="dxa"/>
                <w:gridSpan w:val="2"/>
              </w:tcPr>
            </w:tcPrChange>
          </w:tcPr>
          <w:p w14:paraId="3F7CCE84" w14:textId="07A12EE1" w:rsidR="00015B08" w:rsidRDefault="00015B08" w:rsidP="00015B08">
            <w:pPr>
              <w:ind w:firstLine="0"/>
              <w:rPr>
                <w:ins w:id="582" w:author="Andrew Mulya" w:date="2021-06-27T00:17:00Z"/>
                <w:lang w:val="en-US"/>
              </w:rPr>
            </w:pPr>
            <w:ins w:id="583" w:author="Andrew Mulya" w:date="2021-06-27T00:18:00Z">
              <w:r>
                <w:rPr>
                  <w:lang w:val="en-US"/>
                </w:rPr>
                <w:t>3</w:t>
              </w:r>
            </w:ins>
          </w:p>
        </w:tc>
        <w:tc>
          <w:tcPr>
            <w:tcW w:w="3240" w:type="dxa"/>
            <w:tcPrChange w:id="584" w:author="Andrew Mulya" w:date="2021-06-27T00:18:00Z">
              <w:tcPr>
                <w:tcW w:w="3226" w:type="dxa"/>
                <w:gridSpan w:val="2"/>
              </w:tcPr>
            </w:tcPrChange>
          </w:tcPr>
          <w:p w14:paraId="320B6AD5" w14:textId="79E58944" w:rsidR="00015B08" w:rsidRDefault="00015B08" w:rsidP="00015B08">
            <w:pPr>
              <w:ind w:firstLine="0"/>
              <w:rPr>
                <w:ins w:id="585" w:author="Andrew Mulya" w:date="2021-06-27T00:17:00Z"/>
                <w:lang w:val="en-US"/>
              </w:rPr>
            </w:pPr>
            <w:proofErr w:type="spellStart"/>
            <w:ins w:id="586" w:author="Andrew Mulya" w:date="2021-06-27T00:22:00Z">
              <w:r>
                <w:rPr>
                  <w:lang w:val="en-US"/>
                </w:rPr>
                <w:t>f</w:t>
              </w:r>
            </w:ins>
            <w:ins w:id="587" w:author="Andrew Mulya" w:date="2021-06-27T00:19:00Z">
              <w:r>
                <w:rPr>
                  <w:lang w:val="en-US"/>
                </w:rPr>
                <w:t>etch_invoice_</w:t>
              </w:r>
              <w:proofErr w:type="gramStart"/>
              <w:r>
                <w:rPr>
                  <w:lang w:val="en-US"/>
                </w:rPr>
                <w:t>book</w:t>
              </w:r>
            </w:ins>
            <w:proofErr w:type="spellEnd"/>
            <w:ins w:id="588" w:author="Andrew Mulya" w:date="2021-06-27T19:47:00Z">
              <w:r w:rsidR="00206954">
                <w:rPr>
                  <w:lang w:val="en-US"/>
                </w:rPr>
                <w:t>(</w:t>
              </w:r>
              <w:proofErr w:type="gramEnd"/>
              <w:r w:rsidR="00206954">
                <w:rPr>
                  <w:lang w:val="en-US"/>
                </w:rPr>
                <w:t>)</w:t>
              </w:r>
            </w:ins>
          </w:p>
        </w:tc>
        <w:tc>
          <w:tcPr>
            <w:tcW w:w="5723" w:type="dxa"/>
            <w:tcPrChange w:id="589" w:author="Andrew Mulya" w:date="2021-06-27T00:18:00Z">
              <w:tcPr>
                <w:tcW w:w="3226" w:type="dxa"/>
              </w:tcPr>
            </w:tcPrChange>
          </w:tcPr>
          <w:p w14:paraId="7B0E2ECA" w14:textId="414C77C6" w:rsidR="00015B08" w:rsidRPr="00206954" w:rsidRDefault="00206954" w:rsidP="00015B08">
            <w:pPr>
              <w:ind w:firstLine="0"/>
              <w:rPr>
                <w:ins w:id="590" w:author="Andrew Mulya" w:date="2021-06-27T00:17:00Z"/>
                <w:lang w:val="en-US"/>
              </w:rPr>
            </w:pPr>
            <w:proofErr w:type="spellStart"/>
            <w:ins w:id="591" w:author="Andrew Mulya" w:date="2021-06-27T19:43:00Z">
              <w:r>
                <w:rPr>
                  <w:lang w:val="en-US"/>
                </w:rPr>
                <w:t>Mengambil</w:t>
              </w:r>
              <w:proofErr w:type="spellEnd"/>
              <w:r>
                <w:rPr>
                  <w:lang w:val="en-US"/>
                </w:rPr>
                <w:t xml:space="preserve"> data </w:t>
              </w:r>
              <w:r>
                <w:rPr>
                  <w:i/>
                  <w:iCs/>
                  <w:lang w:val="en-US"/>
                </w:rPr>
                <w:t xml:space="preserve">invoice </w:t>
              </w:r>
              <w:r>
                <w:rPr>
                  <w:lang w:val="en-US"/>
                </w:rPr>
                <w:t xml:space="preserve">dan </w:t>
              </w:r>
              <w:proofErr w:type="spellStart"/>
              <w:r>
                <w:rPr>
                  <w:i/>
                  <w:iCs/>
                  <w:lang w:val="en-US"/>
                </w:rPr>
                <w:t>invoice_book</w:t>
              </w:r>
              <w:proofErr w:type="spellEnd"/>
              <w:r>
                <w:rPr>
                  <w:i/>
                  <w:iCs/>
                  <w:lang w:val="en-US"/>
                </w:rPr>
                <w:t xml:space="preserve"> </w:t>
              </w:r>
              <w:r>
                <w:rPr>
                  <w:lang w:val="en-US"/>
                </w:rPr>
                <w:t xml:space="preserve">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i/>
                  <w:iCs/>
                  <w:lang w:val="en-US"/>
                </w:rPr>
                <w:t>invoice_id</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dari</w:t>
              </w:r>
              <w:proofErr w:type="spellEnd"/>
              <w:r>
                <w:rPr>
                  <w:lang w:val="en-US"/>
                </w:rPr>
                <w:t xml:space="preserve"> dat</w:t>
              </w:r>
            </w:ins>
            <w:ins w:id="592" w:author="Andrew Mulya" w:date="2021-06-27T19:44:00Z">
              <w:r>
                <w:rPr>
                  <w:lang w:val="en-US"/>
                </w:rPr>
                <w:t>abase.</w:t>
              </w:r>
            </w:ins>
          </w:p>
        </w:tc>
      </w:tr>
      <w:tr w:rsidR="00015B08" w14:paraId="33B7D05A" w14:textId="77777777" w:rsidTr="00015B08">
        <w:trPr>
          <w:ins w:id="593" w:author="Andrew Mulya" w:date="2021-06-27T00:17:00Z"/>
        </w:trPr>
        <w:tc>
          <w:tcPr>
            <w:tcW w:w="715" w:type="dxa"/>
            <w:tcPrChange w:id="594" w:author="Andrew Mulya" w:date="2021-06-27T00:18:00Z">
              <w:tcPr>
                <w:tcW w:w="3226" w:type="dxa"/>
                <w:gridSpan w:val="2"/>
              </w:tcPr>
            </w:tcPrChange>
          </w:tcPr>
          <w:p w14:paraId="4BBBF77C" w14:textId="4D902A0E" w:rsidR="00015B08" w:rsidRDefault="00015B08" w:rsidP="00015B08">
            <w:pPr>
              <w:ind w:firstLine="0"/>
              <w:rPr>
                <w:ins w:id="595" w:author="Andrew Mulya" w:date="2021-06-27T00:17:00Z"/>
                <w:lang w:val="en-US"/>
              </w:rPr>
            </w:pPr>
            <w:ins w:id="596" w:author="Andrew Mulya" w:date="2021-06-27T00:18:00Z">
              <w:r>
                <w:rPr>
                  <w:lang w:val="en-US"/>
                </w:rPr>
                <w:t>4</w:t>
              </w:r>
            </w:ins>
          </w:p>
        </w:tc>
        <w:tc>
          <w:tcPr>
            <w:tcW w:w="3240" w:type="dxa"/>
            <w:tcPrChange w:id="597" w:author="Andrew Mulya" w:date="2021-06-27T00:18:00Z">
              <w:tcPr>
                <w:tcW w:w="3226" w:type="dxa"/>
                <w:gridSpan w:val="2"/>
              </w:tcPr>
            </w:tcPrChange>
          </w:tcPr>
          <w:p w14:paraId="05123D99" w14:textId="05DFCFDD" w:rsidR="00015B08" w:rsidRDefault="00015B08" w:rsidP="00015B08">
            <w:pPr>
              <w:ind w:firstLine="0"/>
              <w:rPr>
                <w:ins w:id="598" w:author="Andrew Mulya" w:date="2021-06-27T00:17:00Z"/>
                <w:lang w:val="en-US"/>
              </w:rPr>
            </w:pPr>
            <w:proofErr w:type="spellStart"/>
            <w:ins w:id="599" w:author="Andrew Mulya" w:date="2021-06-27T00:22:00Z">
              <w:r>
                <w:rPr>
                  <w:lang w:val="en-US"/>
                </w:rPr>
                <w:t>f</w:t>
              </w:r>
            </w:ins>
            <w:ins w:id="600" w:author="Andrew Mulya" w:date="2021-06-27T00:19:00Z">
              <w:r>
                <w:rPr>
                  <w:lang w:val="en-US"/>
                </w:rPr>
                <w:t>etch_warehouse_</w:t>
              </w:r>
              <w:proofErr w:type="gramStart"/>
              <w:r>
                <w:rPr>
                  <w:lang w:val="en-US"/>
                </w:rPr>
                <w:t>stock</w:t>
              </w:r>
              <w:proofErr w:type="spellEnd"/>
              <w:r>
                <w:rPr>
                  <w:lang w:val="en-US"/>
                </w:rPr>
                <w:t>(</w:t>
              </w:r>
              <w:proofErr w:type="gramEnd"/>
              <w:r>
                <w:rPr>
                  <w:lang w:val="en-US"/>
                </w:rPr>
                <w:t>)</w:t>
              </w:r>
            </w:ins>
          </w:p>
        </w:tc>
        <w:tc>
          <w:tcPr>
            <w:tcW w:w="5723" w:type="dxa"/>
            <w:tcPrChange w:id="601" w:author="Andrew Mulya" w:date="2021-06-27T00:18:00Z">
              <w:tcPr>
                <w:tcW w:w="3226" w:type="dxa"/>
              </w:tcPr>
            </w:tcPrChange>
          </w:tcPr>
          <w:p w14:paraId="27D1B920" w14:textId="7C195C99" w:rsidR="00015B08" w:rsidRPr="00206954" w:rsidRDefault="00206954" w:rsidP="00015B08">
            <w:pPr>
              <w:ind w:firstLine="0"/>
              <w:rPr>
                <w:ins w:id="602" w:author="Andrew Mulya" w:date="2021-06-27T00:17:00Z"/>
                <w:i/>
                <w:iCs/>
                <w:lang w:val="en-US"/>
                <w:rPrChange w:id="603" w:author="Andrew Mulya" w:date="2021-06-27T19:44:00Z">
                  <w:rPr>
                    <w:ins w:id="604" w:author="Andrew Mulya" w:date="2021-06-27T00:17:00Z"/>
                    <w:lang w:val="en-US"/>
                  </w:rPr>
                </w:rPrChange>
              </w:rPr>
            </w:pPr>
            <w:proofErr w:type="spellStart"/>
            <w:ins w:id="605"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warehouse.</w:t>
              </w:r>
            </w:ins>
          </w:p>
        </w:tc>
      </w:tr>
      <w:tr w:rsidR="00015B08" w14:paraId="05E1F80A" w14:textId="77777777" w:rsidTr="00015B08">
        <w:trPr>
          <w:ins w:id="606" w:author="Andrew Mulya" w:date="2021-06-27T00:17:00Z"/>
        </w:trPr>
        <w:tc>
          <w:tcPr>
            <w:tcW w:w="715" w:type="dxa"/>
            <w:tcPrChange w:id="607" w:author="Andrew Mulya" w:date="2021-06-27T00:18:00Z">
              <w:tcPr>
                <w:tcW w:w="3226" w:type="dxa"/>
                <w:gridSpan w:val="2"/>
              </w:tcPr>
            </w:tcPrChange>
          </w:tcPr>
          <w:p w14:paraId="2DC0CA5D" w14:textId="2EAA3D65" w:rsidR="00015B08" w:rsidRDefault="00015B08" w:rsidP="00015B08">
            <w:pPr>
              <w:ind w:firstLine="0"/>
              <w:rPr>
                <w:ins w:id="608" w:author="Andrew Mulya" w:date="2021-06-27T00:17:00Z"/>
                <w:lang w:val="en-US"/>
              </w:rPr>
            </w:pPr>
            <w:ins w:id="609" w:author="Andrew Mulya" w:date="2021-06-27T00:18:00Z">
              <w:r>
                <w:rPr>
                  <w:lang w:val="en-US"/>
                </w:rPr>
                <w:t>5</w:t>
              </w:r>
            </w:ins>
          </w:p>
        </w:tc>
        <w:tc>
          <w:tcPr>
            <w:tcW w:w="3240" w:type="dxa"/>
            <w:tcPrChange w:id="610" w:author="Andrew Mulya" w:date="2021-06-27T00:18:00Z">
              <w:tcPr>
                <w:tcW w:w="3226" w:type="dxa"/>
                <w:gridSpan w:val="2"/>
              </w:tcPr>
            </w:tcPrChange>
          </w:tcPr>
          <w:p w14:paraId="58201811" w14:textId="1255D386" w:rsidR="00015B08" w:rsidRDefault="00015B08" w:rsidP="00015B08">
            <w:pPr>
              <w:ind w:firstLine="0"/>
              <w:rPr>
                <w:ins w:id="611" w:author="Andrew Mulya" w:date="2021-06-27T00:17:00Z"/>
                <w:lang w:val="en-US"/>
              </w:rPr>
            </w:pPr>
            <w:proofErr w:type="spellStart"/>
            <w:ins w:id="612" w:author="Andrew Mulya" w:date="2021-06-27T00:22:00Z">
              <w:r>
                <w:rPr>
                  <w:lang w:val="en-US"/>
                </w:rPr>
                <w:t>f</w:t>
              </w:r>
            </w:ins>
            <w:ins w:id="613" w:author="Andrew Mulya" w:date="2021-06-27T00:19:00Z">
              <w:r>
                <w:rPr>
                  <w:lang w:val="en-US"/>
                </w:rPr>
                <w:t>etch_showroom_</w:t>
              </w:r>
              <w:proofErr w:type="gramStart"/>
              <w:r>
                <w:rPr>
                  <w:lang w:val="en-US"/>
                </w:rPr>
                <w:t>stock</w:t>
              </w:r>
              <w:proofErr w:type="spellEnd"/>
              <w:r>
                <w:rPr>
                  <w:lang w:val="en-US"/>
                </w:rPr>
                <w:t>(</w:t>
              </w:r>
              <w:proofErr w:type="gramEnd"/>
              <w:r>
                <w:rPr>
                  <w:lang w:val="en-US"/>
                </w:rPr>
                <w:t>)</w:t>
              </w:r>
            </w:ins>
          </w:p>
        </w:tc>
        <w:tc>
          <w:tcPr>
            <w:tcW w:w="5723" w:type="dxa"/>
            <w:tcPrChange w:id="614" w:author="Andrew Mulya" w:date="2021-06-27T00:18:00Z">
              <w:tcPr>
                <w:tcW w:w="3226" w:type="dxa"/>
              </w:tcPr>
            </w:tcPrChange>
          </w:tcPr>
          <w:p w14:paraId="62482C8D" w14:textId="3CE38DF6" w:rsidR="00015B08" w:rsidRDefault="00206954" w:rsidP="00015B08">
            <w:pPr>
              <w:ind w:firstLine="0"/>
              <w:rPr>
                <w:ins w:id="615" w:author="Andrew Mulya" w:date="2021-06-27T00:17:00Z"/>
                <w:lang w:val="en-US"/>
              </w:rPr>
            </w:pPr>
            <w:proofErr w:type="spellStart"/>
            <w:ins w:id="616"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showroom.</w:t>
              </w:r>
            </w:ins>
          </w:p>
        </w:tc>
      </w:tr>
      <w:tr w:rsidR="00015B08" w14:paraId="1861628F" w14:textId="77777777" w:rsidTr="00015B08">
        <w:trPr>
          <w:ins w:id="617" w:author="Andrew Mulya" w:date="2021-06-27T00:17:00Z"/>
        </w:trPr>
        <w:tc>
          <w:tcPr>
            <w:tcW w:w="715" w:type="dxa"/>
            <w:tcPrChange w:id="618" w:author="Andrew Mulya" w:date="2021-06-27T00:18:00Z">
              <w:tcPr>
                <w:tcW w:w="3226" w:type="dxa"/>
                <w:gridSpan w:val="2"/>
              </w:tcPr>
            </w:tcPrChange>
          </w:tcPr>
          <w:p w14:paraId="48F550CE" w14:textId="54020B28" w:rsidR="00015B08" w:rsidRDefault="00015B08" w:rsidP="00015B08">
            <w:pPr>
              <w:ind w:firstLine="0"/>
              <w:rPr>
                <w:ins w:id="619" w:author="Andrew Mulya" w:date="2021-06-27T00:17:00Z"/>
                <w:lang w:val="en-US"/>
              </w:rPr>
            </w:pPr>
            <w:ins w:id="620" w:author="Andrew Mulya" w:date="2021-06-27T00:18:00Z">
              <w:r>
                <w:rPr>
                  <w:lang w:val="en-US"/>
                </w:rPr>
                <w:t>6</w:t>
              </w:r>
            </w:ins>
          </w:p>
        </w:tc>
        <w:tc>
          <w:tcPr>
            <w:tcW w:w="3240" w:type="dxa"/>
            <w:tcPrChange w:id="621" w:author="Andrew Mulya" w:date="2021-06-27T00:18:00Z">
              <w:tcPr>
                <w:tcW w:w="3226" w:type="dxa"/>
                <w:gridSpan w:val="2"/>
              </w:tcPr>
            </w:tcPrChange>
          </w:tcPr>
          <w:p w14:paraId="0629B905" w14:textId="02062C85" w:rsidR="00015B08" w:rsidRDefault="00015B08" w:rsidP="00015B08">
            <w:pPr>
              <w:ind w:firstLine="0"/>
              <w:rPr>
                <w:ins w:id="622" w:author="Andrew Mulya" w:date="2021-06-27T00:17:00Z"/>
                <w:lang w:val="en-US"/>
              </w:rPr>
            </w:pPr>
            <w:proofErr w:type="spellStart"/>
            <w:ins w:id="623" w:author="Andrew Mulya" w:date="2021-06-27T00:22:00Z">
              <w:r>
                <w:rPr>
                  <w:lang w:val="en-US"/>
                </w:rPr>
                <w:t>f</w:t>
              </w:r>
            </w:ins>
            <w:ins w:id="624" w:author="Andrew Mulya" w:date="2021-06-27T00:19:00Z">
              <w:r>
                <w:rPr>
                  <w:lang w:val="en-US"/>
                </w:rPr>
                <w:t>etch_library_</w:t>
              </w:r>
              <w:proofErr w:type="gramStart"/>
              <w:r>
                <w:rPr>
                  <w:lang w:val="en-US"/>
                </w:rPr>
                <w:t>stock</w:t>
              </w:r>
              <w:proofErr w:type="spellEnd"/>
              <w:r>
                <w:rPr>
                  <w:lang w:val="en-US"/>
                </w:rPr>
                <w:t>(</w:t>
              </w:r>
              <w:proofErr w:type="gramEnd"/>
              <w:r>
                <w:rPr>
                  <w:lang w:val="en-US"/>
                </w:rPr>
                <w:t>)</w:t>
              </w:r>
            </w:ins>
          </w:p>
        </w:tc>
        <w:tc>
          <w:tcPr>
            <w:tcW w:w="5723" w:type="dxa"/>
            <w:tcPrChange w:id="625" w:author="Andrew Mulya" w:date="2021-06-27T00:18:00Z">
              <w:tcPr>
                <w:tcW w:w="3226" w:type="dxa"/>
              </w:tcPr>
            </w:tcPrChange>
          </w:tcPr>
          <w:p w14:paraId="09ABA18D" w14:textId="4AE67A33" w:rsidR="00015B08" w:rsidRDefault="00206954" w:rsidP="00015B08">
            <w:pPr>
              <w:ind w:firstLine="0"/>
              <w:rPr>
                <w:ins w:id="626" w:author="Andrew Mulya" w:date="2021-06-27T00:17:00Z"/>
                <w:lang w:val="en-US"/>
              </w:rPr>
            </w:pPr>
            <w:proofErr w:type="spellStart"/>
            <w:ins w:id="627"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 xml:space="preserve">library </w:t>
              </w:r>
              <w:proofErr w:type="spellStart"/>
              <w:r>
                <w:rPr>
                  <w:lang w:val="en-US"/>
                </w:rPr>
                <w:t>tertentu</w:t>
              </w:r>
              <w:proofErr w:type="spellEnd"/>
              <w:r>
                <w:rPr>
                  <w:i/>
                  <w:iCs/>
                  <w:lang w:val="en-US"/>
                </w:rPr>
                <w:t>.</w:t>
              </w:r>
            </w:ins>
          </w:p>
        </w:tc>
      </w:tr>
      <w:tr w:rsidR="00015B08" w14:paraId="5AEA1099" w14:textId="77777777" w:rsidTr="00015B08">
        <w:trPr>
          <w:ins w:id="628" w:author="Andrew Mulya" w:date="2021-06-27T00:17:00Z"/>
        </w:trPr>
        <w:tc>
          <w:tcPr>
            <w:tcW w:w="715" w:type="dxa"/>
            <w:tcPrChange w:id="629" w:author="Andrew Mulya" w:date="2021-06-27T00:18:00Z">
              <w:tcPr>
                <w:tcW w:w="3226" w:type="dxa"/>
                <w:gridSpan w:val="2"/>
              </w:tcPr>
            </w:tcPrChange>
          </w:tcPr>
          <w:p w14:paraId="6B0ED499" w14:textId="6D72D199" w:rsidR="00015B08" w:rsidRDefault="00015B08" w:rsidP="00015B08">
            <w:pPr>
              <w:ind w:firstLine="0"/>
              <w:rPr>
                <w:ins w:id="630" w:author="Andrew Mulya" w:date="2021-06-27T00:17:00Z"/>
                <w:lang w:val="en-US"/>
              </w:rPr>
            </w:pPr>
            <w:ins w:id="631" w:author="Andrew Mulya" w:date="2021-06-27T00:18:00Z">
              <w:r>
                <w:rPr>
                  <w:lang w:val="en-US"/>
                </w:rPr>
                <w:t>7</w:t>
              </w:r>
            </w:ins>
          </w:p>
        </w:tc>
        <w:tc>
          <w:tcPr>
            <w:tcW w:w="3240" w:type="dxa"/>
            <w:tcPrChange w:id="632" w:author="Andrew Mulya" w:date="2021-06-27T00:18:00Z">
              <w:tcPr>
                <w:tcW w:w="3226" w:type="dxa"/>
                <w:gridSpan w:val="2"/>
              </w:tcPr>
            </w:tcPrChange>
          </w:tcPr>
          <w:p w14:paraId="32FEEAD1" w14:textId="45A82448" w:rsidR="00015B08" w:rsidRDefault="00015B08" w:rsidP="00015B08">
            <w:pPr>
              <w:ind w:firstLine="0"/>
              <w:rPr>
                <w:ins w:id="633" w:author="Andrew Mulya" w:date="2021-06-27T00:17:00Z"/>
                <w:lang w:val="en-US"/>
              </w:rPr>
            </w:pPr>
            <w:proofErr w:type="spellStart"/>
            <w:ins w:id="634" w:author="Andrew Mulya" w:date="2021-06-27T00:22:00Z">
              <w:r>
                <w:rPr>
                  <w:lang w:val="en-US"/>
                </w:rPr>
                <w:t>g</w:t>
              </w:r>
            </w:ins>
            <w:ins w:id="635" w:author="Andrew Mulya" w:date="2021-06-27T00:19:00Z">
              <w:r>
                <w:rPr>
                  <w:lang w:val="en-US"/>
                </w:rPr>
                <w:t>et_available_book_</w:t>
              </w:r>
              <w:proofErr w:type="gramStart"/>
              <w:r>
                <w:rPr>
                  <w:lang w:val="en-US"/>
                </w:rPr>
                <w:t>list</w:t>
              </w:r>
              <w:proofErr w:type="spellEnd"/>
              <w:r>
                <w:rPr>
                  <w:lang w:val="en-US"/>
                </w:rPr>
                <w:t>(</w:t>
              </w:r>
              <w:proofErr w:type="gramEnd"/>
              <w:r>
                <w:rPr>
                  <w:lang w:val="en-US"/>
                </w:rPr>
                <w:t>)</w:t>
              </w:r>
            </w:ins>
          </w:p>
        </w:tc>
        <w:tc>
          <w:tcPr>
            <w:tcW w:w="5723" w:type="dxa"/>
            <w:tcPrChange w:id="636" w:author="Andrew Mulya" w:date="2021-06-27T00:18:00Z">
              <w:tcPr>
                <w:tcW w:w="3226" w:type="dxa"/>
              </w:tcPr>
            </w:tcPrChange>
          </w:tcPr>
          <w:p w14:paraId="788329DE" w14:textId="69F4A5DF" w:rsidR="00015B08" w:rsidRDefault="00206954" w:rsidP="00015B08">
            <w:pPr>
              <w:ind w:firstLine="0"/>
              <w:rPr>
                <w:ins w:id="637" w:author="Andrew Mulya" w:date="2021-06-27T00:17:00Z"/>
                <w:lang w:val="en-US"/>
              </w:rPr>
            </w:pPr>
            <w:proofErr w:type="spellStart"/>
            <w:ins w:id="638" w:author="Andrew Mulya" w:date="2021-06-27T19:47:00Z">
              <w:r>
                <w:rPr>
                  <w:lang w:val="en-US"/>
                </w:rPr>
                <w:t>Mengirimkan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fetch_warehouse_</w:t>
              </w:r>
              <w:proofErr w:type="gramStart"/>
              <w:r>
                <w:rPr>
                  <w:lang w:val="en-US"/>
                </w:rPr>
                <w:t>stock</w:t>
              </w:r>
              <w:proofErr w:type="spellEnd"/>
              <w:r>
                <w:rPr>
                  <w:lang w:val="en-US"/>
                </w:rPr>
                <w:t>(</w:t>
              </w:r>
              <w:proofErr w:type="gramEnd"/>
              <w:r>
                <w:rPr>
                  <w:lang w:val="en-US"/>
                </w:rPr>
                <w:t>)</w:t>
              </w:r>
            </w:ins>
            <w:ins w:id="639" w:author="Andrew Mulya" w:date="2021-06-27T19:48:00Z">
              <w:r>
                <w:rPr>
                  <w:lang w:val="en-US"/>
                </w:rPr>
                <w:t xml:space="preserve">, </w:t>
              </w:r>
              <w:proofErr w:type="spellStart"/>
              <w:r>
                <w:rPr>
                  <w:lang w:val="en-US"/>
                </w:rPr>
                <w:t>fetch_showroom_stock</w:t>
              </w:r>
              <w:proofErr w:type="spellEnd"/>
              <w:r>
                <w:rPr>
                  <w:lang w:val="en-US"/>
                </w:rPr>
                <w:t xml:space="preserve">(), dan </w:t>
              </w:r>
              <w:proofErr w:type="spellStart"/>
              <w:r>
                <w:rPr>
                  <w:lang w:val="en-US"/>
                </w:rPr>
                <w:t>fetch_library_stock</w:t>
              </w:r>
              <w:proofErr w:type="spellEnd"/>
              <w:r>
                <w:rPr>
                  <w:lang w:val="en-US"/>
                </w:rPr>
                <w:t>()</w:t>
              </w:r>
            </w:ins>
          </w:p>
        </w:tc>
      </w:tr>
      <w:tr w:rsidR="00015B08" w14:paraId="7A30A1BE" w14:textId="77777777" w:rsidTr="00015B08">
        <w:trPr>
          <w:ins w:id="640" w:author="Andrew Mulya" w:date="2021-06-27T00:19:00Z"/>
        </w:trPr>
        <w:tc>
          <w:tcPr>
            <w:tcW w:w="715" w:type="dxa"/>
          </w:tcPr>
          <w:p w14:paraId="36412662" w14:textId="3A184491" w:rsidR="00015B08" w:rsidRDefault="00015B08" w:rsidP="00015B08">
            <w:pPr>
              <w:ind w:firstLine="0"/>
              <w:rPr>
                <w:ins w:id="641" w:author="Andrew Mulya" w:date="2021-06-27T00:19:00Z"/>
                <w:lang w:val="en-US"/>
              </w:rPr>
            </w:pPr>
            <w:ins w:id="642" w:author="Andrew Mulya" w:date="2021-06-27T00:19:00Z">
              <w:r>
                <w:rPr>
                  <w:lang w:val="en-US"/>
                </w:rPr>
                <w:t>8</w:t>
              </w:r>
            </w:ins>
          </w:p>
        </w:tc>
        <w:tc>
          <w:tcPr>
            <w:tcW w:w="3240" w:type="dxa"/>
          </w:tcPr>
          <w:p w14:paraId="7C6A5770" w14:textId="24B8E1A1" w:rsidR="00015B08" w:rsidRDefault="00015B08" w:rsidP="00015B08">
            <w:pPr>
              <w:ind w:firstLine="0"/>
              <w:rPr>
                <w:ins w:id="643" w:author="Andrew Mulya" w:date="2021-06-27T00:19:00Z"/>
                <w:lang w:val="en-US"/>
              </w:rPr>
            </w:pPr>
            <w:proofErr w:type="spellStart"/>
            <w:ins w:id="644" w:author="Andrew Mulya" w:date="2021-06-27T00:22:00Z">
              <w:r>
                <w:rPr>
                  <w:lang w:val="en-US"/>
                </w:rPr>
                <w:t>g</w:t>
              </w:r>
            </w:ins>
            <w:ins w:id="645" w:author="Andrew Mulya" w:date="2021-06-27T00:20:00Z">
              <w:r>
                <w:rPr>
                  <w:lang w:val="en-US"/>
                </w:rPr>
                <w:t>et_</w:t>
              </w:r>
              <w:proofErr w:type="gramStart"/>
              <w:r>
                <w:rPr>
                  <w:lang w:val="en-US"/>
                </w:rPr>
                <w:t>book</w:t>
              </w:r>
              <w:proofErr w:type="spellEnd"/>
              <w:r>
                <w:rPr>
                  <w:lang w:val="en-US"/>
                </w:rPr>
                <w:t>(</w:t>
              </w:r>
              <w:proofErr w:type="gramEnd"/>
              <w:r>
                <w:rPr>
                  <w:lang w:val="en-US"/>
                </w:rPr>
                <w:t>)</w:t>
              </w:r>
            </w:ins>
          </w:p>
        </w:tc>
        <w:tc>
          <w:tcPr>
            <w:tcW w:w="5723" w:type="dxa"/>
          </w:tcPr>
          <w:p w14:paraId="16A95BBA" w14:textId="0028F924" w:rsidR="00015B08" w:rsidRDefault="00206954" w:rsidP="00015B08">
            <w:pPr>
              <w:ind w:firstLine="0"/>
              <w:rPr>
                <w:ins w:id="646" w:author="Andrew Mulya" w:date="2021-06-27T00:19:00Z"/>
                <w:lang w:val="en-US"/>
              </w:rPr>
            </w:pPr>
            <w:proofErr w:type="spellStart"/>
            <w:ins w:id="647" w:author="Andrew Mulya" w:date="2021-06-27T19:50:00Z">
              <w:r>
                <w:rPr>
                  <w:lang w:val="en-US"/>
                </w:rPr>
                <w:t>Mengambil</w:t>
              </w:r>
              <w:proofErr w:type="spellEnd"/>
              <w:r>
                <w:rPr>
                  <w:lang w:val="en-US"/>
                </w:rPr>
                <w:t xml:space="preserve"> data </w:t>
              </w:r>
            </w:ins>
            <w:proofErr w:type="spellStart"/>
            <w:ins w:id="648" w:author="Andrew Mulya" w:date="2021-06-27T19:51:00Z">
              <w:r>
                <w:rPr>
                  <w:lang w:val="en-US"/>
                </w:rPr>
                <w:t>semua</w:t>
              </w:r>
            </w:ins>
            <w:proofErr w:type="spellEnd"/>
            <w:ins w:id="649" w:author="Andrew Mulya" w:date="2021-06-27T19:52:00Z">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faktur</w:t>
              </w:r>
              <w:proofErr w:type="spellEnd"/>
              <w:r>
                <w:rPr>
                  <w:lang w:val="en-US"/>
                </w:rPr>
                <w:t xml:space="preserve"> </w:t>
              </w:r>
              <w:r>
                <w:rPr>
                  <w:i/>
                  <w:iCs/>
                  <w:lang w:val="en-US"/>
                </w:rPr>
                <w:t>showroom</w:t>
              </w:r>
              <w:r>
                <w:rPr>
                  <w:lang w:val="en-US"/>
                </w:rPr>
                <w:t>.</w:t>
              </w:r>
            </w:ins>
          </w:p>
        </w:tc>
      </w:tr>
      <w:tr w:rsidR="00015B08" w14:paraId="1CC4E4CD" w14:textId="77777777" w:rsidTr="00015B08">
        <w:trPr>
          <w:ins w:id="650" w:author="Andrew Mulya" w:date="2021-06-27T00:19:00Z"/>
        </w:trPr>
        <w:tc>
          <w:tcPr>
            <w:tcW w:w="715" w:type="dxa"/>
          </w:tcPr>
          <w:p w14:paraId="36B9F88D" w14:textId="500B36FB" w:rsidR="00015B08" w:rsidRDefault="00015B08" w:rsidP="00015B08">
            <w:pPr>
              <w:ind w:firstLine="0"/>
              <w:rPr>
                <w:ins w:id="651" w:author="Andrew Mulya" w:date="2021-06-27T00:19:00Z"/>
                <w:lang w:val="en-US"/>
              </w:rPr>
            </w:pPr>
            <w:ins w:id="652" w:author="Andrew Mulya" w:date="2021-06-27T00:19:00Z">
              <w:r>
                <w:rPr>
                  <w:lang w:val="en-US"/>
                </w:rPr>
                <w:t>9</w:t>
              </w:r>
            </w:ins>
          </w:p>
        </w:tc>
        <w:tc>
          <w:tcPr>
            <w:tcW w:w="3240" w:type="dxa"/>
          </w:tcPr>
          <w:p w14:paraId="1780FCE3" w14:textId="24911E38" w:rsidR="00015B08" w:rsidRDefault="00015B08" w:rsidP="00015B08">
            <w:pPr>
              <w:ind w:firstLine="0"/>
              <w:rPr>
                <w:ins w:id="653" w:author="Andrew Mulya" w:date="2021-06-27T00:19:00Z"/>
                <w:lang w:val="en-US"/>
              </w:rPr>
            </w:pPr>
            <w:proofErr w:type="spellStart"/>
            <w:ins w:id="654" w:author="Andrew Mulya" w:date="2021-06-27T00:22:00Z">
              <w:r>
                <w:rPr>
                  <w:lang w:val="en-US"/>
                </w:rPr>
                <w:t>g</w:t>
              </w:r>
            </w:ins>
            <w:ins w:id="655" w:author="Andrew Mulya" w:date="2021-06-27T00:20:00Z">
              <w:r>
                <w:rPr>
                  <w:lang w:val="en-US"/>
                </w:rPr>
                <w:t>et_book_dynamic_</w:t>
              </w:r>
              <w:proofErr w:type="gramStart"/>
              <w:r>
                <w:rPr>
                  <w:lang w:val="en-US"/>
                </w:rPr>
                <w:t>stock</w:t>
              </w:r>
              <w:proofErr w:type="spellEnd"/>
              <w:r>
                <w:rPr>
                  <w:lang w:val="en-US"/>
                </w:rPr>
                <w:t>(</w:t>
              </w:r>
              <w:proofErr w:type="gramEnd"/>
              <w:r>
                <w:rPr>
                  <w:lang w:val="en-US"/>
                </w:rPr>
                <w:t>)</w:t>
              </w:r>
            </w:ins>
          </w:p>
        </w:tc>
        <w:tc>
          <w:tcPr>
            <w:tcW w:w="5723" w:type="dxa"/>
          </w:tcPr>
          <w:p w14:paraId="4A7244C4" w14:textId="236E9EC9" w:rsidR="00015B08" w:rsidRDefault="00206954" w:rsidP="00015B08">
            <w:pPr>
              <w:ind w:firstLine="0"/>
              <w:rPr>
                <w:ins w:id="656" w:author="Andrew Mulya" w:date="2021-06-27T00:19:00Z"/>
                <w:lang w:val="en-US"/>
              </w:rPr>
            </w:pPr>
            <w:proofErr w:type="spellStart"/>
            <w:ins w:id="657" w:author="Andrew Mulya" w:date="2021-06-27T19:52:00Z">
              <w:r>
                <w:rPr>
                  <w:lang w:val="en-US"/>
                </w:rPr>
                <w:t>Mengambil</w:t>
              </w:r>
              <w:proofErr w:type="spellEnd"/>
              <w:r>
                <w:rPr>
                  <w:lang w:val="en-US"/>
                </w:rPr>
                <w:t xml:space="preserve"> data </w:t>
              </w:r>
              <w:proofErr w:type="spellStart"/>
              <w:r>
                <w:rPr>
                  <w:lang w:val="en-US"/>
                </w:rPr>
                <w:t>semua</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faktur</w:t>
              </w:r>
              <w:proofErr w:type="spellEnd"/>
              <w:r>
                <w:rPr>
                  <w:lang w:val="en-US"/>
                </w:rPr>
                <w:t>.</w:t>
              </w:r>
            </w:ins>
          </w:p>
        </w:tc>
      </w:tr>
      <w:tr w:rsidR="00015B08" w14:paraId="2E3CB73D" w14:textId="77777777" w:rsidTr="00015B08">
        <w:trPr>
          <w:ins w:id="658" w:author="Andrew Mulya" w:date="2021-06-27T00:19:00Z"/>
        </w:trPr>
        <w:tc>
          <w:tcPr>
            <w:tcW w:w="715" w:type="dxa"/>
          </w:tcPr>
          <w:p w14:paraId="488A5EE5" w14:textId="6710F24F" w:rsidR="00015B08" w:rsidRDefault="00015B08" w:rsidP="00015B08">
            <w:pPr>
              <w:ind w:firstLine="0"/>
              <w:rPr>
                <w:ins w:id="659" w:author="Andrew Mulya" w:date="2021-06-27T00:19:00Z"/>
                <w:lang w:val="en-US"/>
              </w:rPr>
            </w:pPr>
            <w:ins w:id="660" w:author="Andrew Mulya" w:date="2021-06-27T00:19:00Z">
              <w:r>
                <w:rPr>
                  <w:lang w:val="en-US"/>
                </w:rPr>
                <w:t>10</w:t>
              </w:r>
            </w:ins>
          </w:p>
        </w:tc>
        <w:tc>
          <w:tcPr>
            <w:tcW w:w="3240" w:type="dxa"/>
          </w:tcPr>
          <w:p w14:paraId="7F674989" w14:textId="50DCF5DD" w:rsidR="00015B08" w:rsidRDefault="00015B08" w:rsidP="00015B08">
            <w:pPr>
              <w:ind w:firstLine="0"/>
              <w:rPr>
                <w:ins w:id="661" w:author="Andrew Mulya" w:date="2021-06-27T00:19:00Z"/>
                <w:lang w:val="en-US"/>
              </w:rPr>
            </w:pPr>
            <w:proofErr w:type="spellStart"/>
            <w:ins w:id="662" w:author="Andrew Mulya" w:date="2021-06-27T00:22:00Z">
              <w:r>
                <w:rPr>
                  <w:lang w:val="en-US"/>
                </w:rPr>
                <w:t>g</w:t>
              </w:r>
            </w:ins>
            <w:ins w:id="663" w:author="Andrew Mulya" w:date="2021-06-27T00:20:00Z">
              <w:r>
                <w:rPr>
                  <w:lang w:val="en-US"/>
                </w:rPr>
                <w:t>et_</w:t>
              </w:r>
              <w:proofErr w:type="gramStart"/>
              <w:r>
                <w:rPr>
                  <w:lang w:val="en-US"/>
                </w:rPr>
                <w:t>discount</w:t>
              </w:r>
              <w:proofErr w:type="spellEnd"/>
              <w:r>
                <w:rPr>
                  <w:lang w:val="en-US"/>
                </w:rPr>
                <w:t>(</w:t>
              </w:r>
              <w:proofErr w:type="gramEnd"/>
              <w:r>
                <w:rPr>
                  <w:lang w:val="en-US"/>
                </w:rPr>
                <w:t>)</w:t>
              </w:r>
            </w:ins>
          </w:p>
        </w:tc>
        <w:tc>
          <w:tcPr>
            <w:tcW w:w="5723" w:type="dxa"/>
          </w:tcPr>
          <w:p w14:paraId="387CFE83" w14:textId="4C2138CA" w:rsidR="00015B08" w:rsidRPr="00206954" w:rsidRDefault="00206954" w:rsidP="00015B08">
            <w:pPr>
              <w:ind w:firstLine="0"/>
              <w:rPr>
                <w:ins w:id="664" w:author="Andrew Mulya" w:date="2021-06-27T00:19:00Z"/>
                <w:lang w:val="en-US"/>
              </w:rPr>
            </w:pPr>
            <w:proofErr w:type="spellStart"/>
            <w:ins w:id="665" w:author="Andrew Mulya" w:date="2021-06-27T19:52:00Z">
              <w:r>
                <w:rPr>
                  <w:lang w:val="en-US"/>
                </w:rPr>
                <w:t>Mengambil</w:t>
              </w:r>
              <w:proofErr w:type="spellEnd"/>
              <w:r>
                <w:rPr>
                  <w:lang w:val="en-US"/>
                </w:rPr>
                <w:t xml:space="preserve"> data </w:t>
              </w:r>
              <w:proofErr w:type="spellStart"/>
              <w:r>
                <w:rPr>
                  <w:lang w:val="en-US"/>
                </w:rPr>
                <w:t>diskon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ins>
            <w:ins w:id="666" w:author="Andrew Mulya" w:date="2021-06-27T19:53:00Z">
              <w:r>
                <w:rPr>
                  <w:i/>
                  <w:iCs/>
                  <w:lang w:val="en-US"/>
                </w:rPr>
                <w:t>customer</w:t>
              </w:r>
              <w:r>
                <w:rPr>
                  <w:lang w:val="en-US"/>
                </w:rPr>
                <w:t>.</w:t>
              </w:r>
            </w:ins>
          </w:p>
        </w:tc>
      </w:tr>
      <w:tr w:rsidR="00015B08" w14:paraId="010F1153" w14:textId="77777777" w:rsidTr="00015B08">
        <w:trPr>
          <w:ins w:id="667" w:author="Andrew Mulya" w:date="2021-06-27T00:19:00Z"/>
        </w:trPr>
        <w:tc>
          <w:tcPr>
            <w:tcW w:w="715" w:type="dxa"/>
          </w:tcPr>
          <w:p w14:paraId="6A4E7C38" w14:textId="1FCEB125" w:rsidR="00015B08" w:rsidRDefault="00015B08" w:rsidP="00015B08">
            <w:pPr>
              <w:ind w:firstLine="0"/>
              <w:rPr>
                <w:ins w:id="668" w:author="Andrew Mulya" w:date="2021-06-27T00:19:00Z"/>
                <w:lang w:val="en-US"/>
              </w:rPr>
            </w:pPr>
            <w:ins w:id="669" w:author="Andrew Mulya" w:date="2021-06-27T00:19:00Z">
              <w:r>
                <w:rPr>
                  <w:lang w:val="en-US"/>
                </w:rPr>
                <w:t>11</w:t>
              </w:r>
            </w:ins>
          </w:p>
        </w:tc>
        <w:tc>
          <w:tcPr>
            <w:tcW w:w="3240" w:type="dxa"/>
          </w:tcPr>
          <w:p w14:paraId="6000611C" w14:textId="35E99E32" w:rsidR="00015B08" w:rsidRDefault="00015B08" w:rsidP="00015B08">
            <w:pPr>
              <w:ind w:firstLine="0"/>
              <w:rPr>
                <w:ins w:id="670" w:author="Andrew Mulya" w:date="2021-06-27T00:19:00Z"/>
                <w:lang w:val="en-US"/>
              </w:rPr>
            </w:pPr>
            <w:proofErr w:type="spellStart"/>
            <w:ins w:id="671" w:author="Andrew Mulya" w:date="2021-06-27T00:22:00Z">
              <w:r>
                <w:rPr>
                  <w:lang w:val="en-US"/>
                </w:rPr>
                <w:t>g</w:t>
              </w:r>
            </w:ins>
            <w:ins w:id="672" w:author="Andrew Mulya" w:date="2021-06-27T00:20:00Z">
              <w:r>
                <w:rPr>
                  <w:lang w:val="en-US"/>
                </w:rPr>
                <w:t>et_book_</w:t>
              </w:r>
              <w:proofErr w:type="gramStart"/>
              <w:r>
                <w:rPr>
                  <w:lang w:val="en-US"/>
                </w:rPr>
                <w:t>royalty</w:t>
              </w:r>
              <w:proofErr w:type="spellEnd"/>
              <w:r>
                <w:rPr>
                  <w:lang w:val="en-US"/>
                </w:rPr>
                <w:t>(</w:t>
              </w:r>
              <w:proofErr w:type="gramEnd"/>
              <w:r>
                <w:rPr>
                  <w:lang w:val="en-US"/>
                </w:rPr>
                <w:t>)</w:t>
              </w:r>
            </w:ins>
          </w:p>
        </w:tc>
        <w:tc>
          <w:tcPr>
            <w:tcW w:w="5723" w:type="dxa"/>
          </w:tcPr>
          <w:p w14:paraId="099A572D" w14:textId="652EF386" w:rsidR="00015B08" w:rsidRDefault="00206954" w:rsidP="00015B08">
            <w:pPr>
              <w:ind w:firstLine="0"/>
              <w:rPr>
                <w:ins w:id="673" w:author="Andrew Mulya" w:date="2021-06-27T00:19:00Z"/>
                <w:lang w:val="en-US"/>
              </w:rPr>
            </w:pPr>
            <w:proofErr w:type="spellStart"/>
            <w:ins w:id="674" w:author="Andrew Mulya" w:date="2021-06-27T19:56:00Z">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royalti</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buku</w:t>
              </w:r>
              <w:proofErr w:type="spellEnd"/>
              <w:r>
                <w:rPr>
                  <w:lang w:val="en-US"/>
                </w:rPr>
                <w:t>.</w:t>
              </w:r>
            </w:ins>
          </w:p>
        </w:tc>
      </w:tr>
      <w:tr w:rsidR="00015B08" w14:paraId="699560B2" w14:textId="77777777" w:rsidTr="00015B08">
        <w:trPr>
          <w:ins w:id="675" w:author="Andrew Mulya" w:date="2021-06-27T00:20:00Z"/>
        </w:trPr>
        <w:tc>
          <w:tcPr>
            <w:tcW w:w="715" w:type="dxa"/>
          </w:tcPr>
          <w:p w14:paraId="70B5C5E2" w14:textId="50EC1D0A" w:rsidR="00015B08" w:rsidRDefault="00015B08" w:rsidP="00015B08">
            <w:pPr>
              <w:ind w:firstLine="0"/>
              <w:rPr>
                <w:ins w:id="676" w:author="Andrew Mulya" w:date="2021-06-27T00:20:00Z"/>
                <w:lang w:val="en-US"/>
              </w:rPr>
            </w:pPr>
            <w:ins w:id="677" w:author="Andrew Mulya" w:date="2021-06-27T00:20:00Z">
              <w:r>
                <w:rPr>
                  <w:lang w:val="en-US"/>
                </w:rPr>
                <w:t>12</w:t>
              </w:r>
            </w:ins>
          </w:p>
        </w:tc>
        <w:tc>
          <w:tcPr>
            <w:tcW w:w="3240" w:type="dxa"/>
          </w:tcPr>
          <w:p w14:paraId="08757514" w14:textId="25D64693" w:rsidR="00015B08" w:rsidRDefault="00015B08" w:rsidP="00015B08">
            <w:pPr>
              <w:ind w:firstLine="0"/>
              <w:rPr>
                <w:ins w:id="678" w:author="Andrew Mulya" w:date="2021-06-27T00:20:00Z"/>
                <w:lang w:val="en-US"/>
              </w:rPr>
            </w:pPr>
            <w:proofErr w:type="spellStart"/>
            <w:ins w:id="679" w:author="Andrew Mulya" w:date="2021-06-27T00:22:00Z">
              <w:r>
                <w:rPr>
                  <w:lang w:val="en-US"/>
                </w:rPr>
                <w:t>g</w:t>
              </w:r>
            </w:ins>
            <w:ins w:id="680" w:author="Andrew Mulya" w:date="2021-06-27T00:20:00Z">
              <w:r>
                <w:rPr>
                  <w:lang w:val="en-US"/>
                </w:rPr>
                <w:t>et_</w:t>
              </w:r>
              <w:proofErr w:type="gramStart"/>
              <w:r>
                <w:rPr>
                  <w:lang w:val="en-US"/>
                </w:rPr>
                <w:t>customer</w:t>
              </w:r>
              <w:proofErr w:type="spellEnd"/>
              <w:r>
                <w:rPr>
                  <w:lang w:val="en-US"/>
                </w:rPr>
                <w:t>(</w:t>
              </w:r>
              <w:proofErr w:type="gramEnd"/>
              <w:r>
                <w:rPr>
                  <w:lang w:val="en-US"/>
                </w:rPr>
                <w:t>)</w:t>
              </w:r>
            </w:ins>
          </w:p>
        </w:tc>
        <w:tc>
          <w:tcPr>
            <w:tcW w:w="5723" w:type="dxa"/>
          </w:tcPr>
          <w:p w14:paraId="1D192B0D" w14:textId="74FC72E9" w:rsidR="00015B08" w:rsidRPr="00206954" w:rsidRDefault="00206954" w:rsidP="00015B08">
            <w:pPr>
              <w:ind w:firstLine="0"/>
              <w:rPr>
                <w:ins w:id="681" w:author="Andrew Mulya" w:date="2021-06-27T00:20:00Z"/>
                <w:lang w:val="en-US"/>
              </w:rPr>
            </w:pPr>
            <w:proofErr w:type="spellStart"/>
            <w:ins w:id="682" w:author="Andrew Mulya" w:date="2021-06-27T19:57:00Z">
              <w:r>
                <w:rPr>
                  <w:lang w:val="en-US"/>
                </w:rPr>
                <w:t>Mengambil</w:t>
              </w:r>
              <w:proofErr w:type="spellEnd"/>
              <w:r>
                <w:rPr>
                  <w:lang w:val="en-US"/>
                </w:rPr>
                <w:t xml:space="preserve"> data </w:t>
              </w:r>
              <w:proofErr w:type="spellStart"/>
              <w:r>
                <w:rPr>
                  <w:lang w:val="en-US"/>
                </w:rPr>
                <w:t>seorang</w:t>
              </w:r>
              <w:proofErr w:type="spellEnd"/>
              <w:r>
                <w:rPr>
                  <w:lang w:val="en-US"/>
                </w:rPr>
                <w:t xml:space="preserve"> </w:t>
              </w:r>
              <w:r>
                <w:rPr>
                  <w:i/>
                  <w:iCs/>
                  <w:lang w:val="en-US"/>
                </w:rPr>
                <w:t xml:space="preserve">customer </w:t>
              </w:r>
              <w:proofErr w:type="spellStart"/>
              <w:r>
                <w:rPr>
                  <w:lang w:val="en-US"/>
                </w:rPr>
                <w:t>dari</w:t>
              </w:r>
              <w:proofErr w:type="spellEnd"/>
              <w:r>
                <w:rPr>
                  <w:lang w:val="en-US"/>
                </w:rPr>
                <w:t xml:space="preserve"> </w:t>
              </w:r>
            </w:ins>
            <w:ins w:id="683" w:author="Andrew Mulya" w:date="2021-06-27T19:58:00Z">
              <w:r>
                <w:rPr>
                  <w:lang w:val="en-US"/>
                </w:rPr>
                <w:t>database.</w:t>
              </w:r>
            </w:ins>
          </w:p>
        </w:tc>
      </w:tr>
      <w:tr w:rsidR="00015B08" w14:paraId="6A7E12C1" w14:textId="77777777" w:rsidTr="00015B08">
        <w:trPr>
          <w:ins w:id="684" w:author="Andrew Mulya" w:date="2021-06-27T00:20:00Z"/>
        </w:trPr>
        <w:tc>
          <w:tcPr>
            <w:tcW w:w="715" w:type="dxa"/>
          </w:tcPr>
          <w:p w14:paraId="22AB77BD" w14:textId="0CFE1D27" w:rsidR="00015B08" w:rsidRDefault="00015B08" w:rsidP="00015B08">
            <w:pPr>
              <w:ind w:firstLine="0"/>
              <w:rPr>
                <w:ins w:id="685" w:author="Andrew Mulya" w:date="2021-06-27T00:20:00Z"/>
                <w:lang w:val="en-US"/>
              </w:rPr>
            </w:pPr>
            <w:ins w:id="686" w:author="Andrew Mulya" w:date="2021-06-27T00:20:00Z">
              <w:r>
                <w:rPr>
                  <w:lang w:val="en-US"/>
                </w:rPr>
                <w:t>13</w:t>
              </w:r>
            </w:ins>
          </w:p>
        </w:tc>
        <w:tc>
          <w:tcPr>
            <w:tcW w:w="3240" w:type="dxa"/>
          </w:tcPr>
          <w:p w14:paraId="271D56CB" w14:textId="3FC60C3D" w:rsidR="00015B08" w:rsidRDefault="00015B08" w:rsidP="00015B08">
            <w:pPr>
              <w:ind w:firstLine="0"/>
              <w:rPr>
                <w:ins w:id="687" w:author="Andrew Mulya" w:date="2021-06-27T00:20:00Z"/>
                <w:lang w:val="en-US"/>
              </w:rPr>
            </w:pPr>
            <w:proofErr w:type="spellStart"/>
            <w:ins w:id="688" w:author="Andrew Mulya" w:date="2021-06-27T00:22:00Z">
              <w:r>
                <w:rPr>
                  <w:lang w:val="en-US"/>
                </w:rPr>
                <w:t>g</w:t>
              </w:r>
            </w:ins>
            <w:ins w:id="689" w:author="Andrew Mulya" w:date="2021-06-27T00:20:00Z">
              <w:r>
                <w:rPr>
                  <w:lang w:val="en-US"/>
                </w:rPr>
                <w:t>et_last_invoice_</w:t>
              </w:r>
              <w:proofErr w:type="gramStart"/>
              <w:r>
                <w:rPr>
                  <w:lang w:val="en-US"/>
                </w:rPr>
                <w:t>number</w:t>
              </w:r>
              <w:proofErr w:type="spellEnd"/>
              <w:r>
                <w:rPr>
                  <w:lang w:val="en-US"/>
                </w:rPr>
                <w:t>(</w:t>
              </w:r>
              <w:proofErr w:type="gramEnd"/>
              <w:r>
                <w:rPr>
                  <w:lang w:val="en-US"/>
                </w:rPr>
                <w:t>)</w:t>
              </w:r>
            </w:ins>
          </w:p>
        </w:tc>
        <w:tc>
          <w:tcPr>
            <w:tcW w:w="5723" w:type="dxa"/>
          </w:tcPr>
          <w:p w14:paraId="2B976803" w14:textId="10BC7CEF" w:rsidR="00015B08" w:rsidRPr="00206954" w:rsidRDefault="00206954" w:rsidP="00015B08">
            <w:pPr>
              <w:ind w:firstLine="0"/>
              <w:rPr>
                <w:ins w:id="690" w:author="Andrew Mulya" w:date="2021-06-27T00:20:00Z"/>
                <w:lang w:val="en-US"/>
              </w:rPr>
            </w:pPr>
            <w:proofErr w:type="spellStart"/>
            <w:ins w:id="691" w:author="Andrew Mulya" w:date="2021-06-27T19:58:00Z">
              <w:r>
                <w:rPr>
                  <w:lang w:val="en-US"/>
                </w:rPr>
                <w:t>Mengambil</w:t>
              </w:r>
              <w:proofErr w:type="spellEnd"/>
              <w:r>
                <w:rPr>
                  <w:lang w:val="en-US"/>
                </w:rPr>
                <w:t xml:space="preserve"> data </w:t>
              </w:r>
              <w:proofErr w:type="spellStart"/>
              <w:r>
                <w:rPr>
                  <w:lang w:val="en-US"/>
                </w:rPr>
                <w:t>nomor</w:t>
              </w:r>
              <w:proofErr w:type="spellEnd"/>
              <w:r>
                <w:rPr>
                  <w:lang w:val="en-US"/>
                </w:rPr>
                <w:t xml:space="preserve"> </w:t>
              </w:r>
              <w:r>
                <w:rPr>
                  <w:i/>
                  <w:iCs/>
                  <w:lang w:val="en-US"/>
                </w:rPr>
                <w:t xml:space="preserve">invoice </w:t>
              </w:r>
              <w:proofErr w:type="spellStart"/>
              <w:r>
                <w:rPr>
                  <w:lang w:val="en-US"/>
                </w:rPr>
                <w:t>terakhir</w:t>
              </w:r>
            </w:ins>
            <w:proofErr w:type="spellEnd"/>
            <w:ins w:id="692" w:author="Andrew Mulya" w:date="2021-06-27T19:59:00Z">
              <w:r>
                <w:rPr>
                  <w:lang w:val="en-US"/>
                </w:rPr>
                <w:t xml:space="preserve"> </w:t>
              </w:r>
            </w:ins>
            <w:ins w:id="693" w:author="Andrew Mulya" w:date="2021-06-27T20:00:00Z">
              <w:r>
                <w:rPr>
                  <w:lang w:val="en-US"/>
                </w:rPr>
                <w:t xml:space="preserve">dan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nomor</w:t>
              </w:r>
              <w:proofErr w:type="spellEnd"/>
              <w:r>
                <w:rPr>
                  <w:lang w:val="en-US"/>
                </w:rPr>
                <w:t xml:space="preserve"> </w:t>
              </w:r>
              <w:r>
                <w:rPr>
                  <w:i/>
                  <w:iCs/>
                  <w:lang w:val="en-US"/>
                </w:rPr>
                <w:t xml:space="preserve">invoice </w:t>
              </w:r>
              <w:r>
                <w:rPr>
                  <w:lang w:val="en-US"/>
                </w:rPr>
                <w:t xml:space="preserve">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ins>
          </w:p>
        </w:tc>
      </w:tr>
      <w:tr w:rsidR="00015B08" w14:paraId="7036CCC3" w14:textId="77777777" w:rsidTr="00015B08">
        <w:trPr>
          <w:ins w:id="694" w:author="Andrew Mulya" w:date="2021-06-27T00:20:00Z"/>
        </w:trPr>
        <w:tc>
          <w:tcPr>
            <w:tcW w:w="715" w:type="dxa"/>
          </w:tcPr>
          <w:p w14:paraId="01A263E3" w14:textId="22BF97A2" w:rsidR="00015B08" w:rsidRDefault="00015B08" w:rsidP="00015B08">
            <w:pPr>
              <w:ind w:firstLine="0"/>
              <w:rPr>
                <w:ins w:id="695" w:author="Andrew Mulya" w:date="2021-06-27T00:20:00Z"/>
                <w:lang w:val="en-US"/>
              </w:rPr>
            </w:pPr>
            <w:ins w:id="696" w:author="Andrew Mulya" w:date="2021-06-27T00:20:00Z">
              <w:r>
                <w:rPr>
                  <w:lang w:val="en-US"/>
                </w:rPr>
                <w:t>14</w:t>
              </w:r>
            </w:ins>
          </w:p>
        </w:tc>
        <w:tc>
          <w:tcPr>
            <w:tcW w:w="3240" w:type="dxa"/>
          </w:tcPr>
          <w:p w14:paraId="4DDEB2E9" w14:textId="7153581A" w:rsidR="00015B08" w:rsidRDefault="00015B08" w:rsidP="00015B08">
            <w:pPr>
              <w:ind w:firstLine="0"/>
              <w:rPr>
                <w:ins w:id="697" w:author="Andrew Mulya" w:date="2021-06-27T00:20:00Z"/>
                <w:lang w:val="en-US"/>
              </w:rPr>
            </w:pPr>
            <w:proofErr w:type="spellStart"/>
            <w:ins w:id="698" w:author="Andrew Mulya" w:date="2021-06-27T00:22:00Z">
              <w:r>
                <w:rPr>
                  <w:lang w:val="en-US"/>
                </w:rPr>
                <w:t>f</w:t>
              </w:r>
            </w:ins>
            <w:ins w:id="699" w:author="Andrew Mulya" w:date="2021-06-27T00:20:00Z">
              <w:r>
                <w:rPr>
                  <w:lang w:val="en-US"/>
                </w:rPr>
                <w:t>ilter_</w:t>
              </w:r>
              <w:proofErr w:type="gramStart"/>
              <w:r>
                <w:rPr>
                  <w:lang w:val="en-US"/>
                </w:rPr>
                <w:t>invoice</w:t>
              </w:r>
              <w:proofErr w:type="spellEnd"/>
              <w:r>
                <w:rPr>
                  <w:lang w:val="en-US"/>
                </w:rPr>
                <w:t>(</w:t>
              </w:r>
              <w:proofErr w:type="gramEnd"/>
              <w:r>
                <w:rPr>
                  <w:lang w:val="en-US"/>
                </w:rPr>
                <w:t>)</w:t>
              </w:r>
            </w:ins>
          </w:p>
        </w:tc>
        <w:tc>
          <w:tcPr>
            <w:tcW w:w="5723" w:type="dxa"/>
          </w:tcPr>
          <w:p w14:paraId="73827E5E" w14:textId="7D57E33D" w:rsidR="00015B08" w:rsidRPr="00206954" w:rsidRDefault="00B07281" w:rsidP="00015B08">
            <w:pPr>
              <w:ind w:firstLine="0"/>
              <w:rPr>
                <w:ins w:id="700" w:author="Andrew Mulya" w:date="2021-06-27T00:20:00Z"/>
                <w:i/>
                <w:iCs/>
                <w:lang w:val="en-US"/>
                <w:rPrChange w:id="701" w:author="Andrew Mulya" w:date="2021-06-27T20:00:00Z">
                  <w:rPr>
                    <w:ins w:id="702" w:author="Andrew Mulya" w:date="2021-06-27T00:20:00Z"/>
                    <w:lang w:val="en-US"/>
                  </w:rPr>
                </w:rPrChange>
              </w:rPr>
            </w:pPr>
            <w:proofErr w:type="spellStart"/>
            <w:ins w:id="703" w:author="Andrew Mulya" w:date="2021-06-27T20:00: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r>
                <w:rPr>
                  <w:i/>
                  <w:iCs/>
                  <w:lang w:val="en-US"/>
                </w:rPr>
                <w:t xml:space="preserve">invoice </w:t>
              </w:r>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B07281" w14:paraId="06EA3305" w14:textId="77777777" w:rsidTr="00015B08">
        <w:trPr>
          <w:ins w:id="704" w:author="Andrew Mulya" w:date="2021-06-27T00:20:00Z"/>
        </w:trPr>
        <w:tc>
          <w:tcPr>
            <w:tcW w:w="715" w:type="dxa"/>
          </w:tcPr>
          <w:p w14:paraId="015A5559" w14:textId="5C471E40" w:rsidR="00B07281" w:rsidRDefault="00B07281" w:rsidP="00B07281">
            <w:pPr>
              <w:ind w:firstLine="0"/>
              <w:rPr>
                <w:ins w:id="705" w:author="Andrew Mulya" w:date="2021-06-27T00:20:00Z"/>
                <w:lang w:val="en-US"/>
              </w:rPr>
            </w:pPr>
            <w:ins w:id="706" w:author="Andrew Mulya" w:date="2021-06-27T00:20:00Z">
              <w:r>
                <w:rPr>
                  <w:lang w:val="en-US"/>
                </w:rPr>
                <w:t>15</w:t>
              </w:r>
            </w:ins>
          </w:p>
        </w:tc>
        <w:tc>
          <w:tcPr>
            <w:tcW w:w="3240" w:type="dxa"/>
          </w:tcPr>
          <w:p w14:paraId="0188D83B" w14:textId="1C757DA4" w:rsidR="00B07281" w:rsidRDefault="00B07281" w:rsidP="00B07281">
            <w:pPr>
              <w:ind w:firstLine="0"/>
              <w:rPr>
                <w:ins w:id="707" w:author="Andrew Mulya" w:date="2021-06-27T00:20:00Z"/>
                <w:lang w:val="en-US"/>
              </w:rPr>
            </w:pPr>
            <w:proofErr w:type="gramStart"/>
            <w:ins w:id="708" w:author="Andrew Mulya" w:date="2021-06-27T00:22:00Z">
              <w:r>
                <w:rPr>
                  <w:lang w:val="en-US"/>
                </w:rPr>
                <w:t>w</w:t>
              </w:r>
            </w:ins>
            <w:ins w:id="709" w:author="Andrew Mulya" w:date="2021-06-27T00:21:00Z">
              <w:r>
                <w:rPr>
                  <w:lang w:val="en-US"/>
                </w:rPr>
                <w:t>hen(</w:t>
              </w:r>
              <w:proofErr w:type="gramEnd"/>
              <w:r>
                <w:rPr>
                  <w:lang w:val="en-US"/>
                </w:rPr>
                <w:t>)</w:t>
              </w:r>
            </w:ins>
          </w:p>
        </w:tc>
        <w:tc>
          <w:tcPr>
            <w:tcW w:w="5723" w:type="dxa"/>
          </w:tcPr>
          <w:p w14:paraId="79DBF8F1" w14:textId="4970B49C" w:rsidR="00B07281" w:rsidRDefault="00B07281" w:rsidP="00B07281">
            <w:pPr>
              <w:ind w:firstLine="0"/>
              <w:rPr>
                <w:ins w:id="710" w:author="Andrew Mulya" w:date="2021-06-27T00:20:00Z"/>
                <w:lang w:val="en-US"/>
              </w:rPr>
            </w:pPr>
            <w:proofErr w:type="spellStart"/>
            <w:ins w:id="711" w:author="Andrew Mulya" w:date="2021-06-27T20:01: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di MySQL</w:t>
              </w:r>
            </w:ins>
            <w:ins w:id="712" w:author="Andrew Mulya" w:date="2021-06-27T20:03:00Z">
              <w:r>
                <w:rPr>
                  <w:lang w:val="en-US"/>
                </w:rPr>
                <w:t xml:space="preserve"> pada proses </w:t>
              </w:r>
              <w:r w:rsidRPr="00210BBB">
                <w:rPr>
                  <w:i/>
                  <w:iCs/>
                  <w:lang w:val="en-US"/>
                </w:rPr>
                <w:t>query</w:t>
              </w:r>
              <w:r>
                <w:rPr>
                  <w:lang w:val="en-US"/>
                </w:rPr>
                <w:t xml:space="preserve"> </w:t>
              </w:r>
              <w:proofErr w:type="spellStart"/>
              <w:r>
                <w:rPr>
                  <w:lang w:val="en-US"/>
                </w:rPr>
                <w:t>filter_invoice</w:t>
              </w:r>
              <w:proofErr w:type="spellEnd"/>
              <w:r>
                <w:rPr>
                  <w:lang w:val="en-US"/>
                </w:rPr>
                <w:t>()</w:t>
              </w:r>
            </w:ins>
            <w:ins w:id="713" w:author="Andrew Mulya" w:date="2021-06-27T20:01:00Z">
              <w:r>
                <w:rPr>
                  <w:lang w:val="en-US"/>
                </w:rPr>
                <w:t>.</w:t>
              </w:r>
              <w:r>
                <w:rPr>
                  <w:i/>
                  <w:iCs/>
                  <w:lang w:val="en-US"/>
                </w:rPr>
                <w:t xml:space="preserve"> </w:t>
              </w:r>
            </w:ins>
          </w:p>
        </w:tc>
      </w:tr>
      <w:tr w:rsidR="00B07281" w14:paraId="36941727" w14:textId="77777777" w:rsidTr="00015B08">
        <w:trPr>
          <w:ins w:id="714" w:author="Andrew Mulya" w:date="2021-06-27T00:21:00Z"/>
        </w:trPr>
        <w:tc>
          <w:tcPr>
            <w:tcW w:w="715" w:type="dxa"/>
          </w:tcPr>
          <w:p w14:paraId="4D75856D" w14:textId="18A24261" w:rsidR="00B07281" w:rsidRDefault="00B07281" w:rsidP="00B07281">
            <w:pPr>
              <w:ind w:firstLine="0"/>
              <w:rPr>
                <w:ins w:id="715" w:author="Andrew Mulya" w:date="2021-06-27T00:21:00Z"/>
                <w:lang w:val="en-US"/>
              </w:rPr>
            </w:pPr>
            <w:ins w:id="716" w:author="Andrew Mulya" w:date="2021-06-27T00:21:00Z">
              <w:r>
                <w:rPr>
                  <w:lang w:val="en-US"/>
                </w:rPr>
                <w:t>16</w:t>
              </w:r>
            </w:ins>
          </w:p>
        </w:tc>
        <w:tc>
          <w:tcPr>
            <w:tcW w:w="3240" w:type="dxa"/>
          </w:tcPr>
          <w:p w14:paraId="308C7C18" w14:textId="70C1ACEC" w:rsidR="00B07281" w:rsidRDefault="00B07281" w:rsidP="00B07281">
            <w:pPr>
              <w:ind w:firstLine="0"/>
              <w:rPr>
                <w:ins w:id="717" w:author="Andrew Mulya" w:date="2021-06-27T00:21:00Z"/>
                <w:lang w:val="en-US"/>
              </w:rPr>
            </w:pPr>
            <w:proofErr w:type="spellStart"/>
            <w:ins w:id="718" w:author="Andrew Mulya" w:date="2021-06-27T00:22:00Z">
              <w:r>
                <w:rPr>
                  <w:lang w:val="en-US"/>
                </w:rPr>
                <w:t>fi</w:t>
              </w:r>
            </w:ins>
            <w:ins w:id="719" w:author="Andrew Mulya" w:date="2021-06-27T00:21:00Z">
              <w:r>
                <w:rPr>
                  <w:lang w:val="en-US"/>
                </w:rPr>
                <w:t>lter_book_</w:t>
              </w:r>
              <w:proofErr w:type="gramStart"/>
              <w:r>
                <w:rPr>
                  <w:lang w:val="en-US"/>
                </w:rPr>
                <w:t>request</w:t>
              </w:r>
              <w:proofErr w:type="spellEnd"/>
              <w:r>
                <w:rPr>
                  <w:lang w:val="en-US"/>
                </w:rPr>
                <w:t>(</w:t>
              </w:r>
              <w:proofErr w:type="gramEnd"/>
              <w:r>
                <w:rPr>
                  <w:lang w:val="en-US"/>
                </w:rPr>
                <w:t>)</w:t>
              </w:r>
            </w:ins>
          </w:p>
        </w:tc>
        <w:tc>
          <w:tcPr>
            <w:tcW w:w="5723" w:type="dxa"/>
          </w:tcPr>
          <w:p w14:paraId="188161DD" w14:textId="7AB86739" w:rsidR="00B07281" w:rsidRDefault="00B07281" w:rsidP="00B07281">
            <w:pPr>
              <w:ind w:firstLine="0"/>
              <w:rPr>
                <w:ins w:id="720" w:author="Andrew Mulya" w:date="2021-06-27T00:21:00Z"/>
                <w:lang w:val="en-US"/>
              </w:rPr>
            </w:pPr>
            <w:proofErr w:type="spellStart"/>
            <w:ins w:id="721" w:author="Andrew Mulya" w:date="2021-06-27T20:02: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proofErr w:type="spellStart"/>
              <w:r>
                <w:rPr>
                  <w:i/>
                  <w:iCs/>
                  <w:lang w:val="en-US"/>
                </w:rPr>
                <w:t>boo</w:t>
              </w:r>
            </w:ins>
            <w:ins w:id="722" w:author="Andrew Mulya" w:date="2021-06-27T20:03:00Z">
              <w:r>
                <w:rPr>
                  <w:i/>
                  <w:iCs/>
                  <w:lang w:val="en-US"/>
                </w:rPr>
                <w:t>k_request</w:t>
              </w:r>
              <w:proofErr w:type="spellEnd"/>
              <w:r>
                <w:rPr>
                  <w:i/>
                  <w:iCs/>
                  <w:lang w:val="en-US"/>
                </w:rPr>
                <w:t xml:space="preserve"> </w:t>
              </w:r>
            </w:ins>
            <w:ins w:id="723" w:author="Andrew Mulya" w:date="2021-06-27T20:02:00Z">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B07281" w14:paraId="29630A3A" w14:textId="77777777" w:rsidTr="00015B08">
        <w:trPr>
          <w:ins w:id="724" w:author="Andrew Mulya" w:date="2021-06-27T00:21:00Z"/>
        </w:trPr>
        <w:tc>
          <w:tcPr>
            <w:tcW w:w="715" w:type="dxa"/>
          </w:tcPr>
          <w:p w14:paraId="6A491206" w14:textId="5FDE1319" w:rsidR="00B07281" w:rsidRDefault="00B07281" w:rsidP="00B07281">
            <w:pPr>
              <w:ind w:firstLine="0"/>
              <w:rPr>
                <w:ins w:id="725" w:author="Andrew Mulya" w:date="2021-06-27T00:21:00Z"/>
                <w:lang w:val="en-US"/>
              </w:rPr>
            </w:pPr>
            <w:ins w:id="726" w:author="Andrew Mulya" w:date="2021-06-27T00:21:00Z">
              <w:r>
                <w:rPr>
                  <w:lang w:val="en-US"/>
                </w:rPr>
                <w:t>17</w:t>
              </w:r>
            </w:ins>
          </w:p>
        </w:tc>
        <w:tc>
          <w:tcPr>
            <w:tcW w:w="3240" w:type="dxa"/>
          </w:tcPr>
          <w:p w14:paraId="10456EBD" w14:textId="7FB6D3DD" w:rsidR="00B07281" w:rsidRDefault="00B07281" w:rsidP="00B07281">
            <w:pPr>
              <w:ind w:firstLine="0"/>
              <w:rPr>
                <w:ins w:id="727" w:author="Andrew Mulya" w:date="2021-06-27T00:21:00Z"/>
                <w:lang w:val="en-US"/>
              </w:rPr>
            </w:pPr>
            <w:proofErr w:type="spellStart"/>
            <w:ins w:id="728" w:author="Andrew Mulya" w:date="2021-06-27T00:22:00Z">
              <w:r>
                <w:rPr>
                  <w:lang w:val="en-US"/>
                </w:rPr>
                <w:t>w</w:t>
              </w:r>
            </w:ins>
            <w:ins w:id="729" w:author="Andrew Mulya" w:date="2021-06-27T00:21:00Z">
              <w:r>
                <w:rPr>
                  <w:lang w:val="en-US"/>
                </w:rPr>
                <w:t>hen_</w:t>
              </w:r>
              <w:proofErr w:type="gramStart"/>
              <w:r>
                <w:rPr>
                  <w:lang w:val="en-US"/>
                </w:rPr>
                <w:t>request</w:t>
              </w:r>
              <w:proofErr w:type="spellEnd"/>
              <w:r>
                <w:rPr>
                  <w:lang w:val="en-US"/>
                </w:rPr>
                <w:t>(</w:t>
              </w:r>
              <w:proofErr w:type="gramEnd"/>
              <w:r>
                <w:rPr>
                  <w:lang w:val="en-US"/>
                </w:rPr>
                <w:t>)</w:t>
              </w:r>
            </w:ins>
          </w:p>
        </w:tc>
        <w:tc>
          <w:tcPr>
            <w:tcW w:w="5723" w:type="dxa"/>
          </w:tcPr>
          <w:p w14:paraId="52B5F41E" w14:textId="17E5575C" w:rsidR="00B07281" w:rsidRDefault="00B07281" w:rsidP="00B07281">
            <w:pPr>
              <w:ind w:firstLine="0"/>
              <w:rPr>
                <w:ins w:id="730" w:author="Andrew Mulya" w:date="2021-06-27T00:21:00Z"/>
                <w:lang w:val="en-US"/>
              </w:rPr>
            </w:pPr>
            <w:proofErr w:type="spellStart"/>
            <w:ins w:id="731" w:author="Andrew Mulya" w:date="2021-06-27T20:03: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 xml:space="preserve">di MySQL pada proses </w:t>
              </w:r>
              <w:r w:rsidRPr="00B07281">
                <w:rPr>
                  <w:i/>
                  <w:iCs/>
                  <w:lang w:val="en-US"/>
                  <w:rPrChange w:id="732" w:author="Andrew Mulya" w:date="2021-06-27T20:03:00Z">
                    <w:rPr>
                      <w:lang w:val="en-US"/>
                    </w:rPr>
                  </w:rPrChange>
                </w:rPr>
                <w:t>query</w:t>
              </w:r>
              <w:r>
                <w:rPr>
                  <w:lang w:val="en-US"/>
                </w:rPr>
                <w:t xml:space="preserve"> </w:t>
              </w:r>
              <w:proofErr w:type="spellStart"/>
              <w:r>
                <w:rPr>
                  <w:lang w:val="en-US"/>
                </w:rPr>
                <w:t>filter_book_request</w:t>
              </w:r>
              <w:proofErr w:type="spellEnd"/>
              <w:r>
                <w:rPr>
                  <w:lang w:val="en-US"/>
                </w:rPr>
                <w:t>().</w:t>
              </w:r>
              <w:r>
                <w:rPr>
                  <w:i/>
                  <w:iCs/>
                  <w:lang w:val="en-US"/>
                </w:rPr>
                <w:t xml:space="preserve"> </w:t>
              </w:r>
            </w:ins>
          </w:p>
        </w:tc>
      </w:tr>
      <w:tr w:rsidR="00B07281" w14:paraId="150C1E6C" w14:textId="77777777" w:rsidTr="00015B08">
        <w:trPr>
          <w:ins w:id="733" w:author="Andrew Mulya" w:date="2021-06-27T00:21:00Z"/>
        </w:trPr>
        <w:tc>
          <w:tcPr>
            <w:tcW w:w="715" w:type="dxa"/>
          </w:tcPr>
          <w:p w14:paraId="578C190D" w14:textId="04FA4BE1" w:rsidR="00B07281" w:rsidRDefault="00B07281" w:rsidP="00B07281">
            <w:pPr>
              <w:ind w:firstLine="0"/>
              <w:rPr>
                <w:ins w:id="734" w:author="Andrew Mulya" w:date="2021-06-27T00:21:00Z"/>
                <w:lang w:val="en-US"/>
              </w:rPr>
            </w:pPr>
            <w:ins w:id="735" w:author="Andrew Mulya" w:date="2021-06-27T00:21:00Z">
              <w:r>
                <w:rPr>
                  <w:lang w:val="en-US"/>
                </w:rPr>
                <w:t>18</w:t>
              </w:r>
            </w:ins>
          </w:p>
        </w:tc>
        <w:tc>
          <w:tcPr>
            <w:tcW w:w="3240" w:type="dxa"/>
          </w:tcPr>
          <w:p w14:paraId="34A9FA97" w14:textId="30354FAD" w:rsidR="00B07281" w:rsidRDefault="00B07281" w:rsidP="00B07281">
            <w:pPr>
              <w:ind w:firstLine="0"/>
              <w:rPr>
                <w:ins w:id="736" w:author="Andrew Mulya" w:date="2021-06-27T00:21:00Z"/>
                <w:lang w:val="en-US"/>
              </w:rPr>
            </w:pPr>
            <w:proofErr w:type="spellStart"/>
            <w:ins w:id="737" w:author="Andrew Mulya" w:date="2021-06-27T00:22:00Z">
              <w:r>
                <w:rPr>
                  <w:lang w:val="en-US"/>
                </w:rPr>
                <w:t>st</w:t>
              </w:r>
            </w:ins>
            <w:ins w:id="738" w:author="Andrew Mulya" w:date="2021-06-27T00:21:00Z">
              <w:r>
                <w:rPr>
                  <w:lang w:val="en-US"/>
                </w:rPr>
                <w:t>art_</w:t>
              </w:r>
              <w:proofErr w:type="gramStart"/>
              <w:r>
                <w:rPr>
                  <w:lang w:val="en-US"/>
                </w:rPr>
                <w:t>progress</w:t>
              </w:r>
              <w:proofErr w:type="spellEnd"/>
              <w:r>
                <w:rPr>
                  <w:lang w:val="en-US"/>
                </w:rPr>
                <w:t>(</w:t>
              </w:r>
              <w:proofErr w:type="gramEnd"/>
              <w:r>
                <w:rPr>
                  <w:lang w:val="en-US"/>
                </w:rPr>
                <w:t>)</w:t>
              </w:r>
            </w:ins>
          </w:p>
        </w:tc>
        <w:tc>
          <w:tcPr>
            <w:tcW w:w="5723" w:type="dxa"/>
          </w:tcPr>
          <w:p w14:paraId="77FF37C9" w14:textId="4DD936C9" w:rsidR="00B07281" w:rsidRPr="0058768A" w:rsidRDefault="00B07281" w:rsidP="00B07281">
            <w:pPr>
              <w:ind w:firstLine="0"/>
              <w:rPr>
                <w:ins w:id="739" w:author="Andrew Mulya" w:date="2021-06-27T00:21:00Z"/>
                <w:iCs/>
                <w:lang w:val="en-US"/>
              </w:rPr>
            </w:pPr>
            <w:proofErr w:type="spellStart"/>
            <w:ins w:id="740" w:author="Andrew Mulya" w:date="2021-06-27T20:07:00Z">
              <w:r>
                <w:rPr>
                  <w:lang w:val="en-US"/>
                </w:rPr>
                <w:t>Memperbarui</w:t>
              </w:r>
              <w:proofErr w:type="spellEnd"/>
              <w:r>
                <w:rPr>
                  <w:lang w:val="en-US"/>
                </w:rPr>
                <w:t xml:space="preserve"> status pada </w:t>
              </w:r>
              <w:r>
                <w:rPr>
                  <w:i/>
                  <w:iCs/>
                  <w:lang w:val="en-US"/>
                </w:rPr>
                <w:t>invoice</w:t>
              </w:r>
              <w:r>
                <w:rPr>
                  <w:lang w:val="en-US"/>
                </w:rPr>
                <w:t xml:space="preserve"> </w:t>
              </w:r>
              <w:proofErr w:type="spellStart"/>
              <w:r>
                <w:rPr>
                  <w:lang w:val="en-US"/>
                </w:rPr>
                <w:t>menjadi</w:t>
              </w:r>
              <w:proofErr w:type="spellEnd"/>
              <w:r>
                <w:rPr>
                  <w:lang w:val="en-US"/>
                </w:rPr>
                <w:t xml:space="preserve"> </w:t>
              </w:r>
            </w:ins>
            <w:ins w:id="741" w:author="Andrew Mulya" w:date="2021-06-27T20:08:00Z">
              <w:r w:rsidRPr="00B07281">
                <w:rPr>
                  <w:i/>
                  <w:iCs/>
                  <w:lang w:val="en-US"/>
                  <w:rPrChange w:id="742" w:author="Andrew Mulya" w:date="2021-06-27T20:08:00Z">
                    <w:rPr>
                      <w:lang w:val="en-US"/>
                    </w:rPr>
                  </w:rPrChange>
                </w:rPr>
                <w:t>“</w:t>
              </w:r>
            </w:ins>
            <w:ins w:id="743" w:author="Andrew Mulya" w:date="2021-06-27T20:07:00Z">
              <w:r w:rsidRPr="00B07281">
                <w:rPr>
                  <w:i/>
                  <w:lang w:val="en-US"/>
                  <w:rPrChange w:id="744" w:author="Andrew Mulya" w:date="2021-06-27T20:07:00Z">
                    <w:rPr>
                      <w:iCs/>
                      <w:lang w:val="en-US"/>
                    </w:rPr>
                  </w:rPrChange>
                </w:rPr>
                <w:t>preparing</w:t>
              </w:r>
            </w:ins>
            <w:ins w:id="745" w:author="Andrew Mulya" w:date="2021-06-27T20:08:00Z">
              <w:r>
                <w:rPr>
                  <w:i/>
                  <w:lang w:val="en-US"/>
                </w:rPr>
                <w:t>”</w:t>
              </w:r>
              <w:r>
                <w:rPr>
                  <w:iCs/>
                  <w:lang w:val="en-US"/>
                </w:rPr>
                <w:t>.</w:t>
              </w:r>
            </w:ins>
          </w:p>
        </w:tc>
      </w:tr>
      <w:tr w:rsidR="00B07281" w14:paraId="2C8C80C2" w14:textId="77777777" w:rsidTr="00015B08">
        <w:trPr>
          <w:ins w:id="746" w:author="Andrew Mulya" w:date="2021-06-27T00:21:00Z"/>
        </w:trPr>
        <w:tc>
          <w:tcPr>
            <w:tcW w:w="715" w:type="dxa"/>
          </w:tcPr>
          <w:p w14:paraId="34C68ADA" w14:textId="62BFA40D" w:rsidR="00B07281" w:rsidRDefault="00B07281" w:rsidP="00B07281">
            <w:pPr>
              <w:ind w:firstLine="0"/>
              <w:rPr>
                <w:ins w:id="747" w:author="Andrew Mulya" w:date="2021-06-27T00:21:00Z"/>
                <w:lang w:val="en-US"/>
              </w:rPr>
            </w:pPr>
            <w:ins w:id="748" w:author="Andrew Mulya" w:date="2021-06-27T00:21:00Z">
              <w:r>
                <w:rPr>
                  <w:lang w:val="en-US"/>
                </w:rPr>
                <w:t>19</w:t>
              </w:r>
            </w:ins>
          </w:p>
        </w:tc>
        <w:tc>
          <w:tcPr>
            <w:tcW w:w="3240" w:type="dxa"/>
          </w:tcPr>
          <w:p w14:paraId="3FC98C6F" w14:textId="5B70F8EA" w:rsidR="00B07281" w:rsidRDefault="00B07281" w:rsidP="00B07281">
            <w:pPr>
              <w:ind w:firstLine="0"/>
              <w:rPr>
                <w:ins w:id="749" w:author="Andrew Mulya" w:date="2021-06-27T00:21:00Z"/>
                <w:lang w:val="en-US"/>
              </w:rPr>
            </w:pPr>
            <w:proofErr w:type="spellStart"/>
            <w:ins w:id="750" w:author="Andrew Mulya" w:date="2021-06-27T00:22:00Z">
              <w:r>
                <w:rPr>
                  <w:lang w:val="en-US"/>
                </w:rPr>
                <w:t>f</w:t>
              </w:r>
            </w:ins>
            <w:ins w:id="751" w:author="Andrew Mulya" w:date="2021-06-27T00:21:00Z">
              <w:r>
                <w:rPr>
                  <w:lang w:val="en-US"/>
                </w:rPr>
                <w:t>inish_</w:t>
              </w:r>
              <w:proofErr w:type="gramStart"/>
              <w:r>
                <w:rPr>
                  <w:lang w:val="en-US"/>
                </w:rPr>
                <w:t>p</w:t>
              </w:r>
            </w:ins>
            <w:ins w:id="752" w:author="Andrew Mulya" w:date="2021-06-27T00:22:00Z">
              <w:r>
                <w:rPr>
                  <w:lang w:val="en-US"/>
                </w:rPr>
                <w:t>rogress</w:t>
              </w:r>
              <w:proofErr w:type="spellEnd"/>
              <w:r>
                <w:rPr>
                  <w:lang w:val="en-US"/>
                </w:rPr>
                <w:t>(</w:t>
              </w:r>
              <w:proofErr w:type="gramEnd"/>
              <w:r>
                <w:rPr>
                  <w:lang w:val="en-US"/>
                </w:rPr>
                <w:t>)</w:t>
              </w:r>
            </w:ins>
          </w:p>
        </w:tc>
        <w:tc>
          <w:tcPr>
            <w:tcW w:w="5723" w:type="dxa"/>
          </w:tcPr>
          <w:p w14:paraId="321D63DA" w14:textId="2DAF3F9F" w:rsidR="00B07281" w:rsidRDefault="00B07281" w:rsidP="00B07281">
            <w:pPr>
              <w:ind w:firstLine="0"/>
              <w:rPr>
                <w:ins w:id="753" w:author="Andrew Mulya" w:date="2021-06-27T00:21:00Z"/>
                <w:lang w:val="en-US"/>
              </w:rPr>
            </w:pPr>
            <w:proofErr w:type="spellStart"/>
            <w:ins w:id="754" w:author="Andrew Mulya" w:date="2021-06-27T20:08:00Z">
              <w:r>
                <w:rPr>
                  <w:lang w:val="en-US"/>
                </w:rPr>
                <w:t>Memperbarui</w:t>
              </w:r>
              <w:proofErr w:type="spellEnd"/>
              <w:r>
                <w:rPr>
                  <w:lang w:val="en-US"/>
                </w:rPr>
                <w:t xml:space="preserve"> status pada </w:t>
              </w:r>
              <w:r>
                <w:rPr>
                  <w:i/>
                  <w:iCs/>
                  <w:lang w:val="en-US"/>
                </w:rPr>
                <w:t>invoice</w:t>
              </w:r>
              <w:r>
                <w:rPr>
                  <w:lang w:val="en-US"/>
                </w:rPr>
                <w:t xml:space="preserve"> </w:t>
              </w:r>
              <w:proofErr w:type="spellStart"/>
              <w:r>
                <w:rPr>
                  <w:lang w:val="en-US"/>
                </w:rPr>
                <w:t>menjadi</w:t>
              </w:r>
              <w:proofErr w:type="spellEnd"/>
              <w:r>
                <w:rPr>
                  <w:lang w:val="en-US"/>
                </w:rPr>
                <w:t xml:space="preserve"> </w:t>
              </w:r>
              <w:r w:rsidRPr="00210BBB">
                <w:rPr>
                  <w:i/>
                  <w:iCs/>
                  <w:lang w:val="en-US"/>
                </w:rPr>
                <w:t>“</w:t>
              </w:r>
              <w:proofErr w:type="spellStart"/>
              <w:r w:rsidRPr="00210BBB">
                <w:rPr>
                  <w:i/>
                  <w:lang w:val="en-US"/>
                </w:rPr>
                <w:t>preparing</w:t>
              </w:r>
              <w:r>
                <w:rPr>
                  <w:i/>
                  <w:lang w:val="en-US"/>
                </w:rPr>
                <w:t>_finish</w:t>
              </w:r>
              <w:proofErr w:type="spellEnd"/>
              <w:r>
                <w:rPr>
                  <w:i/>
                  <w:lang w:val="en-US"/>
                </w:rPr>
                <w:t>”</w:t>
              </w:r>
              <w:r>
                <w:rPr>
                  <w:iCs/>
                  <w:lang w:val="en-US"/>
                </w:rPr>
                <w:t>.</w:t>
              </w:r>
            </w:ins>
          </w:p>
        </w:tc>
      </w:tr>
    </w:tbl>
    <w:p w14:paraId="3C90CF79" w14:textId="77777777" w:rsidR="00015B08" w:rsidRPr="00B42C47" w:rsidRDefault="00015B08">
      <w:pPr>
        <w:ind w:firstLine="0"/>
        <w:rPr>
          <w:lang w:val="en-US"/>
          <w:rPrChange w:id="755" w:author="Andrew Mulya" w:date="2021-06-26T23:45:00Z">
            <w:rPr/>
          </w:rPrChange>
        </w:rPr>
        <w:pPrChange w:id="756" w:author="Andrew Mulya" w:date="2021-06-27T00:17:00Z">
          <w:pPr>
            <w:ind w:left="360"/>
          </w:pPr>
        </w:pPrChange>
      </w:pPr>
    </w:p>
    <w:p w14:paraId="1E91050B" w14:textId="77777777" w:rsidR="00AA227D" w:rsidRDefault="00AA227D">
      <w:pPr>
        <w:ind w:firstLine="720"/>
      </w:pPr>
    </w:p>
    <w:p w14:paraId="3C7B3842" w14:textId="77777777" w:rsidR="00AA227D" w:rsidRDefault="00425617" w:rsidP="008C56DE">
      <w:pPr>
        <w:pStyle w:val="Heading2"/>
      </w:pPr>
      <w:bookmarkStart w:id="757" w:name="_jcwtylpi3nh2" w:colFirst="0" w:colLast="0"/>
      <w:bookmarkEnd w:id="757"/>
      <w:r>
        <w:lastRenderedPageBreak/>
        <w:t>Implementasi Fitur Proforma</w:t>
      </w:r>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6D25BC38" w:rsidR="00AA227D" w:rsidRDefault="00425617" w:rsidP="00BB6B9C">
      <w:pPr>
        <w:ind w:left="360"/>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B6709D">
        <w:fldChar w:fldCharType="begin"/>
      </w:r>
      <w:r w:rsidR="00B6709D">
        <w:instrText xml:space="preserve"> REF _Ref75622886 </w:instrText>
      </w:r>
      <w:r w:rsidR="00B6709D">
        <w:fldChar w:fldCharType="separate"/>
      </w:r>
      <w:r w:rsidR="00BB6B9C">
        <w:rPr>
          <w:lang w:val="en-US"/>
        </w:rPr>
        <w:t>g</w:t>
      </w:r>
      <w:r w:rsidR="00BB6B9C">
        <w:t xml:space="preserve">ambar </w:t>
      </w:r>
      <w:r w:rsidR="00BB6B9C">
        <w:rPr>
          <w:noProof/>
        </w:rPr>
        <w:t>14</w:t>
      </w:r>
      <w:r w:rsidR="00B6709D">
        <w:rPr>
          <w:noProof/>
        </w:rPr>
        <w:fldChar w:fldCharType="end"/>
      </w:r>
      <w:r>
        <w:t>.</w:t>
      </w:r>
    </w:p>
    <w:p w14:paraId="5BB28F34" w14:textId="77777777" w:rsidR="00BB6B9C" w:rsidRDefault="00BB6B9C" w:rsidP="00BB6B9C">
      <w:pPr>
        <w:ind w:left="360"/>
      </w:pPr>
    </w:p>
    <w:p w14:paraId="1B956936" w14:textId="77777777" w:rsidR="00BB6B9C" w:rsidRDefault="00425617" w:rsidP="00BB6B9C">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81308" cy="2707314"/>
                    </a:xfrm>
                    <a:prstGeom prst="rect">
                      <a:avLst/>
                    </a:prstGeom>
                    <a:ln/>
                  </pic:spPr>
                </pic:pic>
              </a:graphicData>
            </a:graphic>
          </wp:inline>
        </w:drawing>
      </w:r>
    </w:p>
    <w:p w14:paraId="4A583D46" w14:textId="218D2D98" w:rsidR="00AA227D" w:rsidRPr="00BB6B9C" w:rsidRDefault="00BB6B9C" w:rsidP="00BB6B9C">
      <w:pPr>
        <w:pStyle w:val="Caption"/>
      </w:pPr>
      <w:bookmarkStart w:id="758" w:name="_Ref75622886"/>
      <w:r>
        <w:t xml:space="preserve">Gambar </w:t>
      </w:r>
      <w:fldSimple w:instr=" SEQ Gambar \* ARABIC ">
        <w:r w:rsidR="003448B9">
          <w:rPr>
            <w:noProof/>
          </w:rPr>
          <w:t>14</w:t>
        </w:r>
      </w:fldSimple>
      <w:bookmarkEnd w:id="758"/>
      <w:r>
        <w:rPr>
          <w:lang w:val="en-US"/>
        </w:rPr>
        <w:t xml:space="preserve"> Halaman </w:t>
      </w:r>
      <w:proofErr w:type="spellStart"/>
      <w:r>
        <w:rPr>
          <w:lang w:val="en-US"/>
        </w:rPr>
        <w:t>utama</w:t>
      </w:r>
      <w:proofErr w:type="spellEnd"/>
      <w:r>
        <w:rPr>
          <w:lang w:val="en-US"/>
        </w:rPr>
        <w:t xml:space="preserve"> proforma</w:t>
      </w:r>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rPr>
          <w:ins w:id="759" w:author="Andrew Mulya" w:date="2021-06-27T20:08:00Z"/>
        </w:rPr>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w:t>
      </w:r>
      <w:r>
        <w:lastRenderedPageBreak/>
        <w:t xml:space="preserve">dapat mengubah sesuai yang diinginkan. Pengguna juga dapat mencetak detail dari setiap proforma dalam bentuk PDF dengan mengakses halaman </w:t>
      </w:r>
      <w:r>
        <w:rPr>
          <w:i/>
        </w:rPr>
        <w:t xml:space="preserve">view </w:t>
      </w:r>
      <w:r>
        <w:t>untuk setiap proforma.</w:t>
      </w:r>
    </w:p>
    <w:p w14:paraId="32363777" w14:textId="15328AB7" w:rsidR="00741D2E" w:rsidRDefault="00741D2E" w:rsidP="00741D2E">
      <w:pPr>
        <w:ind w:left="360"/>
        <w:rPr>
          <w:ins w:id="760" w:author="Andrew Mulya" w:date="2021-06-27T20:08:00Z"/>
          <w:lang w:val="en-US"/>
        </w:rPr>
      </w:pPr>
      <w:ins w:id="761" w:author="Andrew Mulya" w:date="2021-06-27T20:08:00Z">
        <w:r>
          <w:rPr>
            <w:lang w:val="en-US"/>
          </w:rPr>
          <w:t xml:space="preserve">Fitur </w:t>
        </w:r>
      </w:ins>
      <w:ins w:id="762" w:author="Andrew Mulya" w:date="2021-06-27T20:10:00Z">
        <w:r>
          <w:rPr>
            <w:i/>
            <w:iCs/>
            <w:lang w:val="en-US"/>
          </w:rPr>
          <w:t>proforma</w:t>
        </w:r>
      </w:ins>
      <w:ins w:id="763"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ins w:id="764" w:author="Andrew Mulya" w:date="2021-06-27T20:11:00Z">
        <w:r>
          <w:rPr>
            <w:i/>
            <w:iCs/>
            <w:lang w:val="en-US"/>
          </w:rPr>
          <w:t>Proforma</w:t>
        </w:r>
      </w:ins>
      <w:ins w:id="765" w:author="Andrew Mulya" w:date="2021-06-27T20:08:00Z">
        <w:r>
          <w:rPr>
            <w:i/>
            <w:iCs/>
            <w:lang w:val="en-US"/>
          </w:rPr>
          <w:t>.php</w:t>
        </w:r>
        <w:proofErr w:type="spellEnd"/>
        <w:r>
          <w:rPr>
            <w:i/>
            <w:iCs/>
            <w:lang w:val="en-US"/>
          </w:rPr>
          <w:t xml:space="preserve"> </w:t>
        </w:r>
        <w:r>
          <w:rPr>
            <w:lang w:val="en-US"/>
          </w:rPr>
          <w:t xml:space="preserve">dan </w:t>
        </w:r>
      </w:ins>
      <w:proofErr w:type="spellStart"/>
      <w:ins w:id="766" w:author="Andrew Mulya" w:date="2021-06-27T20:11:00Z">
        <w:r>
          <w:rPr>
            <w:i/>
            <w:iCs/>
            <w:lang w:val="en-US"/>
          </w:rPr>
          <w:t>Proforma</w:t>
        </w:r>
      </w:ins>
      <w:ins w:id="767"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ins w:id="768" w:author="Andrew Mulya" w:date="2021-06-27T20:11:00Z">
        <w:r>
          <w:rPr>
            <w:i/>
            <w:iCs/>
            <w:lang w:val="en-US"/>
          </w:rPr>
          <w:t>proforma</w:t>
        </w:r>
      </w:ins>
      <w:ins w:id="769" w:author="Andrew Mulya" w:date="2021-06-27T20:08:00Z">
        <w:r>
          <w:rPr>
            <w:lang w:val="en-US"/>
          </w:rPr>
          <w:t xml:space="preserve">. </w:t>
        </w:r>
        <w:proofErr w:type="spellStart"/>
        <w:r>
          <w:rPr>
            <w:lang w:val="en-US"/>
          </w:rPr>
          <w:t>Tabel</w:t>
        </w:r>
        <w:proofErr w:type="spellEnd"/>
        <w:r>
          <w:rPr>
            <w:lang w:val="en-US"/>
          </w:rPr>
          <w:t xml:space="preserve"> </w:t>
        </w:r>
      </w:ins>
      <w:r w:rsidR="008C56DE">
        <w:rPr>
          <w:b/>
          <w:bCs/>
          <w:lang w:val="en-US"/>
        </w:rPr>
        <w:t>xxx</w:t>
      </w:r>
      <w:ins w:id="770"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771"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Change w:id="772" w:author="Andrew Mulya" w:date="2021-06-27T20:11:00Z">
          <w:tblPr>
            <w:tblStyle w:val="TableGrid"/>
            <w:tblW w:w="0" w:type="auto"/>
            <w:tblLook w:val="04A0" w:firstRow="1" w:lastRow="0" w:firstColumn="1" w:lastColumn="0" w:noHBand="0" w:noVBand="1"/>
          </w:tblPr>
        </w:tblPrChange>
      </w:tblPr>
      <w:tblGrid>
        <w:gridCol w:w="715"/>
        <w:gridCol w:w="3240"/>
        <w:gridCol w:w="5723"/>
        <w:tblGridChange w:id="773">
          <w:tblGrid>
            <w:gridCol w:w="715"/>
            <w:gridCol w:w="2511"/>
            <w:gridCol w:w="729"/>
            <w:gridCol w:w="2497"/>
            <w:gridCol w:w="3226"/>
          </w:tblGrid>
        </w:tblGridChange>
      </w:tblGrid>
      <w:tr w:rsidR="00741D2E" w14:paraId="47330912" w14:textId="77777777" w:rsidTr="001B0663">
        <w:trPr>
          <w:ins w:id="774" w:author="Andrew Mulya" w:date="2021-06-27T20:11:00Z"/>
        </w:trPr>
        <w:tc>
          <w:tcPr>
            <w:tcW w:w="715" w:type="dxa"/>
            <w:tcPrChange w:id="775" w:author="Andrew Mulya" w:date="2021-06-27T20:11:00Z">
              <w:tcPr>
                <w:tcW w:w="3226" w:type="dxa"/>
                <w:gridSpan w:val="2"/>
              </w:tcPr>
            </w:tcPrChange>
          </w:tcPr>
          <w:p w14:paraId="7F64E82E" w14:textId="74E36DC6" w:rsidR="00741D2E" w:rsidRDefault="00741D2E">
            <w:pPr>
              <w:pStyle w:val="TableHead"/>
              <w:rPr>
                <w:ins w:id="776" w:author="Andrew Mulya" w:date="2021-06-27T20:11:00Z"/>
                <w:lang w:val="en-US"/>
              </w:rPr>
              <w:pPrChange w:id="777" w:author="Andrew Mulya" w:date="2021-06-27T20:11:00Z">
                <w:pPr>
                  <w:ind w:firstLine="0"/>
                </w:pPr>
              </w:pPrChange>
            </w:pPr>
            <w:ins w:id="778" w:author="Andrew Mulya" w:date="2021-06-27T20:11:00Z">
              <w:r>
                <w:rPr>
                  <w:lang w:val="en-US"/>
                </w:rPr>
                <w:t>No.</w:t>
              </w:r>
            </w:ins>
          </w:p>
        </w:tc>
        <w:tc>
          <w:tcPr>
            <w:tcW w:w="3240" w:type="dxa"/>
            <w:tcPrChange w:id="779" w:author="Andrew Mulya" w:date="2021-06-27T20:11:00Z">
              <w:tcPr>
                <w:tcW w:w="3226" w:type="dxa"/>
                <w:gridSpan w:val="2"/>
              </w:tcPr>
            </w:tcPrChange>
          </w:tcPr>
          <w:p w14:paraId="5D2C2173" w14:textId="78868519" w:rsidR="00741D2E" w:rsidRDefault="00741D2E">
            <w:pPr>
              <w:pStyle w:val="TableHead"/>
              <w:rPr>
                <w:ins w:id="780" w:author="Andrew Mulya" w:date="2021-06-27T20:11:00Z"/>
                <w:lang w:val="en-US"/>
              </w:rPr>
              <w:pPrChange w:id="781" w:author="Andrew Mulya" w:date="2021-06-27T20:11:00Z">
                <w:pPr>
                  <w:ind w:firstLine="0"/>
                </w:pPr>
              </w:pPrChange>
            </w:pPr>
            <w:ins w:id="782" w:author="Andrew Mulya" w:date="2021-06-27T20:12:00Z">
              <w:r>
                <w:rPr>
                  <w:lang w:val="en-US"/>
                </w:rPr>
                <w:t xml:space="preserve">Nama </w:t>
              </w:r>
              <w:proofErr w:type="spellStart"/>
              <w:r>
                <w:rPr>
                  <w:lang w:val="en-US"/>
                </w:rPr>
                <w:t>Fungsi</w:t>
              </w:r>
            </w:ins>
            <w:proofErr w:type="spellEnd"/>
          </w:p>
        </w:tc>
        <w:tc>
          <w:tcPr>
            <w:tcW w:w="5723" w:type="dxa"/>
            <w:tcPrChange w:id="783" w:author="Andrew Mulya" w:date="2021-06-27T20:11:00Z">
              <w:tcPr>
                <w:tcW w:w="3226" w:type="dxa"/>
              </w:tcPr>
            </w:tcPrChange>
          </w:tcPr>
          <w:p w14:paraId="010C129F" w14:textId="2FA19F06" w:rsidR="00741D2E" w:rsidRDefault="00741D2E">
            <w:pPr>
              <w:pStyle w:val="TableHead"/>
              <w:rPr>
                <w:ins w:id="784" w:author="Andrew Mulya" w:date="2021-06-27T20:11:00Z"/>
                <w:lang w:val="en-US"/>
              </w:rPr>
              <w:pPrChange w:id="785" w:author="Andrew Mulya" w:date="2021-06-27T20:11:00Z">
                <w:pPr>
                  <w:ind w:firstLine="0"/>
                </w:pPr>
              </w:pPrChange>
            </w:pPr>
            <w:proofErr w:type="spellStart"/>
            <w:ins w:id="786" w:author="Andrew Mulya" w:date="2021-06-27T20:12:00Z">
              <w:r>
                <w:rPr>
                  <w:lang w:val="en-US"/>
                </w:rPr>
                <w:t>Keterangan</w:t>
              </w:r>
            </w:ins>
            <w:proofErr w:type="spellEnd"/>
          </w:p>
        </w:tc>
      </w:tr>
      <w:tr w:rsidR="001B0663" w14:paraId="60AE828C" w14:textId="77777777" w:rsidTr="001B0663">
        <w:trPr>
          <w:ins w:id="787" w:author="Andrew Mulya" w:date="2021-06-27T20:11:00Z"/>
        </w:trPr>
        <w:tc>
          <w:tcPr>
            <w:tcW w:w="715" w:type="dxa"/>
            <w:tcPrChange w:id="788" w:author="Andrew Mulya" w:date="2021-06-27T20:11:00Z">
              <w:tcPr>
                <w:tcW w:w="3226" w:type="dxa"/>
                <w:gridSpan w:val="2"/>
              </w:tcPr>
            </w:tcPrChange>
          </w:tcPr>
          <w:p w14:paraId="0BEFD0EF" w14:textId="665E748E" w:rsidR="001B0663" w:rsidRDefault="001B0663" w:rsidP="001B0663">
            <w:pPr>
              <w:ind w:firstLine="0"/>
              <w:jc w:val="center"/>
              <w:rPr>
                <w:ins w:id="789" w:author="Andrew Mulya" w:date="2021-06-27T20:11:00Z"/>
                <w:lang w:val="en-US"/>
              </w:rPr>
            </w:pPr>
            <w:ins w:id="790" w:author="Andrew Mulya" w:date="2021-06-27T20:12:00Z">
              <w:r>
                <w:rPr>
                  <w:lang w:val="en-US"/>
                </w:rPr>
                <w:t>1</w:t>
              </w:r>
            </w:ins>
          </w:p>
        </w:tc>
        <w:tc>
          <w:tcPr>
            <w:tcW w:w="3240" w:type="dxa"/>
            <w:tcPrChange w:id="791" w:author="Andrew Mulya" w:date="2021-06-27T20:11:00Z">
              <w:tcPr>
                <w:tcW w:w="3226" w:type="dxa"/>
                <w:gridSpan w:val="2"/>
              </w:tcPr>
            </w:tcPrChange>
          </w:tcPr>
          <w:p w14:paraId="0A2F1427" w14:textId="3A033313" w:rsidR="001B0663" w:rsidRDefault="001B0663" w:rsidP="001B0663">
            <w:pPr>
              <w:ind w:firstLine="0"/>
              <w:rPr>
                <w:ins w:id="792" w:author="Andrew Mulya" w:date="2021-06-27T20:11:00Z"/>
                <w:lang w:val="en-US"/>
              </w:rPr>
            </w:pPr>
            <w:ins w:id="793" w:author="Andrew Mulya" w:date="2021-06-26T23:48:00Z">
              <w:r>
                <w:rPr>
                  <w:lang w:val="en-US"/>
                </w:rPr>
                <w:t>__</w:t>
              </w:r>
              <w:proofErr w:type="gramStart"/>
              <w:r>
                <w:rPr>
                  <w:lang w:val="en-US"/>
                </w:rPr>
                <w:t>construct(</w:t>
              </w:r>
              <w:proofErr w:type="gramEnd"/>
              <w:r>
                <w:rPr>
                  <w:lang w:val="en-US"/>
                </w:rPr>
                <w:t>)</w:t>
              </w:r>
            </w:ins>
          </w:p>
        </w:tc>
        <w:tc>
          <w:tcPr>
            <w:tcW w:w="5723" w:type="dxa"/>
            <w:tcPrChange w:id="794" w:author="Andrew Mulya" w:date="2021-06-27T20:11:00Z">
              <w:tcPr>
                <w:tcW w:w="3226" w:type="dxa"/>
              </w:tcPr>
            </w:tcPrChange>
          </w:tcPr>
          <w:p w14:paraId="4B24DFE7" w14:textId="606190ED" w:rsidR="001B0663" w:rsidRDefault="001B0663" w:rsidP="001B0663">
            <w:pPr>
              <w:ind w:firstLine="0"/>
              <w:rPr>
                <w:ins w:id="795" w:author="Andrew Mulya" w:date="2021-06-27T20:11:00Z"/>
                <w:lang w:val="en-US"/>
              </w:rPr>
            </w:pPr>
            <w:ins w:id="796" w:author="Andrew Mulya" w:date="2021-06-26T23:51:00Z">
              <w:r w:rsidRPr="00580E97">
                <w:t xml:space="preserve">Memuat model dan helper yang akan digunakan, yaitu </w:t>
              </w:r>
            </w:ins>
            <w:r>
              <w:rPr>
                <w:i/>
                <w:iCs/>
                <w:lang w:val="en-US"/>
              </w:rPr>
              <w:t>proforma</w:t>
            </w:r>
            <w:ins w:id="797" w:author="Andrew Mulya" w:date="2021-06-26T23:51:00Z">
              <w:r w:rsidRPr="00580E97">
                <w:t>_</w:t>
              </w:r>
              <w:r w:rsidRPr="00B42C47">
                <w:rPr>
                  <w:i/>
                  <w:iCs/>
                  <w:rPrChange w:id="798" w:author="Andrew Mulya" w:date="2021-06-26T23:51:00Z">
                    <w:rPr/>
                  </w:rPrChange>
                </w:rPr>
                <w:t>model</w:t>
              </w:r>
            </w:ins>
            <w:r>
              <w:rPr>
                <w:i/>
                <w:iCs/>
                <w:lang w:val="en-US"/>
              </w:rPr>
              <w:t xml:space="preserve">, </w:t>
            </w:r>
            <w:ins w:id="799" w:author="Andrew Mulya" w:date="2021-06-26T23:51:00Z">
              <w:r w:rsidRPr="00B42C47">
                <w:rPr>
                  <w:i/>
                  <w:iCs/>
                  <w:rPrChange w:id="800" w:author="Andrew Mulya" w:date="2021-06-26T23:51:00Z">
                    <w:rPr/>
                  </w:rPrChange>
                </w:rPr>
                <w:t>sales_helper</w:t>
              </w:r>
            </w:ins>
            <w:r>
              <w:rPr>
                <w:i/>
                <w:iCs/>
                <w:lang w:val="en-US"/>
              </w:rPr>
              <w:t xml:space="preserve">, </w:t>
            </w:r>
            <w:proofErr w:type="spellStart"/>
            <w:r>
              <w:rPr>
                <w:lang w:val="en-US"/>
              </w:rPr>
              <w:t>serta</w:t>
            </w:r>
            <w:proofErr w:type="spellEnd"/>
            <w:r>
              <w:rPr>
                <w:lang w:val="en-US"/>
              </w:rPr>
              <w:t xml:space="preserve"> model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lain </w:t>
            </w:r>
            <w:proofErr w:type="spellStart"/>
            <w:r>
              <w:rPr>
                <w:lang w:val="en-US"/>
              </w:rPr>
              <w:t>yaitu</w:t>
            </w:r>
            <w:proofErr w:type="spellEnd"/>
            <w:r>
              <w:rPr>
                <w:lang w:val="en-US"/>
              </w:rPr>
              <w:t xml:space="preserve"> </w:t>
            </w:r>
            <w:r>
              <w:rPr>
                <w:i/>
                <w:iCs/>
                <w:lang w:val="en-US"/>
              </w:rPr>
              <w:t xml:space="preserve">book, </w:t>
            </w:r>
            <w:proofErr w:type="spellStart"/>
            <w:r>
              <w:rPr>
                <w:i/>
                <w:iCs/>
                <w:lang w:val="en-US"/>
              </w:rPr>
              <w:t>book_stock</w:t>
            </w:r>
            <w:proofErr w:type="spellEnd"/>
            <w:r>
              <w:rPr>
                <w:i/>
                <w:iCs/>
                <w:lang w:val="en-US"/>
              </w:rPr>
              <w:t xml:space="preserve">, </w:t>
            </w:r>
            <w:r>
              <w:rPr>
                <w:lang w:val="en-US"/>
              </w:rPr>
              <w:t xml:space="preserve">dan </w:t>
            </w:r>
            <w:proofErr w:type="spellStart"/>
            <w:r>
              <w:rPr>
                <w:i/>
                <w:iCs/>
                <w:lang w:val="en-US"/>
              </w:rPr>
              <w:t>book_transaction</w:t>
            </w:r>
            <w:proofErr w:type="spellEnd"/>
            <w:ins w:id="801" w:author="Andrew Mulya" w:date="2021-06-26T23:51:00Z">
              <w:r w:rsidRPr="00580E97">
                <w:t>.</w:t>
              </w:r>
            </w:ins>
          </w:p>
        </w:tc>
      </w:tr>
      <w:tr w:rsidR="001B0663" w14:paraId="5CC21374" w14:textId="77777777" w:rsidTr="001B0663">
        <w:trPr>
          <w:ins w:id="802" w:author="Andrew Mulya" w:date="2021-06-27T20:11:00Z"/>
        </w:trPr>
        <w:tc>
          <w:tcPr>
            <w:tcW w:w="715" w:type="dxa"/>
            <w:tcPrChange w:id="803" w:author="Andrew Mulya" w:date="2021-06-27T20:11:00Z">
              <w:tcPr>
                <w:tcW w:w="3226" w:type="dxa"/>
                <w:gridSpan w:val="2"/>
              </w:tcPr>
            </w:tcPrChange>
          </w:tcPr>
          <w:p w14:paraId="21D328B3" w14:textId="50AA6173" w:rsidR="001B0663" w:rsidRDefault="001B0663" w:rsidP="001B0663">
            <w:pPr>
              <w:ind w:firstLine="0"/>
              <w:jc w:val="center"/>
              <w:rPr>
                <w:ins w:id="804" w:author="Andrew Mulya" w:date="2021-06-27T20:11:00Z"/>
                <w:lang w:val="en-US"/>
              </w:rPr>
            </w:pPr>
            <w:ins w:id="805" w:author="Andrew Mulya" w:date="2021-06-27T20:12:00Z">
              <w:r>
                <w:rPr>
                  <w:lang w:val="en-US"/>
                </w:rPr>
                <w:t>2</w:t>
              </w:r>
            </w:ins>
          </w:p>
        </w:tc>
        <w:tc>
          <w:tcPr>
            <w:tcW w:w="3240" w:type="dxa"/>
            <w:tcPrChange w:id="806" w:author="Andrew Mulya" w:date="2021-06-27T20:11:00Z">
              <w:tcPr>
                <w:tcW w:w="3226" w:type="dxa"/>
                <w:gridSpan w:val="2"/>
              </w:tcPr>
            </w:tcPrChange>
          </w:tcPr>
          <w:p w14:paraId="3CCD2DD3" w14:textId="03D6C167" w:rsidR="001B0663" w:rsidRDefault="00A621E9" w:rsidP="001B0663">
            <w:pPr>
              <w:ind w:firstLine="0"/>
              <w:rPr>
                <w:ins w:id="807" w:author="Andrew Mulya" w:date="2021-06-27T20:11:00Z"/>
                <w:lang w:val="en-US"/>
              </w:rPr>
            </w:pPr>
            <w:proofErr w:type="gramStart"/>
            <w:r>
              <w:rPr>
                <w:lang w:val="en-US"/>
              </w:rPr>
              <w:t>i</w:t>
            </w:r>
            <w:r w:rsidR="001B0663">
              <w:rPr>
                <w:lang w:val="en-US"/>
              </w:rPr>
              <w:t>ndex(</w:t>
            </w:r>
            <w:proofErr w:type="gramEnd"/>
            <w:r w:rsidR="001B0663">
              <w:rPr>
                <w:lang w:val="en-US"/>
              </w:rPr>
              <w:t>)</w:t>
            </w:r>
          </w:p>
        </w:tc>
        <w:tc>
          <w:tcPr>
            <w:tcW w:w="5723" w:type="dxa"/>
            <w:tcPrChange w:id="808" w:author="Andrew Mulya" w:date="2021-06-27T20:11:00Z">
              <w:tcPr>
                <w:tcW w:w="3226" w:type="dxa"/>
              </w:tcPr>
            </w:tcPrChange>
          </w:tcPr>
          <w:p w14:paraId="2663C67B" w14:textId="434C57D7" w:rsidR="001B0663" w:rsidRDefault="001B0663" w:rsidP="001B0663">
            <w:pPr>
              <w:ind w:firstLine="0"/>
              <w:rPr>
                <w:ins w:id="809" w:author="Andrew Mulya" w:date="2021-06-27T20:11:00Z"/>
                <w:lang w:val="en-US"/>
              </w:rPr>
            </w:pPr>
            <w:ins w:id="810" w:author="Andrew Mulya" w:date="2021-06-26T23:51:00Z">
              <w:r w:rsidRPr="00580E97">
                <w:t xml:space="preserve">Mengarahkan pengguna ke halaman utama </w:t>
              </w:r>
            </w:ins>
            <w:r>
              <w:rPr>
                <w:i/>
                <w:iCs/>
                <w:lang w:val="en-US"/>
              </w:rPr>
              <w:t>proforma</w:t>
            </w:r>
            <w:ins w:id="811" w:author="Andrew Mulya" w:date="2021-06-26T23:51:00Z">
              <w:r w:rsidRPr="00580E97">
                <w:t xml:space="preserve">, dan mengirimkan data </w:t>
              </w:r>
            </w:ins>
            <w:r>
              <w:rPr>
                <w:i/>
                <w:iCs/>
                <w:lang w:val="en-US"/>
              </w:rPr>
              <w:t>proforma</w:t>
            </w:r>
            <w:ins w:id="812" w:author="Andrew Mulya" w:date="2021-06-26T23:51:00Z">
              <w:r w:rsidRPr="00580E97">
                <w:t xml:space="preserve">dari </w:t>
              </w:r>
            </w:ins>
            <w:r>
              <w:rPr>
                <w:i/>
                <w:iCs/>
                <w:lang w:val="en-US"/>
              </w:rPr>
              <w:t>proforma</w:t>
            </w:r>
            <w:ins w:id="813" w:author="Andrew Mulya" w:date="2021-06-26T23:51:00Z">
              <w:r w:rsidRPr="00B42C47">
                <w:rPr>
                  <w:i/>
                  <w:iCs/>
                  <w:rPrChange w:id="814" w:author="Andrew Mulya" w:date="2021-06-26T23:52:00Z">
                    <w:rPr/>
                  </w:rPrChange>
                </w:rPr>
                <w:t>_model</w:t>
              </w:r>
              <w:r w:rsidRPr="00580E97">
                <w:t xml:space="preserve"> ke view.</w:t>
              </w:r>
            </w:ins>
          </w:p>
        </w:tc>
      </w:tr>
      <w:tr w:rsidR="001B0663" w14:paraId="04890369" w14:textId="77777777" w:rsidTr="001B0663">
        <w:trPr>
          <w:ins w:id="815" w:author="Andrew Mulya" w:date="2021-06-27T20:11:00Z"/>
        </w:trPr>
        <w:tc>
          <w:tcPr>
            <w:tcW w:w="715" w:type="dxa"/>
            <w:tcPrChange w:id="816" w:author="Andrew Mulya" w:date="2021-06-27T20:11:00Z">
              <w:tcPr>
                <w:tcW w:w="3226" w:type="dxa"/>
                <w:gridSpan w:val="2"/>
              </w:tcPr>
            </w:tcPrChange>
          </w:tcPr>
          <w:p w14:paraId="1C7140E1" w14:textId="336947E7" w:rsidR="001B0663" w:rsidRDefault="001B0663" w:rsidP="001B0663">
            <w:pPr>
              <w:ind w:firstLine="0"/>
              <w:jc w:val="center"/>
              <w:rPr>
                <w:ins w:id="817" w:author="Andrew Mulya" w:date="2021-06-27T20:11:00Z"/>
                <w:lang w:val="en-US"/>
              </w:rPr>
            </w:pPr>
            <w:ins w:id="818" w:author="Andrew Mulya" w:date="2021-06-27T20:12:00Z">
              <w:r>
                <w:rPr>
                  <w:lang w:val="en-US"/>
                </w:rPr>
                <w:t>3</w:t>
              </w:r>
            </w:ins>
          </w:p>
        </w:tc>
        <w:tc>
          <w:tcPr>
            <w:tcW w:w="3240" w:type="dxa"/>
            <w:tcPrChange w:id="819" w:author="Andrew Mulya" w:date="2021-06-27T20:11:00Z">
              <w:tcPr>
                <w:tcW w:w="3226" w:type="dxa"/>
                <w:gridSpan w:val="2"/>
              </w:tcPr>
            </w:tcPrChange>
          </w:tcPr>
          <w:p w14:paraId="3FD2B541" w14:textId="32FAE9EE" w:rsidR="001B0663" w:rsidRDefault="00A621E9" w:rsidP="001B0663">
            <w:pPr>
              <w:ind w:firstLine="0"/>
              <w:rPr>
                <w:ins w:id="820" w:author="Andrew Mulya" w:date="2021-06-27T20:11:00Z"/>
                <w:lang w:val="en-US"/>
              </w:rPr>
            </w:pPr>
            <w:proofErr w:type="gramStart"/>
            <w:r>
              <w:rPr>
                <w:lang w:val="en-US"/>
              </w:rPr>
              <w:t>v</w:t>
            </w:r>
            <w:r w:rsidR="001B0663">
              <w:rPr>
                <w:lang w:val="en-US"/>
              </w:rPr>
              <w:t>iew(</w:t>
            </w:r>
            <w:proofErr w:type="gramEnd"/>
            <w:r w:rsidR="001B0663">
              <w:rPr>
                <w:lang w:val="en-US"/>
              </w:rPr>
              <w:t>)</w:t>
            </w:r>
          </w:p>
        </w:tc>
        <w:tc>
          <w:tcPr>
            <w:tcW w:w="5723" w:type="dxa"/>
            <w:tcPrChange w:id="821" w:author="Andrew Mulya" w:date="2021-06-27T20:11:00Z">
              <w:tcPr>
                <w:tcW w:w="3226" w:type="dxa"/>
              </w:tcPr>
            </w:tcPrChange>
          </w:tcPr>
          <w:p w14:paraId="11805D53" w14:textId="6C4D52C2" w:rsidR="001B0663" w:rsidRDefault="001B0663" w:rsidP="001B0663">
            <w:pPr>
              <w:ind w:firstLine="0"/>
              <w:rPr>
                <w:ins w:id="822" w:author="Andrew Mulya" w:date="2021-06-27T20:11:00Z"/>
                <w:lang w:val="en-US"/>
              </w:rPr>
            </w:pPr>
            <w:proofErr w:type="spellStart"/>
            <w:ins w:id="823" w:author="Andrew Mulya" w:date="2021-06-26T23:52: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sebuah</w:t>
              </w:r>
            </w:ins>
            <w:proofErr w:type="spellEnd"/>
            <w:ins w:id="824" w:author="Andrew Mulya" w:date="2021-06-26T23:53:00Z">
              <w:r>
                <w:rPr>
                  <w:lang w:val="en-US"/>
                </w:rPr>
                <w:t xml:space="preserve"> </w:t>
              </w:r>
            </w:ins>
            <w:r>
              <w:rPr>
                <w:i/>
                <w:iCs/>
                <w:lang w:val="en-US"/>
              </w:rPr>
              <w:t xml:space="preserve">proforma </w:t>
            </w:r>
            <w:ins w:id="825" w:author="Andrew Mulya" w:date="2021-06-26T23:54:00Z">
              <w:r>
                <w:rPr>
                  <w:lang w:val="en-US"/>
                </w:rPr>
                <w:t xml:space="preserve">dan </w:t>
              </w:r>
              <w:proofErr w:type="spellStart"/>
              <w:r>
                <w:rPr>
                  <w:lang w:val="en-US"/>
                </w:rPr>
                <w:t>mengirimkan</w:t>
              </w:r>
              <w:proofErr w:type="spellEnd"/>
              <w:r>
                <w:rPr>
                  <w:lang w:val="en-US"/>
                </w:rPr>
                <w:t xml:space="preserve"> data </w:t>
              </w:r>
            </w:ins>
            <w:r>
              <w:rPr>
                <w:i/>
                <w:iCs/>
                <w:lang w:val="en-US"/>
              </w:rPr>
              <w:t xml:space="preserve">proforma </w:t>
            </w:r>
            <w:proofErr w:type="spellStart"/>
            <w:ins w:id="826" w:author="Andrew Mulya" w:date="2021-06-26T23:54:00Z">
              <w:r>
                <w:rPr>
                  <w:lang w:val="en-US"/>
                </w:rPr>
                <w:t>tersebut</w:t>
              </w:r>
              <w:proofErr w:type="spellEnd"/>
              <w:r>
                <w:rPr>
                  <w:lang w:val="en-US"/>
                </w:rPr>
                <w:t xml:space="preserve"> </w:t>
              </w:r>
              <w:proofErr w:type="spellStart"/>
              <w:r>
                <w:rPr>
                  <w:lang w:val="en-US"/>
                </w:rPr>
                <w:t>ke</w:t>
              </w:r>
              <w:proofErr w:type="spellEnd"/>
              <w:r>
                <w:rPr>
                  <w:lang w:val="en-US"/>
                </w:rPr>
                <w:t xml:space="preserve"> view.</w:t>
              </w:r>
            </w:ins>
          </w:p>
        </w:tc>
      </w:tr>
      <w:tr w:rsidR="001B0663" w14:paraId="46F20550" w14:textId="77777777" w:rsidTr="001B0663">
        <w:trPr>
          <w:ins w:id="827" w:author="Andrew Mulya" w:date="2021-06-27T20:11:00Z"/>
        </w:trPr>
        <w:tc>
          <w:tcPr>
            <w:tcW w:w="715" w:type="dxa"/>
            <w:tcPrChange w:id="828" w:author="Andrew Mulya" w:date="2021-06-27T20:11:00Z">
              <w:tcPr>
                <w:tcW w:w="3226" w:type="dxa"/>
                <w:gridSpan w:val="2"/>
              </w:tcPr>
            </w:tcPrChange>
          </w:tcPr>
          <w:p w14:paraId="175486D9" w14:textId="68F83B90" w:rsidR="001B0663" w:rsidRDefault="001B0663" w:rsidP="001B0663">
            <w:pPr>
              <w:ind w:firstLine="0"/>
              <w:jc w:val="center"/>
              <w:rPr>
                <w:ins w:id="829" w:author="Andrew Mulya" w:date="2021-06-27T20:11:00Z"/>
                <w:lang w:val="en-US"/>
              </w:rPr>
            </w:pPr>
            <w:ins w:id="830" w:author="Andrew Mulya" w:date="2021-06-27T20:12:00Z">
              <w:r>
                <w:rPr>
                  <w:lang w:val="en-US"/>
                </w:rPr>
                <w:t>4</w:t>
              </w:r>
            </w:ins>
          </w:p>
        </w:tc>
        <w:tc>
          <w:tcPr>
            <w:tcW w:w="3240" w:type="dxa"/>
            <w:tcPrChange w:id="831" w:author="Andrew Mulya" w:date="2021-06-27T20:11:00Z">
              <w:tcPr>
                <w:tcW w:w="3226" w:type="dxa"/>
                <w:gridSpan w:val="2"/>
              </w:tcPr>
            </w:tcPrChange>
          </w:tcPr>
          <w:p w14:paraId="20C5F30C" w14:textId="4A1A0EDF" w:rsidR="001B0663" w:rsidRDefault="00A621E9" w:rsidP="001B0663">
            <w:pPr>
              <w:ind w:firstLine="0"/>
              <w:rPr>
                <w:ins w:id="832" w:author="Andrew Mulya" w:date="2021-06-27T20:11:00Z"/>
                <w:lang w:val="en-US"/>
              </w:rPr>
            </w:pPr>
            <w:proofErr w:type="gramStart"/>
            <w:r>
              <w:rPr>
                <w:lang w:val="en-US"/>
              </w:rPr>
              <w:t>a</w:t>
            </w:r>
            <w:r w:rsidR="001B0663">
              <w:rPr>
                <w:lang w:val="en-US"/>
              </w:rPr>
              <w:t>ction(</w:t>
            </w:r>
            <w:proofErr w:type="gramEnd"/>
            <w:r w:rsidR="001B0663">
              <w:rPr>
                <w:lang w:val="en-US"/>
              </w:rPr>
              <w:t>)</w:t>
            </w:r>
          </w:p>
        </w:tc>
        <w:tc>
          <w:tcPr>
            <w:tcW w:w="5723" w:type="dxa"/>
            <w:tcPrChange w:id="833" w:author="Andrew Mulya" w:date="2021-06-27T20:11:00Z">
              <w:tcPr>
                <w:tcW w:w="3226" w:type="dxa"/>
              </w:tcPr>
            </w:tcPrChange>
          </w:tcPr>
          <w:p w14:paraId="6509E062" w14:textId="26F80AA0" w:rsidR="001B0663" w:rsidRDefault="001B0663" w:rsidP="001B0663">
            <w:pPr>
              <w:ind w:firstLine="0"/>
              <w:rPr>
                <w:ins w:id="834" w:author="Andrew Mulya" w:date="2021-06-27T20:11:00Z"/>
                <w:lang w:val="en-US"/>
              </w:rPr>
            </w:pPr>
            <w:proofErr w:type="spellStart"/>
            <w:r>
              <w:rPr>
                <w:lang w:val="en-US"/>
              </w:rPr>
              <w:t>Memproses</w:t>
            </w:r>
            <w:proofErr w:type="spellEnd"/>
            <w:r>
              <w:rPr>
                <w:lang w:val="en-US"/>
              </w:rPr>
              <w:t xml:space="preserve"> </w:t>
            </w:r>
            <w:r>
              <w:rPr>
                <w:i/>
                <w:iCs/>
                <w:lang w:val="en-US"/>
              </w:rPr>
              <w:t xml:space="preserve">proforma </w:t>
            </w:r>
            <w:proofErr w:type="spellStart"/>
            <w:r>
              <w:rPr>
                <w:lang w:val="en-US"/>
              </w:rPr>
              <w:t>menjadi</w:t>
            </w:r>
            <w:proofErr w:type="spellEnd"/>
            <w:r>
              <w:rPr>
                <w:lang w:val="en-US"/>
              </w:rPr>
              <w:t xml:space="preserve"> </w:t>
            </w:r>
            <w:r>
              <w:rPr>
                <w:i/>
                <w:iCs/>
                <w:lang w:val="en-US"/>
              </w:rPr>
              <w:t xml:space="preserve">invoice </w:t>
            </w:r>
            <w:proofErr w:type="spellStart"/>
            <w:r>
              <w:rPr>
                <w:lang w:val="en-US"/>
              </w:rPr>
              <w:t>berjenis</w:t>
            </w:r>
            <w:proofErr w:type="spellEnd"/>
            <w:r>
              <w:rPr>
                <w:lang w:val="en-US"/>
              </w:rPr>
              <w:t xml:space="preserve"> </w:t>
            </w:r>
            <w:proofErr w:type="spellStart"/>
            <w:r>
              <w:rPr>
                <w:lang w:val="en-US"/>
              </w:rPr>
              <w:t>tunai</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menghapus</w:t>
            </w:r>
            <w:proofErr w:type="spellEnd"/>
            <w:r>
              <w:rPr>
                <w:lang w:val="en-US"/>
              </w:rPr>
              <w:t xml:space="preserve"> data </w:t>
            </w:r>
            <w:r>
              <w:rPr>
                <w:i/>
                <w:iCs/>
                <w:lang w:val="en-US"/>
              </w:rPr>
              <w:t xml:space="preserve">proforma </w:t>
            </w:r>
            <w:proofErr w:type="spellStart"/>
            <w:r>
              <w:rPr>
                <w:lang w:val="en-US"/>
              </w:rPr>
              <w:t>tersebut</w:t>
            </w:r>
            <w:proofErr w:type="spellEnd"/>
            <w:r>
              <w:rPr>
                <w:lang w:val="en-US"/>
              </w:rPr>
              <w:t xml:space="preserve"> </w:t>
            </w:r>
            <w:proofErr w:type="spellStart"/>
            <w:r>
              <w:rPr>
                <w:lang w:val="en-US"/>
              </w:rPr>
              <w:t>dari</w:t>
            </w:r>
            <w:proofErr w:type="spellEnd"/>
            <w:r>
              <w:rPr>
                <w:lang w:val="en-US"/>
              </w:rPr>
              <w:t xml:space="preserve"> database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view invoice </w:t>
            </w:r>
            <w:r>
              <w:rPr>
                <w:lang w:val="en-US"/>
              </w:rPr>
              <w:t xml:space="preserve">yang </w:t>
            </w:r>
            <w:proofErr w:type="spellStart"/>
            <w:r>
              <w:rPr>
                <w:lang w:val="en-US"/>
              </w:rPr>
              <w:t>baru</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dibuat</w:t>
            </w:r>
            <w:proofErr w:type="spellEnd"/>
            <w:ins w:id="835" w:author="Andrew Mulya" w:date="2021-06-27T00:00:00Z">
              <w:r>
                <w:rPr>
                  <w:lang w:val="en-US"/>
                </w:rPr>
                <w:t>.</w:t>
              </w:r>
            </w:ins>
          </w:p>
        </w:tc>
      </w:tr>
      <w:tr w:rsidR="001B0663" w14:paraId="01195039" w14:textId="77777777" w:rsidTr="001B0663">
        <w:trPr>
          <w:ins w:id="836" w:author="Andrew Mulya" w:date="2021-06-27T20:11:00Z"/>
        </w:trPr>
        <w:tc>
          <w:tcPr>
            <w:tcW w:w="715" w:type="dxa"/>
            <w:tcPrChange w:id="837" w:author="Andrew Mulya" w:date="2021-06-27T20:11:00Z">
              <w:tcPr>
                <w:tcW w:w="3226" w:type="dxa"/>
                <w:gridSpan w:val="2"/>
              </w:tcPr>
            </w:tcPrChange>
          </w:tcPr>
          <w:p w14:paraId="4DC2B59D" w14:textId="1611EA91" w:rsidR="001B0663" w:rsidRDefault="001B0663" w:rsidP="001B0663">
            <w:pPr>
              <w:ind w:firstLine="0"/>
              <w:jc w:val="center"/>
              <w:rPr>
                <w:ins w:id="838" w:author="Andrew Mulya" w:date="2021-06-27T20:11:00Z"/>
                <w:lang w:val="en-US"/>
              </w:rPr>
            </w:pPr>
            <w:ins w:id="839" w:author="Andrew Mulya" w:date="2021-06-27T20:12:00Z">
              <w:r>
                <w:rPr>
                  <w:lang w:val="en-US"/>
                </w:rPr>
                <w:t>5</w:t>
              </w:r>
            </w:ins>
          </w:p>
        </w:tc>
        <w:tc>
          <w:tcPr>
            <w:tcW w:w="3240" w:type="dxa"/>
            <w:tcPrChange w:id="840" w:author="Andrew Mulya" w:date="2021-06-27T20:11:00Z">
              <w:tcPr>
                <w:tcW w:w="3226" w:type="dxa"/>
                <w:gridSpan w:val="2"/>
              </w:tcPr>
            </w:tcPrChange>
          </w:tcPr>
          <w:p w14:paraId="41BE22EC" w14:textId="34BFBBCD" w:rsidR="001B0663" w:rsidRDefault="00A621E9" w:rsidP="001B0663">
            <w:pPr>
              <w:ind w:firstLine="0"/>
              <w:rPr>
                <w:ins w:id="841" w:author="Andrew Mulya" w:date="2021-06-27T20:11:00Z"/>
                <w:lang w:val="en-US"/>
              </w:rPr>
            </w:pPr>
            <w:proofErr w:type="gramStart"/>
            <w:r>
              <w:rPr>
                <w:lang w:val="en-US"/>
              </w:rPr>
              <w:t>a</w:t>
            </w:r>
            <w:r w:rsidR="001B0663">
              <w:rPr>
                <w:lang w:val="en-US"/>
              </w:rPr>
              <w:t>dd(</w:t>
            </w:r>
            <w:proofErr w:type="gramEnd"/>
            <w:r w:rsidR="001B0663">
              <w:rPr>
                <w:lang w:val="en-US"/>
              </w:rPr>
              <w:t>)</w:t>
            </w:r>
          </w:p>
        </w:tc>
        <w:tc>
          <w:tcPr>
            <w:tcW w:w="5723" w:type="dxa"/>
            <w:tcPrChange w:id="842" w:author="Andrew Mulya" w:date="2021-06-27T20:11:00Z">
              <w:tcPr>
                <w:tcW w:w="3226" w:type="dxa"/>
              </w:tcPr>
            </w:tcPrChange>
          </w:tcPr>
          <w:p w14:paraId="364E9E3D" w14:textId="1595470C" w:rsidR="001B0663" w:rsidRDefault="001B0663" w:rsidP="001B0663">
            <w:pPr>
              <w:ind w:firstLine="0"/>
              <w:rPr>
                <w:ins w:id="843" w:author="Andrew Mulya" w:date="2021-06-27T20:11:00Z"/>
                <w:lang w:val="en-US"/>
              </w:rPr>
            </w:pPr>
            <w:proofErr w:type="spellStart"/>
            <w:ins w:id="844" w:author="Andrew Mulya" w:date="2021-06-26T23:55: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w:t>
              </w:r>
            </w:ins>
            <w:ins w:id="845" w:author="Andrew Mulya" w:date="2021-06-26T23:56:00Z">
              <w:r>
                <w:rPr>
                  <w:lang w:val="en-US"/>
                </w:rPr>
                <w:t>nambahkan</w:t>
              </w:r>
              <w:proofErr w:type="spellEnd"/>
              <w:r>
                <w:rPr>
                  <w:lang w:val="en-US"/>
                </w:rPr>
                <w:t xml:space="preserve"> </w:t>
              </w:r>
            </w:ins>
            <w:r>
              <w:rPr>
                <w:i/>
                <w:iCs/>
                <w:lang w:val="en-US"/>
              </w:rPr>
              <w:t>proforma</w:t>
            </w:r>
            <w:ins w:id="846" w:author="Andrew Mulya" w:date="2021-06-26T23:55:00Z">
              <w:r>
                <w:rPr>
                  <w:i/>
                  <w:iCs/>
                  <w:lang w:val="en-US"/>
                </w:rPr>
                <w:t xml:space="preserve"> </w:t>
              </w:r>
            </w:ins>
            <w:proofErr w:type="spellStart"/>
            <w:ins w:id="847" w:author="Andrew Mulya" w:date="2021-06-26T23:56:00Z">
              <w:r>
                <w:rPr>
                  <w:lang w:val="en-US"/>
                </w:rPr>
                <w:t>baru</w:t>
              </w:r>
              <w:proofErr w:type="spellEnd"/>
              <w:r>
                <w:rPr>
                  <w:lang w:val="en-US"/>
                </w:rPr>
                <w:t xml:space="preserve"> </w:t>
              </w:r>
            </w:ins>
            <w:ins w:id="848" w:author="Andrew Mulya" w:date="2021-06-26T23:55:00Z">
              <w:r>
                <w:rPr>
                  <w:lang w:val="en-US"/>
                </w:rPr>
                <w:t xml:space="preserve">dan </w:t>
              </w:r>
              <w:proofErr w:type="spellStart"/>
              <w:r>
                <w:rPr>
                  <w:lang w:val="en-US"/>
                </w:rPr>
                <w:t>mengirimkan</w:t>
              </w:r>
              <w:proofErr w:type="spellEnd"/>
              <w:r>
                <w:rPr>
                  <w:lang w:val="en-US"/>
                </w:rPr>
                <w:t xml:space="preserve"> data </w:t>
              </w:r>
            </w:ins>
            <w:proofErr w:type="gramStart"/>
            <w:ins w:id="849" w:author="Andrew Mulya" w:date="2021-06-26T23:56:00Z">
              <w:r>
                <w:rPr>
                  <w:i/>
                  <w:iCs/>
                  <w:lang w:val="en-US"/>
                </w:rPr>
                <w:t>post</w:t>
              </w:r>
            </w:ins>
            <w:ins w:id="850" w:author="Andrew Mulya" w:date="2021-06-26T23:57:00Z">
              <w:r>
                <w:rPr>
                  <w:i/>
                  <w:iCs/>
                  <w:lang w:val="en-US"/>
                </w:rPr>
                <w:t xml:space="preserve">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menambahkan</w:t>
              </w:r>
              <w:proofErr w:type="spellEnd"/>
              <w:r>
                <w:rPr>
                  <w:lang w:val="en-US"/>
                </w:rPr>
                <w:t xml:space="preserve"> </w:t>
              </w:r>
            </w:ins>
            <w:proofErr w:type="spellStart"/>
            <w:r>
              <w:rPr>
                <w:i/>
                <w:iCs/>
                <w:lang w:val="en-US"/>
              </w:rPr>
              <w:t>proforma</w:t>
            </w:r>
            <w:ins w:id="851" w:author="Andrew Mulya" w:date="2021-06-26T23:57:00Z">
              <w:r>
                <w:rPr>
                  <w:lang w:val="en-US"/>
                </w:rPr>
                <w:t>baru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ins w:id="852" w:author="Andrew Mulya" w:date="2021-06-26T23:55:00Z">
              <w:r>
                <w:rPr>
                  <w:lang w:val="en-US"/>
                </w:rPr>
                <w:t>.</w:t>
              </w:r>
            </w:ins>
          </w:p>
        </w:tc>
      </w:tr>
      <w:tr w:rsidR="001B0663" w14:paraId="6924A57E" w14:textId="77777777" w:rsidTr="001B0663">
        <w:trPr>
          <w:ins w:id="853" w:author="Andrew Mulya" w:date="2021-06-27T20:11:00Z"/>
        </w:trPr>
        <w:tc>
          <w:tcPr>
            <w:tcW w:w="715" w:type="dxa"/>
            <w:tcPrChange w:id="854" w:author="Andrew Mulya" w:date="2021-06-27T20:11:00Z">
              <w:tcPr>
                <w:tcW w:w="3226" w:type="dxa"/>
                <w:gridSpan w:val="2"/>
              </w:tcPr>
            </w:tcPrChange>
          </w:tcPr>
          <w:p w14:paraId="432747D0" w14:textId="48607BB1" w:rsidR="001B0663" w:rsidRDefault="001B0663" w:rsidP="001B0663">
            <w:pPr>
              <w:ind w:firstLine="0"/>
              <w:jc w:val="center"/>
              <w:rPr>
                <w:ins w:id="855" w:author="Andrew Mulya" w:date="2021-06-27T20:11:00Z"/>
                <w:lang w:val="en-US"/>
              </w:rPr>
            </w:pPr>
            <w:ins w:id="856" w:author="Andrew Mulya" w:date="2021-06-27T20:12:00Z">
              <w:r>
                <w:rPr>
                  <w:lang w:val="en-US"/>
                </w:rPr>
                <w:t>6</w:t>
              </w:r>
            </w:ins>
          </w:p>
        </w:tc>
        <w:tc>
          <w:tcPr>
            <w:tcW w:w="3240" w:type="dxa"/>
            <w:tcPrChange w:id="857" w:author="Andrew Mulya" w:date="2021-06-27T20:11:00Z">
              <w:tcPr>
                <w:tcW w:w="3226" w:type="dxa"/>
                <w:gridSpan w:val="2"/>
              </w:tcPr>
            </w:tcPrChange>
          </w:tcPr>
          <w:p w14:paraId="54FADDBD" w14:textId="6CA4FD94" w:rsidR="001B0663" w:rsidRDefault="00A621E9" w:rsidP="001B0663">
            <w:pPr>
              <w:ind w:firstLine="0"/>
              <w:rPr>
                <w:ins w:id="858" w:author="Andrew Mulya" w:date="2021-06-27T20:11:00Z"/>
                <w:lang w:val="en-US"/>
              </w:rPr>
            </w:pPr>
            <w:proofErr w:type="gramStart"/>
            <w:r>
              <w:rPr>
                <w:lang w:val="en-US"/>
              </w:rPr>
              <w:t>e</w:t>
            </w:r>
            <w:r w:rsidR="001B0663">
              <w:rPr>
                <w:lang w:val="en-US"/>
              </w:rPr>
              <w:t>dit(</w:t>
            </w:r>
            <w:proofErr w:type="gramEnd"/>
            <w:r w:rsidR="001B0663">
              <w:rPr>
                <w:lang w:val="en-US"/>
              </w:rPr>
              <w:t>)</w:t>
            </w:r>
          </w:p>
        </w:tc>
        <w:tc>
          <w:tcPr>
            <w:tcW w:w="5723" w:type="dxa"/>
            <w:tcPrChange w:id="859" w:author="Andrew Mulya" w:date="2021-06-27T20:11:00Z">
              <w:tcPr>
                <w:tcW w:w="3226" w:type="dxa"/>
              </w:tcPr>
            </w:tcPrChange>
          </w:tcPr>
          <w:p w14:paraId="37198589" w14:textId="42F340D2" w:rsidR="001B0663" w:rsidRDefault="001B0663" w:rsidP="001B0663">
            <w:pPr>
              <w:ind w:firstLine="0"/>
              <w:rPr>
                <w:ins w:id="860" w:author="Andrew Mulya" w:date="2021-06-27T20:11:00Z"/>
                <w:lang w:val="en-US"/>
              </w:rPr>
            </w:pPr>
            <w:proofErr w:type="spellStart"/>
            <w:ins w:id="861"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ins>
            <w:r w:rsidR="00D1615B">
              <w:rPr>
                <w:i/>
                <w:iCs/>
                <w:lang w:val="en-US"/>
              </w:rPr>
              <w:t>proforma</w:t>
            </w:r>
            <w:ins w:id="862" w:author="Andrew Mulya" w:date="2021-06-26T23:58:00Z">
              <w:r>
                <w:rPr>
                  <w:i/>
                  <w:iCs/>
                  <w:lang w:val="en-US"/>
                </w:rPr>
                <w:t xml:space="preserve"> </w:t>
              </w:r>
              <w:proofErr w:type="spellStart"/>
              <w:r>
                <w:rPr>
                  <w:lang w:val="en-US"/>
                </w:rPr>
                <w:t>sebelumnya</w:t>
              </w:r>
              <w:proofErr w:type="spellEnd"/>
              <w:r>
                <w:rPr>
                  <w:lang w:val="en-US"/>
                </w:rPr>
                <w:t xml:space="preserve"> dan </w:t>
              </w:r>
              <w:proofErr w:type="spellStart"/>
              <w:r>
                <w:rPr>
                  <w:lang w:val="en-US"/>
                </w:rPr>
                <w:t>mengirimkan</w:t>
              </w:r>
              <w:proofErr w:type="spellEnd"/>
              <w:r>
                <w:rPr>
                  <w:lang w:val="en-US"/>
                </w:rPr>
                <w:t xml:space="preserve"> data </w:t>
              </w:r>
              <w:proofErr w:type="gramStart"/>
              <w:r>
                <w:rPr>
                  <w:i/>
                  <w:iCs/>
                  <w:lang w:val="en-US"/>
                </w:rPr>
                <w:t xml:space="preserve">post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memperbarui</w:t>
              </w:r>
              <w:proofErr w:type="spellEnd"/>
              <w:r>
                <w:rPr>
                  <w:lang w:val="en-US"/>
                </w:rPr>
                <w:t xml:space="preserve"> data </w:t>
              </w:r>
            </w:ins>
            <w:r w:rsidR="00D1615B">
              <w:rPr>
                <w:i/>
                <w:iCs/>
                <w:lang w:val="en-US"/>
              </w:rPr>
              <w:t>proforma</w:t>
            </w:r>
            <w:ins w:id="863" w:author="Andrew Mulya" w:date="2021-06-26T23:58:00Z">
              <w:r>
                <w:rPr>
                  <w:i/>
                  <w:iCs/>
                  <w:lang w:val="en-US"/>
                </w:rPr>
                <w:t xml:space="preserve"> </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p>
        </w:tc>
      </w:tr>
      <w:tr w:rsidR="00D1615B" w14:paraId="74B3AA7B" w14:textId="77777777" w:rsidTr="001B0663">
        <w:trPr>
          <w:ins w:id="864" w:author="Andrew Mulya" w:date="2021-06-27T20:11:00Z"/>
        </w:trPr>
        <w:tc>
          <w:tcPr>
            <w:tcW w:w="715" w:type="dxa"/>
            <w:tcPrChange w:id="865" w:author="Andrew Mulya" w:date="2021-06-27T20:11:00Z">
              <w:tcPr>
                <w:tcW w:w="3226" w:type="dxa"/>
                <w:gridSpan w:val="2"/>
              </w:tcPr>
            </w:tcPrChange>
          </w:tcPr>
          <w:p w14:paraId="3DEDD2FA" w14:textId="387605ED" w:rsidR="00D1615B" w:rsidRDefault="00D1615B" w:rsidP="00D1615B">
            <w:pPr>
              <w:ind w:firstLine="0"/>
              <w:jc w:val="center"/>
              <w:rPr>
                <w:ins w:id="866" w:author="Andrew Mulya" w:date="2021-06-27T20:11:00Z"/>
                <w:lang w:val="en-US"/>
              </w:rPr>
            </w:pPr>
            <w:ins w:id="867" w:author="Andrew Mulya" w:date="2021-06-27T20:12:00Z">
              <w:r>
                <w:rPr>
                  <w:lang w:val="en-US"/>
                </w:rPr>
                <w:t>7</w:t>
              </w:r>
            </w:ins>
          </w:p>
        </w:tc>
        <w:tc>
          <w:tcPr>
            <w:tcW w:w="3240" w:type="dxa"/>
            <w:tcPrChange w:id="868" w:author="Andrew Mulya" w:date="2021-06-27T20:11:00Z">
              <w:tcPr>
                <w:tcW w:w="3226" w:type="dxa"/>
                <w:gridSpan w:val="2"/>
              </w:tcPr>
            </w:tcPrChange>
          </w:tcPr>
          <w:p w14:paraId="67C3927D" w14:textId="0DE70642" w:rsidR="00D1615B" w:rsidRDefault="00A621E9" w:rsidP="00D1615B">
            <w:pPr>
              <w:ind w:firstLine="0"/>
              <w:rPr>
                <w:ins w:id="869" w:author="Andrew Mulya" w:date="2021-06-27T20:11:00Z"/>
                <w:lang w:val="en-US"/>
              </w:rPr>
            </w:pPr>
            <w:proofErr w:type="spellStart"/>
            <w:r>
              <w:rPr>
                <w:lang w:val="en-US"/>
              </w:rPr>
              <w:t>g</w:t>
            </w:r>
            <w:r w:rsidR="00D1615B">
              <w:rPr>
                <w:lang w:val="en-US"/>
              </w:rPr>
              <w:t>enerate_</w:t>
            </w:r>
            <w:proofErr w:type="gramStart"/>
            <w:r w:rsidR="00D1615B">
              <w:rPr>
                <w:lang w:val="en-US"/>
              </w:rPr>
              <w:t>pdf</w:t>
            </w:r>
            <w:proofErr w:type="spellEnd"/>
            <w:r w:rsidR="00D1615B">
              <w:rPr>
                <w:lang w:val="en-US"/>
              </w:rPr>
              <w:t>(</w:t>
            </w:r>
            <w:proofErr w:type="gramEnd"/>
            <w:r w:rsidR="00D1615B">
              <w:rPr>
                <w:lang w:val="en-US"/>
              </w:rPr>
              <w:t>)</w:t>
            </w:r>
          </w:p>
        </w:tc>
        <w:tc>
          <w:tcPr>
            <w:tcW w:w="5723" w:type="dxa"/>
            <w:tcPrChange w:id="870" w:author="Andrew Mulya" w:date="2021-06-27T20:11:00Z">
              <w:tcPr>
                <w:tcW w:w="3226" w:type="dxa"/>
              </w:tcPr>
            </w:tcPrChange>
          </w:tcPr>
          <w:p w14:paraId="54D7C529" w14:textId="637E2EFF" w:rsidR="00D1615B" w:rsidRDefault="00D1615B" w:rsidP="00D1615B">
            <w:pPr>
              <w:ind w:firstLine="0"/>
              <w:rPr>
                <w:ins w:id="871" w:author="Andrew Mulya" w:date="2021-06-27T20:11:00Z"/>
                <w:lang w:val="en-US"/>
              </w:rPr>
            </w:pPr>
            <w:proofErr w:type="spellStart"/>
            <w:ins w:id="872" w:author="Andrew Mulya" w:date="2021-06-27T00:01:00Z">
              <w:r>
                <w:rPr>
                  <w:lang w:val="en-US"/>
                </w:rPr>
                <w:t>Membuat</w:t>
              </w:r>
              <w:proofErr w:type="spellEnd"/>
              <w:r>
                <w:rPr>
                  <w:lang w:val="en-US"/>
                </w:rPr>
                <w:t xml:space="preserve"> file PDF </w:t>
              </w:r>
            </w:ins>
            <w:proofErr w:type="spellStart"/>
            <w:ins w:id="873" w:author="Andrew Mulya" w:date="2021-06-27T00:02:00Z">
              <w:r>
                <w:rPr>
                  <w:lang w:val="en-US"/>
                </w:rPr>
                <w:t>untuk</w:t>
              </w:r>
              <w:proofErr w:type="spellEnd"/>
              <w:r>
                <w:rPr>
                  <w:lang w:val="en-US"/>
                </w:rPr>
                <w:t xml:space="preserve"> </w:t>
              </w:r>
            </w:ins>
            <w:r>
              <w:rPr>
                <w:i/>
                <w:iCs/>
                <w:lang w:val="en-US"/>
              </w:rPr>
              <w:t xml:space="preserve">proforma </w:t>
            </w:r>
            <w:ins w:id="874" w:author="Andrew Mulya" w:date="2021-06-27T00:02:00Z">
              <w:r>
                <w:rPr>
                  <w:lang w:val="en-US"/>
                </w:rPr>
                <w:t xml:space="preserve">yang </w:t>
              </w:r>
              <w:proofErr w:type="spellStart"/>
              <w:r>
                <w:rPr>
                  <w:lang w:val="en-US"/>
                </w:rPr>
                <w:t>jenis</w:t>
              </w:r>
            </w:ins>
            <w:ins w:id="875" w:author="Andrew Mulya" w:date="2021-06-27T00:03:00Z">
              <w:r>
                <w:rPr>
                  <w:lang w:val="en-US"/>
                </w:rPr>
                <w:t>nya</w:t>
              </w:r>
            </w:ins>
            <w:proofErr w:type="spellEnd"/>
            <w:ins w:id="876" w:author="Andrew Mulya" w:date="2021-06-27T00:02:00Z">
              <w:r>
                <w:rPr>
                  <w:lang w:val="en-US"/>
                </w:rPr>
                <w:t xml:space="preserve"> </w:t>
              </w:r>
              <w:proofErr w:type="spellStart"/>
              <w:r>
                <w:rPr>
                  <w:lang w:val="en-US"/>
                </w:rPr>
                <w:t>selain</w:t>
              </w:r>
              <w:proofErr w:type="spellEnd"/>
              <w:r>
                <w:rPr>
                  <w:lang w:val="en-US"/>
                </w:rPr>
                <w:t xml:space="preserve"> </w:t>
              </w:r>
              <w:r>
                <w:rPr>
                  <w:i/>
                  <w:iCs/>
                  <w:lang w:val="en-US"/>
                </w:rPr>
                <w:t>showroom</w:t>
              </w:r>
            </w:ins>
            <w:ins w:id="877" w:author="Andrew Mulya" w:date="2021-06-27T00:03:00Z">
              <w:r>
                <w:rPr>
                  <w:i/>
                  <w:iCs/>
                  <w:lang w:val="en-US"/>
                </w:rPr>
                <w:t>.</w:t>
              </w:r>
            </w:ins>
          </w:p>
        </w:tc>
      </w:tr>
      <w:tr w:rsidR="00D1615B" w14:paraId="56CB37C1" w14:textId="77777777" w:rsidTr="001B0663">
        <w:tc>
          <w:tcPr>
            <w:tcW w:w="715" w:type="dxa"/>
          </w:tcPr>
          <w:p w14:paraId="1456059C" w14:textId="44BA87F4" w:rsidR="00D1615B" w:rsidRDefault="00D1615B" w:rsidP="00D1615B">
            <w:pPr>
              <w:ind w:firstLine="0"/>
              <w:jc w:val="center"/>
              <w:rPr>
                <w:lang w:val="en-US"/>
              </w:rPr>
            </w:pPr>
            <w:r>
              <w:rPr>
                <w:lang w:val="en-US"/>
              </w:rPr>
              <w:t>8</w:t>
            </w:r>
          </w:p>
        </w:tc>
        <w:tc>
          <w:tcPr>
            <w:tcW w:w="3240" w:type="dxa"/>
          </w:tcPr>
          <w:p w14:paraId="4321E260" w14:textId="4354C4DE"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book</w:t>
            </w:r>
            <w:proofErr w:type="spellEnd"/>
            <w:r w:rsidR="00D1615B">
              <w:rPr>
                <w:lang w:val="en-US"/>
              </w:rPr>
              <w:t>(</w:t>
            </w:r>
            <w:proofErr w:type="gramEnd"/>
            <w:r w:rsidR="00D1615B">
              <w:rPr>
                <w:lang w:val="en-US"/>
              </w:rPr>
              <w:t>)</w:t>
            </w:r>
          </w:p>
        </w:tc>
        <w:tc>
          <w:tcPr>
            <w:tcW w:w="5723" w:type="dxa"/>
          </w:tcPr>
          <w:p w14:paraId="05F65944" w14:textId="1D0B0C04" w:rsidR="00D1615B" w:rsidRDefault="00D1615B" w:rsidP="00D1615B">
            <w:pPr>
              <w:ind w:firstLine="0"/>
              <w:rPr>
                <w:lang w:val="en-US"/>
              </w:rPr>
            </w:pPr>
            <w:proofErr w:type="spellStart"/>
            <w:ins w:id="878" w:author="Andrew Mulya" w:date="2021-06-27T00:07:00Z">
              <w:r>
                <w:rPr>
                  <w:lang w:val="en-US"/>
                </w:rPr>
                <w:t>Fungsi</w:t>
              </w:r>
              <w:proofErr w:type="spellEnd"/>
              <w:r>
                <w:rPr>
                  <w:lang w:val="en-US"/>
                </w:rPr>
                <w:t xml:space="preserve"> </w:t>
              </w:r>
              <w:r w:rsidRPr="00580E97">
                <w:t xml:space="preserve">API yang digunakan untuk mengirimkan informasi </w:t>
              </w:r>
            </w:ins>
            <w:proofErr w:type="spellStart"/>
            <w:ins w:id="879" w:author="Andrew Mulya" w:date="2021-06-27T00:08:00Z">
              <w:r>
                <w:rPr>
                  <w:lang w:val="en-US"/>
                </w:rPr>
                <w:t>sebuah</w:t>
              </w:r>
              <w:proofErr w:type="spellEnd"/>
              <w:r>
                <w:rPr>
                  <w:lang w:val="en-US"/>
                </w:rPr>
                <w:t xml:space="preserve"> </w:t>
              </w:r>
              <w:proofErr w:type="spellStart"/>
              <w:r>
                <w:rPr>
                  <w:lang w:val="en-US"/>
                </w:rPr>
                <w:t>buku</w:t>
              </w:r>
              <w:proofErr w:type="spellEnd"/>
              <w:r>
                <w:rPr>
                  <w:lang w:val="en-US"/>
                </w:rPr>
                <w:t xml:space="preserve"> </w:t>
              </w:r>
            </w:ins>
            <w:ins w:id="880" w:author="Andrew Mulya" w:date="2021-06-27T00:07:00Z">
              <w:r w:rsidRPr="00580E97">
                <w:t xml:space="preserve">ketika </w:t>
              </w:r>
            </w:ins>
            <w:proofErr w:type="spellStart"/>
            <w:ins w:id="881" w:author="Andrew Mulya" w:date="2021-06-27T00:09:00Z">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w:t>
              </w:r>
            </w:ins>
            <w:ins w:id="882" w:author="Andrew Mulya" w:date="2021-06-27T00:13:00Z">
              <w:r>
                <w:rPr>
                  <w:lang w:val="en-US"/>
                </w:rPr>
                <w:t xml:space="preserve"> </w:t>
              </w:r>
              <w:proofErr w:type="spellStart"/>
              <w:r>
                <w:rPr>
                  <w:lang w:val="en-US"/>
                </w:rPr>
                <w:t>b</w:t>
              </w:r>
            </w:ins>
            <w:ins w:id="883" w:author="Andrew Mulya" w:date="2021-06-27T00:14:00Z">
              <w:r>
                <w:rPr>
                  <w:lang w:val="en-US"/>
                </w:rPr>
                <w:t>uku</w:t>
              </w:r>
            </w:ins>
            <w:proofErr w:type="spellEnd"/>
            <w:ins w:id="884" w:author="Andrew Mulya" w:date="2021-06-27T00:09:00Z">
              <w:r>
                <w:rPr>
                  <w:lang w:val="en-US"/>
                </w:rPr>
                <w:t xml:space="preserve"> di </w:t>
              </w:r>
              <w:r w:rsidRPr="00D96918">
                <w:rPr>
                  <w:i/>
                  <w:iCs/>
                  <w:lang w:val="en-US"/>
                  <w:rPrChange w:id="885" w:author="Andrew Mulya" w:date="2021-06-27T00:09:00Z">
                    <w:rPr>
                      <w:lang w:val="en-US"/>
                    </w:rPr>
                  </w:rPrChange>
                </w:rPr>
                <w:t>view</w:t>
              </w:r>
              <w:r>
                <w:rPr>
                  <w:lang w:val="en-US"/>
                </w:rPr>
                <w:t xml:space="preserve"> </w:t>
              </w:r>
              <w:proofErr w:type="gramStart"/>
              <w:r>
                <w:rPr>
                  <w:lang w:val="en-US"/>
                </w:rPr>
                <w:t>add</w:t>
              </w:r>
            </w:ins>
            <w:proofErr w:type="gramEnd"/>
            <w:r>
              <w:rPr>
                <w:lang w:val="en-US"/>
              </w:rPr>
              <w:t xml:space="preserve"> </w:t>
            </w:r>
            <w:r>
              <w:rPr>
                <w:i/>
                <w:iCs/>
                <w:lang w:val="en-US"/>
              </w:rPr>
              <w:t>proforma</w:t>
            </w:r>
            <w:ins w:id="886" w:author="Andrew Mulya" w:date="2021-06-27T00:07:00Z">
              <w:r w:rsidRPr="00580E97">
                <w:t>.</w:t>
              </w:r>
            </w:ins>
          </w:p>
        </w:tc>
      </w:tr>
      <w:tr w:rsidR="00D1615B" w14:paraId="4F0F833E" w14:textId="77777777" w:rsidTr="001B0663">
        <w:tc>
          <w:tcPr>
            <w:tcW w:w="715" w:type="dxa"/>
          </w:tcPr>
          <w:p w14:paraId="4D26CDD7" w14:textId="42FE8477" w:rsidR="00D1615B" w:rsidRDefault="00D1615B" w:rsidP="00D1615B">
            <w:pPr>
              <w:ind w:firstLine="0"/>
              <w:jc w:val="center"/>
              <w:rPr>
                <w:lang w:val="en-US"/>
              </w:rPr>
            </w:pPr>
            <w:r>
              <w:rPr>
                <w:lang w:val="en-US"/>
              </w:rPr>
              <w:t>9</w:t>
            </w:r>
          </w:p>
        </w:tc>
        <w:tc>
          <w:tcPr>
            <w:tcW w:w="3240" w:type="dxa"/>
          </w:tcPr>
          <w:p w14:paraId="64B38C11" w14:textId="0436F8D3"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customer</w:t>
            </w:r>
            <w:proofErr w:type="spellEnd"/>
            <w:r w:rsidR="00D1615B">
              <w:rPr>
                <w:lang w:val="en-US"/>
              </w:rPr>
              <w:t>(</w:t>
            </w:r>
            <w:proofErr w:type="gramEnd"/>
            <w:r w:rsidR="00D1615B">
              <w:rPr>
                <w:lang w:val="en-US"/>
              </w:rPr>
              <w:t>)</w:t>
            </w:r>
          </w:p>
        </w:tc>
        <w:tc>
          <w:tcPr>
            <w:tcW w:w="5723" w:type="dxa"/>
          </w:tcPr>
          <w:p w14:paraId="571155A5" w14:textId="6FA50023" w:rsidR="00D1615B" w:rsidRDefault="00D1615B" w:rsidP="00D1615B">
            <w:pPr>
              <w:ind w:firstLine="0"/>
              <w:rPr>
                <w:lang w:val="en-US"/>
              </w:rPr>
            </w:pPr>
            <w:proofErr w:type="spellStart"/>
            <w:ins w:id="887" w:author="Andrew Mulya" w:date="2021-06-27T00:13: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r>
                <w:rPr>
                  <w:i/>
                  <w:iCs/>
                  <w:lang w:val="en-US"/>
                </w:rPr>
                <w:t>customer</w:t>
              </w:r>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seorang</w:t>
              </w:r>
              <w:proofErr w:type="spellEnd"/>
              <w:r>
                <w:rPr>
                  <w:lang w:val="en-US"/>
                </w:rPr>
                <w:t xml:space="preserve"> </w:t>
              </w:r>
              <w:r>
                <w:rPr>
                  <w:i/>
                  <w:iCs/>
                  <w:lang w:val="en-US"/>
                </w:rPr>
                <w:t>customer</w:t>
              </w:r>
              <w:r>
                <w:rPr>
                  <w:lang w:val="en-US"/>
                </w:rPr>
                <w:t xml:space="preserve"> </w:t>
              </w:r>
              <w:proofErr w:type="spellStart"/>
              <w:r>
                <w:rPr>
                  <w:lang w:val="en-US"/>
                </w:rPr>
                <w:t>dari</w:t>
              </w:r>
              <w:proofErr w:type="spellEnd"/>
              <w:r>
                <w:rPr>
                  <w:lang w:val="en-US"/>
                </w:rPr>
                <w:t xml:space="preserve"> dropdown</w:t>
              </w:r>
            </w:ins>
            <w:ins w:id="888" w:author="Andrew Mulya" w:date="2021-06-27T00:14:00Z">
              <w:r>
                <w:rPr>
                  <w:lang w:val="en-US"/>
                </w:rPr>
                <w:t xml:space="preserve"> </w:t>
              </w:r>
            </w:ins>
            <w:ins w:id="889" w:author="Andrew Mulya" w:date="2021-06-27T00:15:00Z">
              <w:r>
                <w:rPr>
                  <w:i/>
                  <w:iCs/>
                  <w:lang w:val="en-US"/>
                </w:rPr>
                <w:t>customer</w:t>
              </w:r>
            </w:ins>
            <w:ins w:id="890" w:author="Andrew Mulya" w:date="2021-06-27T00:13:00Z">
              <w:r>
                <w:rPr>
                  <w:lang w:val="en-US"/>
                </w:rPr>
                <w:t xml:space="preserve"> di </w:t>
              </w:r>
              <w:r w:rsidRPr="00580E97">
                <w:rPr>
                  <w:i/>
                  <w:iCs/>
                  <w:lang w:val="en-US"/>
                </w:rPr>
                <w:t>view</w:t>
              </w:r>
              <w:r>
                <w:rPr>
                  <w:lang w:val="en-US"/>
                </w:rPr>
                <w:t xml:space="preserve"> </w:t>
              </w:r>
              <w:proofErr w:type="gramStart"/>
              <w:r w:rsidRPr="00580E97">
                <w:rPr>
                  <w:lang w:val="en-US"/>
                </w:rPr>
                <w:t>add</w:t>
              </w:r>
            </w:ins>
            <w:proofErr w:type="gramEnd"/>
            <w:r>
              <w:rPr>
                <w:lang w:val="en-US"/>
              </w:rPr>
              <w:t xml:space="preserve"> </w:t>
            </w:r>
            <w:r>
              <w:rPr>
                <w:i/>
                <w:iCs/>
                <w:lang w:val="en-US"/>
              </w:rPr>
              <w:t>proforma</w:t>
            </w:r>
            <w:ins w:id="891" w:author="Andrew Mulya" w:date="2021-06-27T00:13:00Z">
              <w:r w:rsidRPr="00580E97">
                <w:t>.</w:t>
              </w:r>
            </w:ins>
          </w:p>
        </w:tc>
      </w:tr>
      <w:tr w:rsidR="00D1615B" w14:paraId="20317C46" w14:textId="77777777" w:rsidTr="001B0663">
        <w:tc>
          <w:tcPr>
            <w:tcW w:w="715" w:type="dxa"/>
          </w:tcPr>
          <w:p w14:paraId="212AB55F" w14:textId="01225396" w:rsidR="00D1615B" w:rsidRDefault="00D1615B" w:rsidP="00D1615B">
            <w:pPr>
              <w:ind w:firstLine="0"/>
              <w:jc w:val="center"/>
              <w:rPr>
                <w:lang w:val="en-US"/>
              </w:rPr>
            </w:pPr>
            <w:r>
              <w:rPr>
                <w:lang w:val="en-US"/>
              </w:rPr>
              <w:t>10</w:t>
            </w:r>
          </w:p>
        </w:tc>
        <w:tc>
          <w:tcPr>
            <w:tcW w:w="3240" w:type="dxa"/>
          </w:tcPr>
          <w:p w14:paraId="7E7CBACD" w14:textId="79BDCF7C"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discount</w:t>
            </w:r>
            <w:proofErr w:type="spellEnd"/>
            <w:r w:rsidR="00D1615B">
              <w:rPr>
                <w:lang w:val="en-US"/>
              </w:rPr>
              <w:t>(</w:t>
            </w:r>
            <w:proofErr w:type="gramEnd"/>
            <w:r w:rsidR="00D1615B">
              <w:rPr>
                <w:lang w:val="en-US"/>
              </w:rPr>
              <w:t>)</w:t>
            </w:r>
          </w:p>
        </w:tc>
        <w:tc>
          <w:tcPr>
            <w:tcW w:w="5723" w:type="dxa"/>
          </w:tcPr>
          <w:p w14:paraId="12173AA5" w14:textId="01915855" w:rsidR="00D1615B" w:rsidRDefault="00D1615B" w:rsidP="00D1615B">
            <w:pPr>
              <w:ind w:firstLine="0"/>
              <w:rPr>
                <w:lang w:val="en-US"/>
              </w:rPr>
            </w:pPr>
            <w:proofErr w:type="spellStart"/>
            <w:ins w:id="892" w:author="Andrew Mulya" w:date="2021-06-27T00:14: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diskon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jenis</w:t>
              </w:r>
              <w:proofErr w:type="spellEnd"/>
              <w:r>
                <w:rPr>
                  <w:lang w:val="en-US"/>
                </w:rPr>
                <w:t xml:space="preserve"> </w:t>
              </w:r>
              <w:r w:rsidRPr="00D96918">
                <w:rPr>
                  <w:i/>
                  <w:iCs/>
                  <w:lang w:val="en-US"/>
                  <w:rPrChange w:id="893" w:author="Andrew Mulya" w:date="2021-06-27T00:14:00Z">
                    <w:rPr>
                      <w:lang w:val="en-US"/>
                    </w:rPr>
                  </w:rPrChange>
                </w:rPr>
                <w:t>customer</w:t>
              </w:r>
            </w:ins>
            <w:ins w:id="894" w:author="Andrew Mulya" w:date="2021-06-27T00:15:00Z">
              <w:r>
                <w:rPr>
                  <w:i/>
                  <w:iCs/>
                  <w:lang w:val="en-US"/>
                </w:rPr>
                <w:t xml:space="preserve"> </w:t>
              </w:r>
              <w:r>
                <w:rPr>
                  <w:lang w:val="en-US"/>
                </w:rPr>
                <w:t xml:space="preserve">yang </w:t>
              </w:r>
              <w:proofErr w:type="spellStart"/>
              <w:r>
                <w:rPr>
                  <w:lang w:val="en-US"/>
                </w:rPr>
                <w:t>dipilih</w:t>
              </w:r>
              <w:proofErr w:type="spellEnd"/>
              <w:r>
                <w:rPr>
                  <w:lang w:val="en-US"/>
                </w:rPr>
                <w:t xml:space="preserve"> pada dropdown </w:t>
              </w:r>
              <w:r>
                <w:rPr>
                  <w:i/>
                  <w:iCs/>
                  <w:lang w:val="en-US"/>
                </w:rPr>
                <w:t>customer</w:t>
              </w:r>
              <w:r>
                <w:rPr>
                  <w:lang w:val="en-US"/>
                </w:rPr>
                <w:t xml:space="preserve"> di </w:t>
              </w:r>
              <w:r w:rsidRPr="00580E97">
                <w:rPr>
                  <w:i/>
                  <w:iCs/>
                  <w:lang w:val="en-US"/>
                </w:rPr>
                <w:t>view</w:t>
              </w:r>
              <w:r>
                <w:rPr>
                  <w:lang w:val="en-US"/>
                </w:rPr>
                <w:t xml:space="preserve"> </w:t>
              </w:r>
            </w:ins>
            <w:r>
              <w:rPr>
                <w:i/>
                <w:iCs/>
                <w:lang w:val="en-US"/>
              </w:rPr>
              <w:t>proforma</w:t>
            </w:r>
            <w:ins w:id="895" w:author="Andrew Mulya" w:date="2021-06-27T00:15:00Z">
              <w:r w:rsidRPr="00580E97">
                <w:t>.</w:t>
              </w:r>
            </w:ins>
          </w:p>
        </w:tc>
      </w:tr>
    </w:tbl>
    <w:p w14:paraId="19502207" w14:textId="77777777" w:rsidR="00741D2E" w:rsidRPr="00741D2E" w:rsidRDefault="00741D2E">
      <w:pPr>
        <w:rPr>
          <w:lang w:val="en-US"/>
          <w:rPrChange w:id="896" w:author="Andrew Mulya" w:date="2021-06-27T20:08:00Z">
            <w:rPr/>
          </w:rPrChange>
        </w:rPr>
        <w:pPrChange w:id="897" w:author="Andrew Mulya" w:date="2021-06-27T20:11:00Z">
          <w:pPr>
            <w:ind w:left="360"/>
          </w:pPr>
        </w:pPrChange>
      </w:pPr>
    </w:p>
    <w:tbl>
      <w:tblPr>
        <w:tblStyle w:val="TableGrid"/>
        <w:tblW w:w="0" w:type="auto"/>
        <w:tblLook w:val="04A0" w:firstRow="1" w:lastRow="0" w:firstColumn="1" w:lastColumn="0" w:noHBand="0" w:noVBand="1"/>
      </w:tblPr>
      <w:tblGrid>
        <w:gridCol w:w="715"/>
        <w:gridCol w:w="3240"/>
        <w:gridCol w:w="5723"/>
      </w:tblGrid>
      <w:tr w:rsidR="00906806" w14:paraId="1097EA7B" w14:textId="77777777" w:rsidTr="00D1615B">
        <w:tc>
          <w:tcPr>
            <w:tcW w:w="715" w:type="dxa"/>
          </w:tcPr>
          <w:p w14:paraId="78A86971" w14:textId="1A15DC12" w:rsidR="00906806" w:rsidRDefault="00906806" w:rsidP="00906806">
            <w:pPr>
              <w:pStyle w:val="TableHead"/>
            </w:pPr>
            <w:ins w:id="898" w:author="Andrew Mulya" w:date="2021-06-27T20:11:00Z">
              <w:r>
                <w:rPr>
                  <w:lang w:val="en-US"/>
                </w:rPr>
                <w:t>No.</w:t>
              </w:r>
            </w:ins>
          </w:p>
        </w:tc>
        <w:tc>
          <w:tcPr>
            <w:tcW w:w="3240" w:type="dxa"/>
          </w:tcPr>
          <w:p w14:paraId="6FE20DA8" w14:textId="53A86AF7" w:rsidR="00906806" w:rsidRDefault="00906806" w:rsidP="00906806">
            <w:pPr>
              <w:pStyle w:val="TableHead"/>
            </w:pPr>
            <w:ins w:id="899" w:author="Andrew Mulya" w:date="2021-06-27T20:12:00Z">
              <w:r>
                <w:rPr>
                  <w:lang w:val="en-US"/>
                </w:rPr>
                <w:t xml:space="preserve">Nama </w:t>
              </w:r>
              <w:proofErr w:type="spellStart"/>
              <w:r>
                <w:rPr>
                  <w:lang w:val="en-US"/>
                </w:rPr>
                <w:t>Fungsi</w:t>
              </w:r>
            </w:ins>
            <w:proofErr w:type="spellEnd"/>
          </w:p>
        </w:tc>
        <w:tc>
          <w:tcPr>
            <w:tcW w:w="5723" w:type="dxa"/>
          </w:tcPr>
          <w:p w14:paraId="4E32DEBD" w14:textId="7F1C6A0E" w:rsidR="00906806" w:rsidRDefault="00906806" w:rsidP="00906806">
            <w:pPr>
              <w:pStyle w:val="TableHead"/>
            </w:pPr>
            <w:proofErr w:type="spellStart"/>
            <w:ins w:id="900" w:author="Andrew Mulya" w:date="2021-06-27T20:12:00Z">
              <w:r>
                <w:rPr>
                  <w:lang w:val="en-US"/>
                </w:rPr>
                <w:t>Keterangan</w:t>
              </w:r>
            </w:ins>
            <w:proofErr w:type="spellEnd"/>
          </w:p>
        </w:tc>
      </w:tr>
      <w:tr w:rsidR="00906806" w14:paraId="1B05DF47" w14:textId="77777777" w:rsidTr="00D1615B">
        <w:tc>
          <w:tcPr>
            <w:tcW w:w="715" w:type="dxa"/>
          </w:tcPr>
          <w:p w14:paraId="2F0B20CA" w14:textId="001DA39C" w:rsidR="00906806" w:rsidRPr="00906806" w:rsidRDefault="00906806" w:rsidP="00906806">
            <w:pPr>
              <w:ind w:firstLine="0"/>
              <w:rPr>
                <w:lang w:val="en-US"/>
              </w:rPr>
            </w:pPr>
            <w:r>
              <w:rPr>
                <w:lang w:val="en-US"/>
              </w:rPr>
              <w:t>1</w:t>
            </w:r>
          </w:p>
        </w:tc>
        <w:tc>
          <w:tcPr>
            <w:tcW w:w="3240" w:type="dxa"/>
          </w:tcPr>
          <w:p w14:paraId="58F5B063" w14:textId="4F6846E9" w:rsidR="00906806" w:rsidRPr="00906806" w:rsidRDefault="00A621E9" w:rsidP="00906806">
            <w:pPr>
              <w:ind w:firstLine="0"/>
              <w:rPr>
                <w:lang w:val="en-US"/>
              </w:rPr>
            </w:pPr>
            <w:proofErr w:type="spellStart"/>
            <w:r>
              <w:rPr>
                <w:lang w:val="en-US"/>
              </w:rPr>
              <w:t>v</w:t>
            </w:r>
            <w:r w:rsidR="00906806">
              <w:rPr>
                <w:lang w:val="en-US"/>
              </w:rPr>
              <w:t>alidate_</w:t>
            </w:r>
            <w:proofErr w:type="gramStart"/>
            <w:r w:rsidR="00906806">
              <w:rPr>
                <w:lang w:val="en-US"/>
              </w:rPr>
              <w:t>proforma</w:t>
            </w:r>
            <w:proofErr w:type="spellEnd"/>
            <w:r w:rsidR="00906806">
              <w:rPr>
                <w:lang w:val="en-US"/>
              </w:rPr>
              <w:t>(</w:t>
            </w:r>
            <w:proofErr w:type="gramEnd"/>
            <w:r w:rsidR="00906806">
              <w:rPr>
                <w:lang w:val="en-US"/>
              </w:rPr>
              <w:t>)</w:t>
            </w:r>
          </w:p>
        </w:tc>
        <w:tc>
          <w:tcPr>
            <w:tcW w:w="5723" w:type="dxa"/>
          </w:tcPr>
          <w:p w14:paraId="647C98FC" w14:textId="0B58C6D0" w:rsidR="00906806" w:rsidRDefault="00906806" w:rsidP="00906806">
            <w:pPr>
              <w:ind w:firstLine="0"/>
            </w:pPr>
            <w:proofErr w:type="spellStart"/>
            <w:ins w:id="901" w:author="Andrew Mulya" w:date="2021-06-27T19:40: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memperbarui</w:t>
              </w:r>
              <w:proofErr w:type="spellEnd"/>
              <w:r>
                <w:rPr>
                  <w:lang w:val="en-US"/>
                </w:rPr>
                <w:t xml:space="preserve"> </w:t>
              </w:r>
            </w:ins>
            <w:r>
              <w:rPr>
                <w:i/>
                <w:iCs/>
                <w:lang w:val="en-US"/>
              </w:rPr>
              <w:t>proforma</w:t>
            </w:r>
            <w:ins w:id="902" w:author="Andrew Mulya" w:date="2021-06-27T19:40:00Z">
              <w:r>
                <w:rPr>
                  <w:i/>
                  <w:iCs/>
                  <w:lang w:val="en-US"/>
                </w:rPr>
                <w:t xml:space="preserve"> </w:t>
              </w:r>
              <w:proofErr w:type="spellStart"/>
              <w:r>
                <w:rPr>
                  <w:lang w:val="en-US"/>
                </w:rPr>
                <w:t>ke</w:t>
              </w:r>
              <w:proofErr w:type="spellEnd"/>
              <w:r>
                <w:rPr>
                  <w:lang w:val="en-US"/>
                </w:rPr>
                <w:t xml:space="preserve"> database.</w:t>
              </w:r>
            </w:ins>
          </w:p>
        </w:tc>
      </w:tr>
      <w:tr w:rsidR="00906806" w14:paraId="19C1663B" w14:textId="77777777" w:rsidTr="00D1615B">
        <w:tc>
          <w:tcPr>
            <w:tcW w:w="715" w:type="dxa"/>
          </w:tcPr>
          <w:p w14:paraId="4B537791" w14:textId="0C1A495A" w:rsidR="00906806" w:rsidRPr="00906806" w:rsidRDefault="00906806" w:rsidP="00906806">
            <w:pPr>
              <w:ind w:firstLine="0"/>
              <w:rPr>
                <w:lang w:val="en-US"/>
              </w:rPr>
            </w:pPr>
            <w:r>
              <w:rPr>
                <w:lang w:val="en-US"/>
              </w:rPr>
              <w:t>2</w:t>
            </w:r>
          </w:p>
        </w:tc>
        <w:tc>
          <w:tcPr>
            <w:tcW w:w="3240" w:type="dxa"/>
          </w:tcPr>
          <w:p w14:paraId="5C1EC82C" w14:textId="1FEB1590" w:rsidR="00906806" w:rsidRPr="00906806" w:rsidRDefault="00A621E9" w:rsidP="00906806">
            <w:pPr>
              <w:ind w:firstLine="0"/>
              <w:rPr>
                <w:lang w:val="en-US"/>
              </w:rPr>
            </w:pPr>
            <w:proofErr w:type="spellStart"/>
            <w:r>
              <w:rPr>
                <w:lang w:val="en-US"/>
              </w:rPr>
              <w:t>f</w:t>
            </w:r>
            <w:r w:rsidR="00906806">
              <w:rPr>
                <w:lang w:val="en-US"/>
              </w:rPr>
              <w:t>etch_proforma_</w:t>
            </w:r>
            <w:proofErr w:type="gramStart"/>
            <w:r w:rsidR="00906806">
              <w:rPr>
                <w:lang w:val="en-US"/>
              </w:rPr>
              <w:t>id</w:t>
            </w:r>
            <w:proofErr w:type="spellEnd"/>
            <w:r w:rsidR="00906806">
              <w:rPr>
                <w:lang w:val="en-US"/>
              </w:rPr>
              <w:t>(</w:t>
            </w:r>
            <w:proofErr w:type="gramEnd"/>
            <w:r w:rsidR="00906806">
              <w:rPr>
                <w:lang w:val="en-US"/>
              </w:rPr>
              <w:t>)</w:t>
            </w:r>
          </w:p>
        </w:tc>
        <w:tc>
          <w:tcPr>
            <w:tcW w:w="5723" w:type="dxa"/>
          </w:tcPr>
          <w:p w14:paraId="23F2194D" w14:textId="07843F17" w:rsidR="00906806" w:rsidRDefault="00906806" w:rsidP="00906806">
            <w:pPr>
              <w:ind w:firstLine="0"/>
            </w:pPr>
            <w:proofErr w:type="spellStart"/>
            <w:ins w:id="903" w:author="Andrew Mulya" w:date="2021-06-27T19:42:00Z">
              <w:r>
                <w:rPr>
                  <w:lang w:val="en-US"/>
                </w:rPr>
                <w:t>Mengambil</w:t>
              </w:r>
              <w:proofErr w:type="spellEnd"/>
              <w:r>
                <w:rPr>
                  <w:lang w:val="en-US"/>
                </w:rPr>
                <w:t xml:space="preserve"> data </w:t>
              </w:r>
              <w:proofErr w:type="spellStart"/>
              <w:r>
                <w:rPr>
                  <w:lang w:val="en-US"/>
                </w:rPr>
                <w:t>sebuah</w:t>
              </w:r>
              <w:proofErr w:type="spellEnd"/>
              <w:r>
                <w:rPr>
                  <w:lang w:val="en-US"/>
                </w:rPr>
                <w:t xml:space="preserve"> </w:t>
              </w:r>
            </w:ins>
            <w:r>
              <w:rPr>
                <w:i/>
                <w:lang w:val="en-US"/>
              </w:rPr>
              <w:t>proforma</w:t>
            </w:r>
            <w:ins w:id="904" w:author="Andrew Mulya" w:date="2021-06-27T19:42:00Z">
              <w:r>
                <w:rPr>
                  <w:i/>
                  <w:lang w:val="en-US"/>
                </w:rPr>
                <w:t xml:space="preserve"> </w:t>
              </w:r>
            </w:ins>
            <w:proofErr w:type="spellStart"/>
            <w:ins w:id="905" w:author="Andrew Mulya" w:date="2021-06-27T19:43:00Z">
              <w:r>
                <w:rPr>
                  <w:iCs/>
                  <w:lang w:val="en-US"/>
                </w:rPr>
                <w:t>dari</w:t>
              </w:r>
              <w:proofErr w:type="spellEnd"/>
              <w:r>
                <w:rPr>
                  <w:iCs/>
                  <w:lang w:val="en-US"/>
                </w:rPr>
                <w:t xml:space="preserve"> database.</w:t>
              </w:r>
            </w:ins>
          </w:p>
        </w:tc>
      </w:tr>
      <w:tr w:rsidR="00906806" w14:paraId="1512FD01" w14:textId="77777777" w:rsidTr="00D1615B">
        <w:tc>
          <w:tcPr>
            <w:tcW w:w="715" w:type="dxa"/>
          </w:tcPr>
          <w:p w14:paraId="2B7BB54F" w14:textId="677CC594" w:rsidR="00906806" w:rsidRPr="00906806" w:rsidRDefault="00906806" w:rsidP="00906806">
            <w:pPr>
              <w:ind w:firstLine="0"/>
              <w:rPr>
                <w:lang w:val="en-US"/>
              </w:rPr>
            </w:pPr>
            <w:r>
              <w:rPr>
                <w:lang w:val="en-US"/>
              </w:rPr>
              <w:lastRenderedPageBreak/>
              <w:t>3</w:t>
            </w:r>
          </w:p>
        </w:tc>
        <w:tc>
          <w:tcPr>
            <w:tcW w:w="3240" w:type="dxa"/>
          </w:tcPr>
          <w:p w14:paraId="43E7634D" w14:textId="57AD4E80" w:rsidR="00906806" w:rsidRPr="00906806" w:rsidRDefault="00A621E9" w:rsidP="00906806">
            <w:pPr>
              <w:ind w:firstLine="0"/>
              <w:rPr>
                <w:lang w:val="en-US"/>
              </w:rPr>
            </w:pPr>
            <w:proofErr w:type="spellStart"/>
            <w:r>
              <w:rPr>
                <w:lang w:val="en-US"/>
              </w:rPr>
              <w:t>f</w:t>
            </w:r>
            <w:r w:rsidR="00906806">
              <w:rPr>
                <w:lang w:val="en-US"/>
              </w:rPr>
              <w:t>etch_proforma_</w:t>
            </w:r>
            <w:proofErr w:type="gramStart"/>
            <w:r w:rsidR="00906806">
              <w:rPr>
                <w:lang w:val="en-US"/>
              </w:rPr>
              <w:t>book</w:t>
            </w:r>
            <w:proofErr w:type="spellEnd"/>
            <w:r w:rsidR="00906806">
              <w:rPr>
                <w:lang w:val="en-US"/>
              </w:rPr>
              <w:t>(</w:t>
            </w:r>
            <w:proofErr w:type="gramEnd"/>
            <w:r w:rsidR="00906806">
              <w:rPr>
                <w:lang w:val="en-US"/>
              </w:rPr>
              <w:t>)</w:t>
            </w:r>
          </w:p>
        </w:tc>
        <w:tc>
          <w:tcPr>
            <w:tcW w:w="5723" w:type="dxa"/>
          </w:tcPr>
          <w:p w14:paraId="1ED96561" w14:textId="66CDF4CA" w:rsidR="00906806" w:rsidRDefault="00906806" w:rsidP="00906806">
            <w:pPr>
              <w:ind w:firstLine="0"/>
            </w:pPr>
            <w:proofErr w:type="spellStart"/>
            <w:ins w:id="906" w:author="Andrew Mulya" w:date="2021-06-27T19:43:00Z">
              <w:r>
                <w:rPr>
                  <w:lang w:val="en-US"/>
                </w:rPr>
                <w:t>Mengambil</w:t>
              </w:r>
              <w:proofErr w:type="spellEnd"/>
              <w:r>
                <w:rPr>
                  <w:lang w:val="en-US"/>
                </w:rPr>
                <w:t xml:space="preserve"> data </w:t>
              </w:r>
            </w:ins>
            <w:r>
              <w:rPr>
                <w:i/>
                <w:iCs/>
                <w:lang w:val="en-US"/>
              </w:rPr>
              <w:t>proforma</w:t>
            </w:r>
            <w:ins w:id="907" w:author="Andrew Mulya" w:date="2021-06-27T19:43:00Z">
              <w:r>
                <w:rPr>
                  <w:i/>
                  <w:iCs/>
                  <w:lang w:val="en-US"/>
                </w:rPr>
                <w:t xml:space="preserve"> </w:t>
              </w:r>
              <w:r>
                <w:rPr>
                  <w:lang w:val="en-US"/>
                </w:rPr>
                <w:t xml:space="preserve">dan </w:t>
              </w:r>
            </w:ins>
            <w:proofErr w:type="spellStart"/>
            <w:r>
              <w:rPr>
                <w:i/>
                <w:iCs/>
                <w:lang w:val="en-US"/>
              </w:rPr>
              <w:t>proforma</w:t>
            </w:r>
            <w:ins w:id="908" w:author="Andrew Mulya" w:date="2021-06-27T19:43:00Z">
              <w:r>
                <w:rPr>
                  <w:i/>
                  <w:iCs/>
                  <w:lang w:val="en-US"/>
                </w:rPr>
                <w:t>_book</w:t>
              </w:r>
              <w:proofErr w:type="spellEnd"/>
              <w:r>
                <w:rPr>
                  <w:i/>
                  <w:iCs/>
                  <w:lang w:val="en-US"/>
                </w:rPr>
                <w:t xml:space="preserve"> </w:t>
              </w:r>
              <w:r>
                <w:rPr>
                  <w:lang w:val="en-US"/>
                </w:rPr>
                <w:t xml:space="preserve">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ins>
            <w:proofErr w:type="spellStart"/>
            <w:r>
              <w:rPr>
                <w:i/>
                <w:iCs/>
                <w:lang w:val="en-US"/>
              </w:rPr>
              <w:t>proforma</w:t>
            </w:r>
            <w:ins w:id="909" w:author="Andrew Mulya" w:date="2021-06-27T19:43:00Z">
              <w:r>
                <w:rPr>
                  <w:i/>
                  <w:iCs/>
                  <w:lang w:val="en-US"/>
                </w:rPr>
                <w:t>_id</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dari</w:t>
              </w:r>
              <w:proofErr w:type="spellEnd"/>
              <w:r>
                <w:rPr>
                  <w:lang w:val="en-US"/>
                </w:rPr>
                <w:t xml:space="preserve"> dat</w:t>
              </w:r>
            </w:ins>
            <w:ins w:id="910" w:author="Andrew Mulya" w:date="2021-06-27T19:44:00Z">
              <w:r>
                <w:rPr>
                  <w:lang w:val="en-US"/>
                </w:rPr>
                <w:t>abase.</w:t>
              </w:r>
            </w:ins>
          </w:p>
        </w:tc>
      </w:tr>
      <w:tr w:rsidR="00906806" w14:paraId="74F8A15F" w14:textId="77777777" w:rsidTr="00D1615B">
        <w:tc>
          <w:tcPr>
            <w:tcW w:w="715" w:type="dxa"/>
          </w:tcPr>
          <w:p w14:paraId="1480BCC6" w14:textId="38B4BCB6" w:rsidR="00906806" w:rsidRPr="00906806" w:rsidRDefault="00906806" w:rsidP="00906806">
            <w:pPr>
              <w:ind w:firstLine="0"/>
              <w:rPr>
                <w:lang w:val="en-US"/>
              </w:rPr>
            </w:pPr>
            <w:r>
              <w:rPr>
                <w:lang w:val="en-US"/>
              </w:rPr>
              <w:t>4</w:t>
            </w:r>
          </w:p>
        </w:tc>
        <w:tc>
          <w:tcPr>
            <w:tcW w:w="3240" w:type="dxa"/>
          </w:tcPr>
          <w:p w14:paraId="29D6AE41" w14:textId="33F3B180" w:rsidR="00906806" w:rsidRPr="00906806" w:rsidRDefault="00A621E9" w:rsidP="00906806">
            <w:pPr>
              <w:ind w:firstLine="0"/>
              <w:rPr>
                <w:lang w:val="en-US"/>
              </w:rPr>
            </w:pPr>
            <w:proofErr w:type="spellStart"/>
            <w:r>
              <w:rPr>
                <w:lang w:val="en-US"/>
              </w:rPr>
              <w:t>f</w:t>
            </w:r>
            <w:r w:rsidR="00906806">
              <w:rPr>
                <w:lang w:val="en-US"/>
              </w:rPr>
              <w:t>etch_book_</w:t>
            </w:r>
            <w:proofErr w:type="gramStart"/>
            <w:r w:rsidR="00906806">
              <w:rPr>
                <w:lang w:val="en-US"/>
              </w:rPr>
              <w:t>info</w:t>
            </w:r>
            <w:proofErr w:type="spellEnd"/>
            <w:r w:rsidR="00906806">
              <w:rPr>
                <w:lang w:val="en-US"/>
              </w:rPr>
              <w:t>(</w:t>
            </w:r>
            <w:proofErr w:type="gramEnd"/>
            <w:r w:rsidR="00906806">
              <w:rPr>
                <w:lang w:val="en-US"/>
              </w:rPr>
              <w:t>)</w:t>
            </w:r>
          </w:p>
        </w:tc>
        <w:tc>
          <w:tcPr>
            <w:tcW w:w="5723" w:type="dxa"/>
          </w:tcPr>
          <w:p w14:paraId="2BE7C18A" w14:textId="42867EC4" w:rsidR="00906806" w:rsidRPr="00906806" w:rsidRDefault="00906806" w:rsidP="00906806">
            <w:pPr>
              <w:ind w:firstLine="0"/>
              <w:rPr>
                <w:lang w:val="en-US"/>
              </w:rPr>
            </w:pPr>
            <w:proofErr w:type="spellStart"/>
            <w:r>
              <w:rPr>
                <w:lang w:val="en-US"/>
              </w:rPr>
              <w:t>Mengambil</w:t>
            </w:r>
            <w:proofErr w:type="spellEnd"/>
            <w:r>
              <w:rPr>
                <w:lang w:val="en-US"/>
              </w:rPr>
              <w:t xml:space="preserve"> data </w:t>
            </w:r>
            <w:proofErr w:type="spellStart"/>
            <w:r>
              <w:rPr>
                <w:lang w:val="en-US"/>
              </w:rPr>
              <w:t>judul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dengan</w:t>
            </w:r>
            <w:proofErr w:type="spellEnd"/>
            <w:r>
              <w:rPr>
                <w:lang w:val="en-US"/>
              </w:rPr>
              <w:t xml:space="preserve"> data </w:t>
            </w:r>
            <w:proofErr w:type="spellStart"/>
            <w:r>
              <w:rPr>
                <w:i/>
                <w:iCs/>
                <w:lang w:val="en-US"/>
              </w:rPr>
              <w:t>book_id</w:t>
            </w:r>
            <w:proofErr w:type="spellEnd"/>
            <w:r>
              <w:rPr>
                <w:i/>
                <w:iCs/>
                <w:lang w:val="en-US"/>
              </w:rPr>
              <w:t xml:space="preserve"> </w:t>
            </w:r>
            <w:proofErr w:type="spellStart"/>
            <w:r>
              <w:rPr>
                <w:lang w:val="en-US"/>
              </w:rPr>
              <w:t>dari</w:t>
            </w:r>
            <w:proofErr w:type="spellEnd"/>
            <w:r>
              <w:rPr>
                <w:lang w:val="en-US"/>
              </w:rPr>
              <w:t xml:space="preserve"> database.</w:t>
            </w:r>
          </w:p>
        </w:tc>
      </w:tr>
      <w:tr w:rsidR="00906806" w14:paraId="3BB7AA8D" w14:textId="77777777" w:rsidTr="00D1615B">
        <w:tc>
          <w:tcPr>
            <w:tcW w:w="715" w:type="dxa"/>
          </w:tcPr>
          <w:p w14:paraId="0153BC57" w14:textId="08B869A3" w:rsidR="00906806" w:rsidRPr="00906806" w:rsidRDefault="00906806" w:rsidP="00906806">
            <w:pPr>
              <w:ind w:firstLine="0"/>
              <w:rPr>
                <w:lang w:val="en-US"/>
              </w:rPr>
            </w:pPr>
            <w:r>
              <w:rPr>
                <w:lang w:val="en-US"/>
              </w:rPr>
              <w:t>5</w:t>
            </w:r>
          </w:p>
        </w:tc>
        <w:tc>
          <w:tcPr>
            <w:tcW w:w="3240" w:type="dxa"/>
          </w:tcPr>
          <w:p w14:paraId="046D0EC8" w14:textId="79434409" w:rsidR="00906806" w:rsidRPr="00906806" w:rsidRDefault="00A621E9" w:rsidP="00906806">
            <w:pPr>
              <w:ind w:firstLine="0"/>
              <w:rPr>
                <w:lang w:val="en-US"/>
              </w:rPr>
            </w:pPr>
            <w:proofErr w:type="spellStart"/>
            <w:r>
              <w:rPr>
                <w:lang w:val="en-US"/>
              </w:rPr>
              <w:t>f</w:t>
            </w:r>
            <w:r w:rsidR="00906806">
              <w:rPr>
                <w:lang w:val="en-US"/>
              </w:rPr>
              <w:t>etch_warebouse_</w:t>
            </w:r>
            <w:proofErr w:type="gramStart"/>
            <w:r w:rsidR="00906806">
              <w:rPr>
                <w:lang w:val="en-US"/>
              </w:rPr>
              <w:t>stock</w:t>
            </w:r>
            <w:proofErr w:type="spellEnd"/>
            <w:r w:rsidR="00906806">
              <w:rPr>
                <w:lang w:val="en-US"/>
              </w:rPr>
              <w:t>(</w:t>
            </w:r>
            <w:proofErr w:type="gramEnd"/>
            <w:r w:rsidR="00906806">
              <w:rPr>
                <w:lang w:val="en-US"/>
              </w:rPr>
              <w:t>)</w:t>
            </w:r>
          </w:p>
        </w:tc>
        <w:tc>
          <w:tcPr>
            <w:tcW w:w="5723" w:type="dxa"/>
          </w:tcPr>
          <w:p w14:paraId="66DCB279" w14:textId="4530E844" w:rsidR="00906806" w:rsidRDefault="00906806" w:rsidP="00906806">
            <w:pPr>
              <w:ind w:firstLine="0"/>
            </w:pPr>
            <w:proofErr w:type="spellStart"/>
            <w:ins w:id="911"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warehouse.</w:t>
              </w:r>
            </w:ins>
          </w:p>
        </w:tc>
      </w:tr>
      <w:tr w:rsidR="00906806" w14:paraId="01FAF5C8" w14:textId="77777777" w:rsidTr="00D1615B">
        <w:tc>
          <w:tcPr>
            <w:tcW w:w="715" w:type="dxa"/>
          </w:tcPr>
          <w:p w14:paraId="1016AE9B" w14:textId="25B94BB0" w:rsidR="00906806" w:rsidRPr="00906806" w:rsidRDefault="00906806" w:rsidP="00906806">
            <w:pPr>
              <w:ind w:firstLine="0"/>
              <w:rPr>
                <w:lang w:val="en-US"/>
              </w:rPr>
            </w:pPr>
            <w:r>
              <w:rPr>
                <w:lang w:val="en-US"/>
              </w:rPr>
              <w:t>6</w:t>
            </w:r>
          </w:p>
        </w:tc>
        <w:tc>
          <w:tcPr>
            <w:tcW w:w="3240" w:type="dxa"/>
          </w:tcPr>
          <w:p w14:paraId="51351972" w14:textId="284E1236" w:rsidR="00906806" w:rsidRPr="00906806" w:rsidRDefault="00A621E9" w:rsidP="00906806">
            <w:pPr>
              <w:ind w:firstLine="0"/>
              <w:rPr>
                <w:lang w:val="en-US"/>
              </w:rPr>
            </w:pPr>
            <w:proofErr w:type="spellStart"/>
            <w:r>
              <w:rPr>
                <w:lang w:val="en-US"/>
              </w:rPr>
              <w:t>g</w:t>
            </w:r>
            <w:r w:rsidR="00906806">
              <w:rPr>
                <w:lang w:val="en-US"/>
              </w:rPr>
              <w:t>et_ready_book_</w:t>
            </w:r>
            <w:proofErr w:type="gramStart"/>
            <w:r w:rsidR="00906806">
              <w:rPr>
                <w:lang w:val="en-US"/>
              </w:rPr>
              <w:t>list</w:t>
            </w:r>
            <w:proofErr w:type="spellEnd"/>
            <w:r w:rsidR="00906806">
              <w:rPr>
                <w:lang w:val="en-US"/>
              </w:rPr>
              <w:t>(</w:t>
            </w:r>
            <w:proofErr w:type="gramEnd"/>
            <w:r w:rsidR="00906806">
              <w:rPr>
                <w:lang w:val="en-US"/>
              </w:rPr>
              <w:t>)</w:t>
            </w:r>
          </w:p>
        </w:tc>
        <w:tc>
          <w:tcPr>
            <w:tcW w:w="5723" w:type="dxa"/>
          </w:tcPr>
          <w:p w14:paraId="7D1DF989" w14:textId="65F30D8C" w:rsidR="00906806" w:rsidRPr="00906806" w:rsidRDefault="00906806" w:rsidP="00906806">
            <w:pPr>
              <w:ind w:firstLine="0"/>
              <w:rPr>
                <w:i/>
                <w:iCs/>
              </w:rPr>
            </w:pPr>
            <w:proofErr w:type="spellStart"/>
            <w:ins w:id="912" w:author="Andrew Mulya" w:date="2021-06-27T19:47:00Z">
              <w:r>
                <w:rPr>
                  <w:lang w:val="en-US"/>
                </w:rPr>
                <w:t>Mengirimkan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ins>
            <w:proofErr w:type="spellStart"/>
            <w:ins w:id="913" w:author="Andrew Mulya" w:date="2021-06-27T19:48:00Z">
              <w:r>
                <w:rPr>
                  <w:lang w:val="en-US"/>
                </w:rPr>
                <w:t>fetch_showroom_</w:t>
              </w:r>
              <w:proofErr w:type="gramStart"/>
              <w:r>
                <w:rPr>
                  <w:lang w:val="en-US"/>
                </w:rPr>
                <w:t>stock</w:t>
              </w:r>
              <w:proofErr w:type="spellEnd"/>
              <w:r>
                <w:rPr>
                  <w:lang w:val="en-US"/>
                </w:rPr>
                <w:t>(</w:t>
              </w:r>
              <w:proofErr w:type="gramEnd"/>
              <w:r>
                <w:rPr>
                  <w:lang w:val="en-US"/>
                </w:rPr>
                <w:t>)</w:t>
              </w:r>
            </w:ins>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mencukupi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r>
              <w:rPr>
                <w:i/>
                <w:iCs/>
                <w:lang w:val="en-US"/>
              </w:rPr>
              <w:t xml:space="preserve">proforma </w:t>
            </w:r>
            <w:proofErr w:type="spellStart"/>
            <w:r>
              <w:rPr>
                <w:lang w:val="en-US"/>
              </w:rPr>
              <w:t>menjadi</w:t>
            </w:r>
            <w:proofErr w:type="spellEnd"/>
            <w:r>
              <w:rPr>
                <w:lang w:val="en-US"/>
              </w:rPr>
              <w:t xml:space="preserve"> </w:t>
            </w:r>
            <w:r>
              <w:rPr>
                <w:i/>
                <w:iCs/>
                <w:lang w:val="en-US"/>
              </w:rPr>
              <w:t xml:space="preserve">invoice </w:t>
            </w:r>
            <w:proofErr w:type="spellStart"/>
            <w:r>
              <w:rPr>
                <w:lang w:val="en-US"/>
              </w:rPr>
              <w:t>tunai</w:t>
            </w:r>
            <w:proofErr w:type="spellEnd"/>
            <w:r>
              <w:rPr>
                <w:i/>
                <w:iCs/>
                <w:lang w:val="en-US"/>
              </w:rPr>
              <w:t>.</w:t>
            </w:r>
          </w:p>
        </w:tc>
      </w:tr>
      <w:tr w:rsidR="00906806" w14:paraId="38130A0F" w14:textId="77777777" w:rsidTr="00D1615B">
        <w:tc>
          <w:tcPr>
            <w:tcW w:w="715" w:type="dxa"/>
          </w:tcPr>
          <w:p w14:paraId="13B3BA9F" w14:textId="50995EA0" w:rsidR="00906806" w:rsidRPr="00906806" w:rsidRDefault="00906806" w:rsidP="00906806">
            <w:pPr>
              <w:ind w:firstLine="0"/>
              <w:rPr>
                <w:lang w:val="en-US"/>
              </w:rPr>
            </w:pPr>
            <w:r>
              <w:rPr>
                <w:lang w:val="en-US"/>
              </w:rPr>
              <w:t>7</w:t>
            </w:r>
          </w:p>
        </w:tc>
        <w:tc>
          <w:tcPr>
            <w:tcW w:w="3240" w:type="dxa"/>
          </w:tcPr>
          <w:p w14:paraId="710B2BBF" w14:textId="4030960D" w:rsidR="00906806" w:rsidRP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book</w:t>
            </w:r>
            <w:proofErr w:type="spellEnd"/>
            <w:r w:rsidR="00906806">
              <w:rPr>
                <w:lang w:val="en-US"/>
              </w:rPr>
              <w:t>(</w:t>
            </w:r>
            <w:proofErr w:type="gramEnd"/>
            <w:r w:rsidR="00906806">
              <w:rPr>
                <w:lang w:val="en-US"/>
              </w:rPr>
              <w:t>)</w:t>
            </w:r>
          </w:p>
        </w:tc>
        <w:tc>
          <w:tcPr>
            <w:tcW w:w="5723" w:type="dxa"/>
          </w:tcPr>
          <w:p w14:paraId="549A21E4" w14:textId="4996F6B0" w:rsidR="00906806" w:rsidRDefault="00906806" w:rsidP="00906806">
            <w:pPr>
              <w:ind w:firstLine="0"/>
            </w:pPr>
            <w:proofErr w:type="spellStart"/>
            <w:ins w:id="914" w:author="Andrew Mulya" w:date="2021-06-27T19:50:00Z">
              <w:r>
                <w:rPr>
                  <w:lang w:val="en-US"/>
                </w:rPr>
                <w:t>Mengambil</w:t>
              </w:r>
              <w:proofErr w:type="spellEnd"/>
              <w:r>
                <w:rPr>
                  <w:lang w:val="en-US"/>
                </w:rPr>
                <w:t xml:space="preserve"> data </w:t>
              </w:r>
            </w:ins>
            <w:proofErr w:type="spellStart"/>
            <w:ins w:id="915" w:author="Andrew Mulya" w:date="2021-06-27T19:51:00Z">
              <w:r>
                <w:rPr>
                  <w:lang w:val="en-US"/>
                </w:rPr>
                <w:t>semua</w:t>
              </w:r>
            </w:ins>
            <w:proofErr w:type="spellEnd"/>
            <w:ins w:id="916" w:author="Andrew Mulya" w:date="2021-06-27T19:52:00Z">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w:t>
              </w:r>
            </w:ins>
          </w:p>
        </w:tc>
      </w:tr>
      <w:tr w:rsidR="00906806" w14:paraId="692AFDEB" w14:textId="77777777" w:rsidTr="00D1615B">
        <w:tc>
          <w:tcPr>
            <w:tcW w:w="715" w:type="dxa"/>
          </w:tcPr>
          <w:p w14:paraId="78F2A375" w14:textId="24C899DA" w:rsidR="00906806" w:rsidRDefault="00906806" w:rsidP="00906806">
            <w:pPr>
              <w:ind w:firstLine="0"/>
              <w:rPr>
                <w:lang w:val="en-US"/>
              </w:rPr>
            </w:pPr>
            <w:r>
              <w:rPr>
                <w:lang w:val="en-US"/>
              </w:rPr>
              <w:t>8</w:t>
            </w:r>
          </w:p>
        </w:tc>
        <w:tc>
          <w:tcPr>
            <w:tcW w:w="3240" w:type="dxa"/>
          </w:tcPr>
          <w:p w14:paraId="0F75BD9D" w14:textId="52325686" w:rsid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discount</w:t>
            </w:r>
            <w:proofErr w:type="spellEnd"/>
            <w:r w:rsidR="00906806">
              <w:rPr>
                <w:lang w:val="en-US"/>
              </w:rPr>
              <w:t>(</w:t>
            </w:r>
            <w:proofErr w:type="gramEnd"/>
            <w:r w:rsidR="00906806">
              <w:rPr>
                <w:lang w:val="en-US"/>
              </w:rPr>
              <w:t>)</w:t>
            </w:r>
          </w:p>
        </w:tc>
        <w:tc>
          <w:tcPr>
            <w:tcW w:w="5723" w:type="dxa"/>
          </w:tcPr>
          <w:p w14:paraId="32F7D81F" w14:textId="7387A3CC" w:rsidR="00906806" w:rsidRDefault="00906806" w:rsidP="00906806">
            <w:pPr>
              <w:ind w:firstLine="0"/>
            </w:pPr>
            <w:proofErr w:type="spellStart"/>
            <w:ins w:id="917" w:author="Andrew Mulya" w:date="2021-06-27T19:52:00Z">
              <w:r>
                <w:rPr>
                  <w:lang w:val="en-US"/>
                </w:rPr>
                <w:t>Mengambil</w:t>
              </w:r>
              <w:proofErr w:type="spellEnd"/>
              <w:r>
                <w:rPr>
                  <w:lang w:val="en-US"/>
                </w:rPr>
                <w:t xml:space="preserve"> data </w:t>
              </w:r>
              <w:proofErr w:type="spellStart"/>
              <w:r>
                <w:rPr>
                  <w:lang w:val="en-US"/>
                </w:rPr>
                <w:t>diskon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ins>
            <w:ins w:id="918" w:author="Andrew Mulya" w:date="2021-06-27T19:53:00Z">
              <w:r>
                <w:rPr>
                  <w:i/>
                  <w:iCs/>
                  <w:lang w:val="en-US"/>
                </w:rPr>
                <w:t>customer</w:t>
              </w:r>
              <w:r>
                <w:rPr>
                  <w:lang w:val="en-US"/>
                </w:rPr>
                <w:t>.</w:t>
              </w:r>
            </w:ins>
          </w:p>
        </w:tc>
      </w:tr>
      <w:tr w:rsidR="00906806" w14:paraId="01400F82" w14:textId="77777777" w:rsidTr="00D1615B">
        <w:tc>
          <w:tcPr>
            <w:tcW w:w="715" w:type="dxa"/>
          </w:tcPr>
          <w:p w14:paraId="315C065A" w14:textId="3EC30D2F" w:rsidR="00906806" w:rsidRDefault="00906806" w:rsidP="00906806">
            <w:pPr>
              <w:ind w:firstLine="0"/>
              <w:rPr>
                <w:lang w:val="en-US"/>
              </w:rPr>
            </w:pPr>
            <w:r>
              <w:rPr>
                <w:lang w:val="en-US"/>
              </w:rPr>
              <w:t>9</w:t>
            </w:r>
          </w:p>
        </w:tc>
        <w:tc>
          <w:tcPr>
            <w:tcW w:w="3240" w:type="dxa"/>
          </w:tcPr>
          <w:p w14:paraId="326C6657" w14:textId="393A7BC9" w:rsid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customer</w:t>
            </w:r>
            <w:proofErr w:type="spellEnd"/>
            <w:r w:rsidR="00906806">
              <w:rPr>
                <w:lang w:val="en-US"/>
              </w:rPr>
              <w:t>(</w:t>
            </w:r>
            <w:proofErr w:type="gramEnd"/>
            <w:r w:rsidR="00906806">
              <w:rPr>
                <w:lang w:val="en-US"/>
              </w:rPr>
              <w:t>)</w:t>
            </w:r>
          </w:p>
        </w:tc>
        <w:tc>
          <w:tcPr>
            <w:tcW w:w="5723" w:type="dxa"/>
          </w:tcPr>
          <w:p w14:paraId="039EE190" w14:textId="5166A057" w:rsidR="00906806" w:rsidRDefault="00906806" w:rsidP="00906806">
            <w:pPr>
              <w:ind w:firstLine="0"/>
            </w:pPr>
            <w:proofErr w:type="spellStart"/>
            <w:ins w:id="919" w:author="Andrew Mulya" w:date="2021-06-27T19:56:00Z">
              <w:r>
                <w:rPr>
                  <w:lang w:val="en-US"/>
                </w:rPr>
                <w:t>Mengambil</w:t>
              </w:r>
              <w:proofErr w:type="spellEnd"/>
              <w:r>
                <w:rPr>
                  <w:lang w:val="en-US"/>
                </w:rPr>
                <w:t xml:space="preserve"> </w:t>
              </w:r>
            </w:ins>
            <w:r>
              <w:rPr>
                <w:lang w:val="en-US"/>
              </w:rPr>
              <w:t xml:space="preserve">data </w:t>
            </w:r>
            <w:proofErr w:type="spellStart"/>
            <w:r>
              <w:rPr>
                <w:lang w:val="en-US"/>
              </w:rPr>
              <w:t>seorang</w:t>
            </w:r>
            <w:proofErr w:type="spellEnd"/>
            <w:r>
              <w:rPr>
                <w:lang w:val="en-US"/>
              </w:rPr>
              <w:t xml:space="preserve"> </w:t>
            </w:r>
            <w:r>
              <w:rPr>
                <w:i/>
                <w:iCs/>
                <w:lang w:val="en-US"/>
              </w:rPr>
              <w:t>customer</w:t>
            </w:r>
            <w:ins w:id="920" w:author="Andrew Mulya" w:date="2021-06-27T19:56:00Z">
              <w:r>
                <w:rPr>
                  <w:lang w:val="en-US"/>
                </w:rPr>
                <w:t>.</w:t>
              </w:r>
            </w:ins>
          </w:p>
        </w:tc>
      </w:tr>
      <w:tr w:rsidR="00906806" w14:paraId="0B570788" w14:textId="77777777" w:rsidTr="00D1615B">
        <w:tc>
          <w:tcPr>
            <w:tcW w:w="715" w:type="dxa"/>
          </w:tcPr>
          <w:p w14:paraId="119F9890" w14:textId="60C7B2BA" w:rsidR="00906806" w:rsidRDefault="00906806" w:rsidP="00906806">
            <w:pPr>
              <w:ind w:firstLine="0"/>
              <w:rPr>
                <w:lang w:val="en-US"/>
              </w:rPr>
            </w:pPr>
            <w:r>
              <w:rPr>
                <w:lang w:val="en-US"/>
              </w:rPr>
              <w:t>10</w:t>
            </w:r>
          </w:p>
        </w:tc>
        <w:tc>
          <w:tcPr>
            <w:tcW w:w="3240" w:type="dxa"/>
          </w:tcPr>
          <w:p w14:paraId="32AC97D8" w14:textId="3CB7E48F" w:rsidR="00906806" w:rsidRDefault="00A621E9" w:rsidP="00906806">
            <w:pPr>
              <w:ind w:firstLine="0"/>
              <w:rPr>
                <w:lang w:val="en-US"/>
              </w:rPr>
            </w:pPr>
            <w:proofErr w:type="spellStart"/>
            <w:r>
              <w:rPr>
                <w:lang w:val="en-US"/>
              </w:rPr>
              <w:t>g</w:t>
            </w:r>
            <w:r w:rsidR="00906806">
              <w:rPr>
                <w:lang w:val="en-US"/>
              </w:rPr>
              <w:t>et_last_proforma_</w:t>
            </w:r>
            <w:proofErr w:type="gramStart"/>
            <w:r w:rsidR="00906806">
              <w:rPr>
                <w:lang w:val="en-US"/>
              </w:rPr>
              <w:t>number</w:t>
            </w:r>
            <w:proofErr w:type="spellEnd"/>
            <w:r w:rsidR="00906806">
              <w:rPr>
                <w:lang w:val="en-US"/>
              </w:rPr>
              <w:t>(</w:t>
            </w:r>
            <w:proofErr w:type="gramEnd"/>
            <w:r w:rsidR="00906806">
              <w:rPr>
                <w:lang w:val="en-US"/>
              </w:rPr>
              <w:t>)</w:t>
            </w:r>
          </w:p>
        </w:tc>
        <w:tc>
          <w:tcPr>
            <w:tcW w:w="5723" w:type="dxa"/>
          </w:tcPr>
          <w:p w14:paraId="2249FC0B" w14:textId="4A536547" w:rsidR="00906806" w:rsidRDefault="00906806" w:rsidP="00906806">
            <w:pPr>
              <w:ind w:firstLine="0"/>
            </w:pPr>
            <w:proofErr w:type="spellStart"/>
            <w:ins w:id="921" w:author="Andrew Mulya" w:date="2021-06-27T19:58:00Z">
              <w:r>
                <w:rPr>
                  <w:lang w:val="en-US"/>
                </w:rPr>
                <w:t>Mengambil</w:t>
              </w:r>
              <w:proofErr w:type="spellEnd"/>
              <w:r>
                <w:rPr>
                  <w:lang w:val="en-US"/>
                </w:rPr>
                <w:t xml:space="preserve"> data </w:t>
              </w:r>
              <w:proofErr w:type="spellStart"/>
              <w:r>
                <w:rPr>
                  <w:lang w:val="en-US"/>
                </w:rPr>
                <w:t>nomor</w:t>
              </w:r>
              <w:proofErr w:type="spellEnd"/>
              <w:r>
                <w:rPr>
                  <w:lang w:val="en-US"/>
                </w:rPr>
                <w:t xml:space="preserve"> </w:t>
              </w:r>
            </w:ins>
            <w:r>
              <w:rPr>
                <w:i/>
                <w:iCs/>
                <w:lang w:val="en-US"/>
              </w:rPr>
              <w:t>proforma</w:t>
            </w:r>
            <w:ins w:id="922" w:author="Andrew Mulya" w:date="2021-06-27T19:58:00Z">
              <w:r>
                <w:rPr>
                  <w:i/>
                  <w:iCs/>
                  <w:lang w:val="en-US"/>
                </w:rPr>
                <w:t xml:space="preserve"> </w:t>
              </w:r>
              <w:proofErr w:type="spellStart"/>
              <w:r>
                <w:rPr>
                  <w:lang w:val="en-US"/>
                </w:rPr>
                <w:t>terakhir</w:t>
              </w:r>
            </w:ins>
            <w:proofErr w:type="spellEnd"/>
            <w:ins w:id="923" w:author="Andrew Mulya" w:date="2021-06-27T19:59:00Z">
              <w:r>
                <w:rPr>
                  <w:lang w:val="en-US"/>
                </w:rPr>
                <w:t xml:space="preserve"> </w:t>
              </w:r>
            </w:ins>
            <w:ins w:id="924" w:author="Andrew Mulya" w:date="2021-06-27T20:00:00Z">
              <w:r>
                <w:rPr>
                  <w:lang w:val="en-US"/>
                </w:rPr>
                <w:t xml:space="preserve">dan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nomor</w:t>
              </w:r>
              <w:proofErr w:type="spellEnd"/>
              <w:r>
                <w:rPr>
                  <w:lang w:val="en-US"/>
                </w:rPr>
                <w:t xml:space="preserve"> </w:t>
              </w:r>
            </w:ins>
            <w:r>
              <w:rPr>
                <w:i/>
                <w:iCs/>
                <w:lang w:val="en-US"/>
              </w:rPr>
              <w:t xml:space="preserve">proforma </w:t>
            </w:r>
            <w:ins w:id="925" w:author="Andrew Mulya" w:date="2021-06-27T20:00:00Z">
              <w:r>
                <w:rPr>
                  <w:lang w:val="en-US"/>
                </w:rPr>
                <w:t xml:space="preserve">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ins>
          </w:p>
        </w:tc>
      </w:tr>
      <w:tr w:rsidR="00906806" w14:paraId="493E512B" w14:textId="77777777" w:rsidTr="00D1615B">
        <w:tc>
          <w:tcPr>
            <w:tcW w:w="715" w:type="dxa"/>
          </w:tcPr>
          <w:p w14:paraId="298637F8" w14:textId="1C186ED9" w:rsidR="00906806" w:rsidRDefault="00906806" w:rsidP="00906806">
            <w:pPr>
              <w:ind w:firstLine="0"/>
              <w:rPr>
                <w:lang w:val="en-US"/>
              </w:rPr>
            </w:pPr>
            <w:r>
              <w:rPr>
                <w:lang w:val="en-US"/>
              </w:rPr>
              <w:t>11</w:t>
            </w:r>
          </w:p>
        </w:tc>
        <w:tc>
          <w:tcPr>
            <w:tcW w:w="3240" w:type="dxa"/>
          </w:tcPr>
          <w:p w14:paraId="1D1DE682" w14:textId="16F63C0B" w:rsidR="00906806" w:rsidRDefault="00A621E9" w:rsidP="00906806">
            <w:pPr>
              <w:ind w:firstLine="0"/>
              <w:rPr>
                <w:lang w:val="en-US"/>
              </w:rPr>
            </w:pPr>
            <w:proofErr w:type="spellStart"/>
            <w:r>
              <w:rPr>
                <w:lang w:val="en-US"/>
              </w:rPr>
              <w:t>f</w:t>
            </w:r>
            <w:r w:rsidR="00906806">
              <w:rPr>
                <w:lang w:val="en-US"/>
              </w:rPr>
              <w:t>ilter_</w:t>
            </w:r>
            <w:proofErr w:type="gramStart"/>
            <w:r w:rsidR="00906806">
              <w:rPr>
                <w:lang w:val="en-US"/>
              </w:rPr>
              <w:t>proforma</w:t>
            </w:r>
            <w:proofErr w:type="spellEnd"/>
            <w:r w:rsidR="00906806">
              <w:rPr>
                <w:lang w:val="en-US"/>
              </w:rPr>
              <w:t>(</w:t>
            </w:r>
            <w:proofErr w:type="gramEnd"/>
            <w:r w:rsidR="00906806">
              <w:rPr>
                <w:lang w:val="en-US"/>
              </w:rPr>
              <w:t>)</w:t>
            </w:r>
          </w:p>
        </w:tc>
        <w:tc>
          <w:tcPr>
            <w:tcW w:w="5723" w:type="dxa"/>
          </w:tcPr>
          <w:p w14:paraId="1F20D2A9" w14:textId="51C2CD38" w:rsidR="00906806" w:rsidRDefault="00906806" w:rsidP="00906806">
            <w:pPr>
              <w:ind w:firstLine="0"/>
            </w:pPr>
            <w:proofErr w:type="spellStart"/>
            <w:ins w:id="926" w:author="Andrew Mulya" w:date="2021-06-27T20:00: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ins>
            <w:r>
              <w:rPr>
                <w:i/>
                <w:iCs/>
                <w:lang w:val="en-US"/>
              </w:rPr>
              <w:t xml:space="preserve">proforma </w:t>
            </w:r>
            <w:ins w:id="927" w:author="Andrew Mulya" w:date="2021-06-27T20:00:00Z">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906806" w14:paraId="0CA44B1B" w14:textId="77777777" w:rsidTr="00D1615B">
        <w:tc>
          <w:tcPr>
            <w:tcW w:w="715" w:type="dxa"/>
          </w:tcPr>
          <w:p w14:paraId="76BCCC2A" w14:textId="5AD8A2C4" w:rsidR="00906806" w:rsidRDefault="00906806" w:rsidP="00906806">
            <w:pPr>
              <w:ind w:firstLine="0"/>
              <w:rPr>
                <w:lang w:val="en-US"/>
              </w:rPr>
            </w:pPr>
            <w:r>
              <w:rPr>
                <w:lang w:val="en-US"/>
              </w:rPr>
              <w:t>12</w:t>
            </w:r>
          </w:p>
        </w:tc>
        <w:tc>
          <w:tcPr>
            <w:tcW w:w="3240" w:type="dxa"/>
          </w:tcPr>
          <w:p w14:paraId="43F15687" w14:textId="279C5414" w:rsidR="00906806" w:rsidRDefault="00A621E9" w:rsidP="00906806">
            <w:pPr>
              <w:ind w:firstLine="0"/>
              <w:rPr>
                <w:lang w:val="en-US"/>
              </w:rPr>
            </w:pPr>
            <w:proofErr w:type="gramStart"/>
            <w:r>
              <w:rPr>
                <w:lang w:val="en-US"/>
              </w:rPr>
              <w:t>w</w:t>
            </w:r>
            <w:r w:rsidR="00906806">
              <w:rPr>
                <w:lang w:val="en-US"/>
              </w:rPr>
              <w:t>hen(</w:t>
            </w:r>
            <w:proofErr w:type="gramEnd"/>
            <w:r w:rsidR="00906806">
              <w:rPr>
                <w:lang w:val="en-US"/>
              </w:rPr>
              <w:t>)</w:t>
            </w:r>
          </w:p>
        </w:tc>
        <w:tc>
          <w:tcPr>
            <w:tcW w:w="5723" w:type="dxa"/>
          </w:tcPr>
          <w:p w14:paraId="1C9148D8" w14:textId="0E81B8A1" w:rsidR="00906806" w:rsidRDefault="00906806" w:rsidP="00906806">
            <w:pPr>
              <w:ind w:firstLine="0"/>
            </w:pPr>
            <w:proofErr w:type="spellStart"/>
            <w:ins w:id="928" w:author="Andrew Mulya" w:date="2021-06-27T20:01: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di MySQL</w:t>
              </w:r>
            </w:ins>
            <w:ins w:id="929" w:author="Andrew Mulya" w:date="2021-06-27T20:03:00Z">
              <w:r>
                <w:rPr>
                  <w:lang w:val="en-US"/>
                </w:rPr>
                <w:t xml:space="preserve"> pada proses </w:t>
              </w:r>
              <w:r w:rsidRPr="00210BBB">
                <w:rPr>
                  <w:i/>
                  <w:iCs/>
                  <w:lang w:val="en-US"/>
                </w:rPr>
                <w:t>query</w:t>
              </w:r>
              <w:r>
                <w:rPr>
                  <w:lang w:val="en-US"/>
                </w:rPr>
                <w:t xml:space="preserve"> </w:t>
              </w:r>
              <w:proofErr w:type="spellStart"/>
              <w:r>
                <w:rPr>
                  <w:lang w:val="en-US"/>
                </w:rPr>
                <w:t>filter_</w:t>
              </w:r>
            </w:ins>
            <w:r>
              <w:rPr>
                <w:lang w:val="en-US"/>
              </w:rPr>
              <w:t>proforma</w:t>
            </w:r>
            <w:proofErr w:type="spellEnd"/>
            <w:ins w:id="930" w:author="Andrew Mulya" w:date="2021-06-27T20:03:00Z">
              <w:r>
                <w:rPr>
                  <w:lang w:val="en-US"/>
                </w:rPr>
                <w:t>()</w:t>
              </w:r>
            </w:ins>
            <w:ins w:id="931" w:author="Andrew Mulya" w:date="2021-06-27T20:01:00Z">
              <w:r>
                <w:rPr>
                  <w:lang w:val="en-US"/>
                </w:rPr>
                <w:t>.</w:t>
              </w:r>
              <w:r>
                <w:rPr>
                  <w:i/>
                  <w:iCs/>
                  <w:lang w:val="en-US"/>
                </w:rPr>
                <w:t xml:space="preserve"> </w:t>
              </w:r>
            </w:ins>
          </w:p>
        </w:tc>
      </w:tr>
    </w:tbl>
    <w:p w14:paraId="1A239A7C" w14:textId="42D4E342" w:rsidR="00AA227D" w:rsidRPr="00906806" w:rsidRDefault="00AA227D" w:rsidP="00D1615B">
      <w:pPr>
        <w:ind w:firstLine="0"/>
        <w:rPr>
          <w:lang w:val="en-US"/>
        </w:rPr>
      </w:pPr>
    </w:p>
    <w:p w14:paraId="62EA4A41" w14:textId="77777777" w:rsidR="00AA227D" w:rsidRDefault="00425617" w:rsidP="008C56DE">
      <w:pPr>
        <w:pStyle w:val="Heading2"/>
      </w:pPr>
      <w:bookmarkStart w:id="932" w:name="_5wo8a4hgogxg" w:colFirst="0" w:colLast="0"/>
      <w:bookmarkEnd w:id="932"/>
      <w:r>
        <w:t>Implementasi Fitur Pendapatan</w:t>
      </w:r>
    </w:p>
    <w:p w14:paraId="512F9D31" w14:textId="0F389AA8" w:rsidR="00AA227D" w:rsidRDefault="00425617" w:rsidP="00BB6B9C">
      <w:pPr>
        <w:ind w:left="360"/>
      </w:pPr>
      <w:r>
        <w:t xml:space="preserve">Fitur pendapatan berisi halaman yang menampilkan data hasil pendapatan penjualan buku. Fitur ini mengambil data dari tabel faktur di database.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11975F6" w14:textId="77777777" w:rsidR="004D5958" w:rsidRDefault="00425617" w:rsidP="004D5958">
      <w:pPr>
        <w:ind w:left="360"/>
        <w:rPr>
          <w:noProof/>
        </w:rPr>
      </w:pPr>
      <w:r>
        <w:t xml:space="preserve">Pada halaman utama fitur pendapatan, pengguna dapat melihat grafik hasil rekap data faktur dalam bentuk diagram batang. Saat pengguna menekan diagram, maka akan muncul tabel detail pendapatan yang berisi nomor faktur dan total pendapatan dari setiap faktur seperti pada </w:t>
      </w:r>
      <w:r w:rsidR="00B6709D">
        <w:fldChar w:fldCharType="begin"/>
      </w:r>
      <w:r w:rsidR="00B6709D">
        <w:instrText xml:space="preserve"> REF _Ref75624237 </w:instrText>
      </w:r>
      <w:r w:rsidR="00B6709D">
        <w:fldChar w:fldCharType="separate"/>
      </w:r>
      <w:r w:rsidR="004D5958">
        <w:t xml:space="preserve">Gambar </w:t>
      </w:r>
      <w:r w:rsidR="004D5958">
        <w:rPr>
          <w:noProof/>
        </w:rPr>
        <w:t>15</w:t>
      </w:r>
      <w:r w:rsidR="00B6709D">
        <w:rPr>
          <w:noProof/>
        </w:rPr>
        <w:fldChar w:fldCharType="end"/>
      </w:r>
      <w:r w:rsidR="004D5958">
        <w:rPr>
          <w:lang w:val="en-US"/>
        </w:rPr>
        <w:t xml:space="preserve"> dan </w:t>
      </w:r>
      <w:r w:rsidR="004D5958">
        <w:fldChar w:fldCharType="begin"/>
      </w:r>
      <w:r w:rsidR="004D5958">
        <w:instrText xml:space="preserve"> REF _Ref75624238 </w:instrText>
      </w:r>
      <w:r w:rsidR="004D5958">
        <w:fldChar w:fldCharType="separate"/>
      </w:r>
      <w:r w:rsidR="004D5958">
        <w:t xml:space="preserve">Gambar </w:t>
      </w:r>
      <w:r w:rsidR="004D5958">
        <w:rPr>
          <w:noProof/>
        </w:rPr>
        <w:t>16</w:t>
      </w:r>
    </w:p>
    <w:p w14:paraId="1F4D6AB5" w14:textId="77777777" w:rsidR="004D5958" w:rsidRDefault="004D5958" w:rsidP="004D5958">
      <w:pPr>
        <w:ind w:left="360"/>
        <w:rPr>
          <w:noProof/>
        </w:rPr>
      </w:pPr>
    </w:p>
    <w:p w14:paraId="6D09B595" w14:textId="58CF2F10" w:rsidR="00BB6B9C" w:rsidRDefault="004D5958" w:rsidP="004D5958">
      <w:pPr>
        <w:ind w:left="360" w:firstLine="90"/>
        <w:jc w:val="center"/>
      </w:pPr>
      <w:r>
        <w:lastRenderedPageBreak/>
        <w:fldChar w:fldCharType="end"/>
      </w:r>
      <w:r w:rsidR="00425617">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t="9818" r="1320" b="5820"/>
                    <a:stretch>
                      <a:fillRect/>
                    </a:stretch>
                  </pic:blipFill>
                  <pic:spPr>
                    <a:xfrm>
                      <a:off x="0" y="0"/>
                      <a:ext cx="5887088" cy="2825950"/>
                    </a:xfrm>
                    <a:prstGeom prst="rect">
                      <a:avLst/>
                    </a:prstGeom>
                    <a:ln/>
                  </pic:spPr>
                </pic:pic>
              </a:graphicData>
            </a:graphic>
          </wp:inline>
        </w:drawing>
      </w:r>
    </w:p>
    <w:p w14:paraId="7B84DACC" w14:textId="2D884A77" w:rsidR="00AA227D" w:rsidRPr="004D5958" w:rsidRDefault="00BB6B9C" w:rsidP="004D5958">
      <w:pPr>
        <w:pStyle w:val="Caption"/>
      </w:pPr>
      <w:bookmarkStart w:id="933" w:name="_Ref75624237"/>
      <w:r>
        <w:t xml:space="preserve">Gambar </w:t>
      </w:r>
      <w:fldSimple w:instr=" SEQ Gambar \* ARABIC ">
        <w:r w:rsidR="003448B9">
          <w:rPr>
            <w:noProof/>
          </w:rPr>
          <w:t>15</w:t>
        </w:r>
      </w:fldSimple>
      <w:bookmarkEnd w:id="933"/>
      <w:r w:rsidR="004D5958">
        <w:rPr>
          <w:lang w:val="en-US"/>
        </w:rPr>
        <w:t xml:space="preserve"> Diagram </w:t>
      </w:r>
      <w:proofErr w:type="spellStart"/>
      <w:r w:rsidR="004D5958">
        <w:rPr>
          <w:lang w:val="en-US"/>
        </w:rPr>
        <w:t>batang</w:t>
      </w:r>
      <w:proofErr w:type="spellEnd"/>
      <w:r w:rsidR="004D5958">
        <w:rPr>
          <w:lang w:val="en-US"/>
        </w:rPr>
        <w:t xml:space="preserve"> data </w:t>
      </w:r>
      <w:proofErr w:type="spellStart"/>
      <w:r w:rsidR="004D5958">
        <w:rPr>
          <w:lang w:val="en-US"/>
        </w:rPr>
        <w:t>pendapatan</w:t>
      </w:r>
      <w:proofErr w:type="spellEnd"/>
      <w:r w:rsidR="004D5958">
        <w:rPr>
          <w:lang w:val="en-US"/>
        </w:rPr>
        <w:t xml:space="preserve"> </w:t>
      </w:r>
      <w:proofErr w:type="spellStart"/>
      <w:r w:rsidR="004D5958">
        <w:rPr>
          <w:lang w:val="en-US"/>
        </w:rPr>
        <w:t>faktur</w:t>
      </w:r>
      <w:proofErr w:type="spellEnd"/>
    </w:p>
    <w:p w14:paraId="1C48B327" w14:textId="77777777" w:rsidR="00BB6B9C" w:rsidRDefault="00425617" w:rsidP="004D5958">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b="13165"/>
                    <a:stretch>
                      <a:fillRect/>
                    </a:stretch>
                  </pic:blipFill>
                  <pic:spPr>
                    <a:xfrm>
                      <a:off x="0" y="0"/>
                      <a:ext cx="5796565" cy="3404959"/>
                    </a:xfrm>
                    <a:prstGeom prst="rect">
                      <a:avLst/>
                    </a:prstGeom>
                    <a:ln/>
                  </pic:spPr>
                </pic:pic>
              </a:graphicData>
            </a:graphic>
          </wp:inline>
        </w:drawing>
      </w:r>
    </w:p>
    <w:p w14:paraId="32CAAB96" w14:textId="4B0A0A3E" w:rsidR="00AA227D" w:rsidRPr="004D5958" w:rsidRDefault="00BB6B9C" w:rsidP="004D5958">
      <w:pPr>
        <w:pStyle w:val="Caption"/>
      </w:pPr>
      <w:bookmarkStart w:id="934" w:name="_Ref75624238"/>
      <w:r>
        <w:t xml:space="preserve">Gambar </w:t>
      </w:r>
      <w:r w:rsidR="00B6709D">
        <w:fldChar w:fldCharType="begin"/>
      </w:r>
      <w:r w:rsidR="00B6709D">
        <w:instrText xml:space="preserve"> SEQ Gambar \* ARABIC </w:instrText>
      </w:r>
      <w:r w:rsidR="00B6709D">
        <w:fldChar w:fldCharType="separate"/>
      </w:r>
      <w:r w:rsidR="003448B9">
        <w:rPr>
          <w:noProof/>
        </w:rPr>
        <w:t>16</w:t>
      </w:r>
      <w:r w:rsidR="00B6709D">
        <w:rPr>
          <w:noProof/>
        </w:rPr>
        <w:fldChar w:fldCharType="end"/>
      </w:r>
      <w:bookmarkEnd w:id="934"/>
      <w:r w:rsidR="004D5958">
        <w:rPr>
          <w:lang w:val="en-US"/>
        </w:rPr>
        <w:t xml:space="preserve"> </w:t>
      </w:r>
      <w:proofErr w:type="spellStart"/>
      <w:r w:rsidR="004D5958">
        <w:rPr>
          <w:lang w:val="en-US"/>
        </w:rPr>
        <w:t>Tampilan</w:t>
      </w:r>
      <w:proofErr w:type="spellEnd"/>
      <w:r w:rsidR="004D5958">
        <w:rPr>
          <w:lang w:val="en-US"/>
        </w:rPr>
        <w:t xml:space="preserve"> </w:t>
      </w:r>
      <w:proofErr w:type="spellStart"/>
      <w:r w:rsidR="004D5958">
        <w:rPr>
          <w:lang w:val="en-US"/>
        </w:rPr>
        <w:t>tabel</w:t>
      </w:r>
      <w:proofErr w:type="spellEnd"/>
      <w:r w:rsidR="004D5958">
        <w:rPr>
          <w:lang w:val="en-US"/>
        </w:rPr>
        <w:t xml:space="preserve"> detail </w:t>
      </w:r>
      <w:proofErr w:type="spellStart"/>
      <w:r w:rsidR="004D5958">
        <w:rPr>
          <w:lang w:val="en-US"/>
        </w:rPr>
        <w:t>pendapatan</w:t>
      </w:r>
      <w:proofErr w:type="spellEnd"/>
      <w:r w:rsidR="004D5958">
        <w:rPr>
          <w:lang w:val="en-US"/>
        </w:rPr>
        <w:t xml:space="preserve"> </w:t>
      </w:r>
      <w:proofErr w:type="spellStart"/>
      <w:r w:rsidR="004D5958">
        <w:rPr>
          <w:lang w:val="en-US"/>
        </w:rPr>
        <w:t>faktur</w:t>
      </w:r>
      <w:proofErr w:type="spellEnd"/>
    </w:p>
    <w:p w14:paraId="24256D7D" w14:textId="77777777" w:rsidR="00AA227D" w:rsidRDefault="00425617">
      <w:r>
        <w:tab/>
      </w:r>
    </w:p>
    <w:p w14:paraId="4AE61FA3" w14:textId="65BE3B5B" w:rsidR="00AA227D" w:rsidRDefault="00425617" w:rsidP="004D5958">
      <w:pPr>
        <w:ind w:left="360"/>
      </w:pPr>
      <w:r>
        <w:lastRenderedPageBreak/>
        <w:t xml:space="preserve">Data pendapatan juga dapat ditampilkan dalam bentuk diagram lingkaran. </w:t>
      </w:r>
      <w:r w:rsidR="00B6709D">
        <w:fldChar w:fldCharType="begin"/>
      </w:r>
      <w:r w:rsidR="00B6709D">
        <w:instrText xml:space="preserve"> REF _Ref75624356 </w:instrText>
      </w:r>
      <w:r w:rsidR="00B6709D">
        <w:fldChar w:fldCharType="separate"/>
      </w:r>
      <w:r w:rsidR="004D5958">
        <w:t xml:space="preserve">Gambar </w:t>
      </w:r>
      <w:r w:rsidR="004D5958">
        <w:rPr>
          <w:noProof/>
        </w:rPr>
        <w:t>17</w:t>
      </w:r>
      <w:r w:rsidR="00B6709D">
        <w:rPr>
          <w:noProof/>
        </w:rPr>
        <w:fldChar w:fldCharType="end"/>
      </w:r>
      <w:r w:rsidR="004D5958">
        <w:rPr>
          <w:lang w:val="en-US"/>
        </w:rPr>
        <w:t xml:space="preserve"> </w:t>
      </w:r>
      <w:r>
        <w:t>menunjukkan tampilan data pendapatan dalam bentuk diagram lingkaran.</w:t>
      </w:r>
    </w:p>
    <w:p w14:paraId="141FAC7D" w14:textId="77777777" w:rsidR="00BB6B9C" w:rsidRDefault="00425617" w:rsidP="00BB6B9C">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t="1493"/>
                    <a:stretch>
                      <a:fillRect/>
                    </a:stretch>
                  </pic:blipFill>
                  <pic:spPr>
                    <a:xfrm>
                      <a:off x="0" y="0"/>
                      <a:ext cx="6153150" cy="4062730"/>
                    </a:xfrm>
                    <a:prstGeom prst="rect">
                      <a:avLst/>
                    </a:prstGeom>
                    <a:ln/>
                  </pic:spPr>
                </pic:pic>
              </a:graphicData>
            </a:graphic>
          </wp:inline>
        </w:drawing>
      </w:r>
    </w:p>
    <w:p w14:paraId="1E28E199" w14:textId="38ACA399" w:rsidR="00BB6B9C" w:rsidRPr="004D5958" w:rsidRDefault="00BB6B9C" w:rsidP="004D5958">
      <w:pPr>
        <w:pStyle w:val="Caption"/>
      </w:pPr>
      <w:bookmarkStart w:id="935" w:name="_Ref75624356"/>
      <w:r>
        <w:t xml:space="preserve">Gambar </w:t>
      </w:r>
      <w:fldSimple w:instr=" SEQ Gambar \* ARABIC ">
        <w:r w:rsidR="00576DB4" w:rsidRPr="00576DB4">
          <w:t>17</w:t>
        </w:r>
      </w:fldSimple>
      <w:bookmarkEnd w:id="935"/>
      <w:r w:rsidR="004D5958">
        <w:rPr>
          <w:lang w:val="en-US"/>
        </w:rPr>
        <w:t xml:space="preserve"> Diagram </w:t>
      </w:r>
      <w:proofErr w:type="spellStart"/>
      <w:r w:rsidR="004D5958">
        <w:rPr>
          <w:lang w:val="en-US"/>
        </w:rPr>
        <w:t>lingkaran</w:t>
      </w:r>
      <w:proofErr w:type="spellEnd"/>
      <w:r w:rsidR="004D5958">
        <w:rPr>
          <w:lang w:val="en-US"/>
        </w:rPr>
        <w:t xml:space="preserve"> data </w:t>
      </w:r>
      <w:proofErr w:type="spellStart"/>
      <w:r w:rsidR="004D5958">
        <w:rPr>
          <w:lang w:val="en-US"/>
        </w:rPr>
        <w:t>pendapatan</w:t>
      </w:r>
      <w:proofErr w:type="spellEnd"/>
      <w:r w:rsidR="004D5958">
        <w:rPr>
          <w:lang w:val="en-US"/>
        </w:rPr>
        <w:t xml:space="preserve"> </w:t>
      </w:r>
      <w:proofErr w:type="spellStart"/>
      <w:r w:rsidR="004D5958">
        <w:rPr>
          <w:lang w:val="en-US"/>
        </w:rPr>
        <w:t>faktur</w:t>
      </w:r>
      <w:proofErr w:type="spellEnd"/>
    </w:p>
    <w:p w14:paraId="302F073B" w14:textId="42C4DAC0" w:rsidR="00A621E9" w:rsidRDefault="00425617" w:rsidP="00A621E9">
      <w:pPr>
        <w:ind w:left="360"/>
        <w:rPr>
          <w:lang w:val="en-US"/>
        </w:rPr>
      </w:pPr>
      <w:r>
        <w:rPr>
          <w:b/>
        </w:rPr>
        <w:t xml:space="preserve"> </w:t>
      </w:r>
      <w:ins w:id="936" w:author="Andrew Mulya" w:date="2021-06-27T20:08:00Z">
        <w:r w:rsidR="00A621E9">
          <w:rPr>
            <w:lang w:val="en-US"/>
          </w:rPr>
          <w:t xml:space="preserve">Fitur </w:t>
        </w:r>
      </w:ins>
      <w:r w:rsidR="00A621E9">
        <w:rPr>
          <w:i/>
          <w:iCs/>
          <w:lang w:val="en-US"/>
        </w:rPr>
        <w:t>earning</w:t>
      </w:r>
      <w:ins w:id="937" w:author="Andrew Mulya" w:date="2021-06-27T20:08:00Z">
        <w:r w:rsidR="00A621E9">
          <w:rPr>
            <w:lang w:val="en-US"/>
          </w:rPr>
          <w:t xml:space="preserve"> </w:t>
        </w:r>
        <w:proofErr w:type="spellStart"/>
        <w:r w:rsidR="00A621E9">
          <w:rPr>
            <w:lang w:val="en-US"/>
          </w:rPr>
          <w:t>diatur</w:t>
        </w:r>
        <w:proofErr w:type="spellEnd"/>
        <w:r w:rsidR="00A621E9">
          <w:rPr>
            <w:lang w:val="en-US"/>
          </w:rPr>
          <w:t xml:space="preserve"> </w:t>
        </w:r>
        <w:proofErr w:type="spellStart"/>
        <w:r w:rsidR="00A621E9">
          <w:rPr>
            <w:lang w:val="en-US"/>
          </w:rPr>
          <w:t>melalui</w:t>
        </w:r>
        <w:proofErr w:type="spellEnd"/>
        <w:r w:rsidR="00A621E9">
          <w:rPr>
            <w:lang w:val="en-US"/>
          </w:rPr>
          <w:t xml:space="preserve"> file </w:t>
        </w:r>
        <w:r w:rsidR="00A621E9">
          <w:rPr>
            <w:i/>
            <w:iCs/>
            <w:lang w:val="en-US"/>
          </w:rPr>
          <w:t xml:space="preserve">controller </w:t>
        </w:r>
        <w:proofErr w:type="spellStart"/>
        <w:r w:rsidR="00A621E9">
          <w:rPr>
            <w:lang w:val="en-US"/>
          </w:rPr>
          <w:t>bernama</w:t>
        </w:r>
        <w:proofErr w:type="spellEnd"/>
        <w:r w:rsidR="00A621E9">
          <w:rPr>
            <w:lang w:val="en-US"/>
          </w:rPr>
          <w:t xml:space="preserve"> </w:t>
        </w:r>
      </w:ins>
      <w:proofErr w:type="spellStart"/>
      <w:r w:rsidR="00A621E9">
        <w:rPr>
          <w:i/>
          <w:iCs/>
          <w:lang w:val="en-US"/>
        </w:rPr>
        <w:t>Earning</w:t>
      </w:r>
      <w:ins w:id="938" w:author="Andrew Mulya" w:date="2021-06-27T20:08:00Z">
        <w:r w:rsidR="00A621E9">
          <w:rPr>
            <w:i/>
            <w:iCs/>
            <w:lang w:val="en-US"/>
          </w:rPr>
          <w:t>.php</w:t>
        </w:r>
        <w:proofErr w:type="spellEnd"/>
        <w:r w:rsidR="00A621E9">
          <w:rPr>
            <w:i/>
            <w:iCs/>
            <w:lang w:val="en-US"/>
          </w:rPr>
          <w:t xml:space="preserve"> </w:t>
        </w:r>
        <w:r w:rsidR="00A621E9">
          <w:rPr>
            <w:lang w:val="en-US"/>
          </w:rPr>
          <w:t xml:space="preserve">dan </w:t>
        </w:r>
      </w:ins>
      <w:proofErr w:type="spellStart"/>
      <w:r w:rsidR="00A621E9">
        <w:rPr>
          <w:i/>
          <w:iCs/>
          <w:lang w:val="en-US"/>
        </w:rPr>
        <w:t>Earning</w:t>
      </w:r>
      <w:ins w:id="939" w:author="Andrew Mulya" w:date="2021-06-27T20:08:00Z">
        <w:r w:rsidR="00A621E9">
          <w:rPr>
            <w:i/>
            <w:iCs/>
            <w:lang w:val="en-US"/>
          </w:rPr>
          <w:t>_model</w:t>
        </w:r>
        <w:r w:rsidR="00A621E9">
          <w:rPr>
            <w:lang w:val="en-US"/>
          </w:rPr>
          <w:t>.php</w:t>
        </w:r>
        <w:proofErr w:type="spellEnd"/>
        <w:r w:rsidR="00A621E9">
          <w:rPr>
            <w:lang w:val="en-US"/>
          </w:rPr>
          <w:t xml:space="preserve"> yang </w:t>
        </w:r>
        <w:proofErr w:type="spellStart"/>
        <w:r w:rsidR="00A621E9">
          <w:rPr>
            <w:lang w:val="en-US"/>
          </w:rPr>
          <w:t>terletak</w:t>
        </w:r>
        <w:proofErr w:type="spellEnd"/>
        <w:r w:rsidR="00A621E9">
          <w:rPr>
            <w:lang w:val="en-US"/>
          </w:rPr>
          <w:t xml:space="preserve"> pada </w:t>
        </w:r>
        <w:proofErr w:type="spellStart"/>
        <w:r w:rsidR="00A621E9">
          <w:rPr>
            <w:lang w:val="en-US"/>
          </w:rPr>
          <w:t>modul</w:t>
        </w:r>
        <w:proofErr w:type="spellEnd"/>
        <w:r w:rsidR="00A621E9">
          <w:rPr>
            <w:lang w:val="en-US"/>
          </w:rPr>
          <w:t xml:space="preserve"> </w:t>
        </w:r>
      </w:ins>
      <w:r w:rsidR="00A621E9">
        <w:rPr>
          <w:i/>
          <w:iCs/>
          <w:lang w:val="en-US"/>
        </w:rPr>
        <w:t>earning</w:t>
      </w:r>
      <w:ins w:id="940" w:author="Andrew Mulya" w:date="2021-06-27T20:08:00Z">
        <w:r w:rsidR="00A621E9">
          <w:rPr>
            <w:lang w:val="en-US"/>
          </w:rPr>
          <w:t xml:space="preserve">. </w:t>
        </w:r>
        <w:proofErr w:type="spellStart"/>
        <w:r w:rsidR="00A621E9">
          <w:rPr>
            <w:lang w:val="en-US"/>
          </w:rPr>
          <w:t>Tabel</w:t>
        </w:r>
        <w:proofErr w:type="spellEnd"/>
        <w:r w:rsidR="00A621E9">
          <w:rPr>
            <w:lang w:val="en-US"/>
          </w:rPr>
          <w:t xml:space="preserve"> </w:t>
        </w:r>
      </w:ins>
      <w:r w:rsidR="008C56DE">
        <w:rPr>
          <w:b/>
          <w:bCs/>
          <w:lang w:val="en-US"/>
        </w:rPr>
        <w:t>xxx</w:t>
      </w:r>
      <w:ins w:id="941" w:author="Andrew Mulya" w:date="2021-06-27T20:08:00Z">
        <w:r w:rsidR="00A621E9">
          <w:rPr>
            <w:b/>
            <w:bCs/>
            <w:lang w:val="en-US"/>
          </w:rPr>
          <w:t xml:space="preserve"> </w:t>
        </w:r>
        <w:proofErr w:type="spellStart"/>
        <w:r w:rsidR="00A621E9">
          <w:rPr>
            <w:lang w:val="en-US"/>
          </w:rPr>
          <w:t>mendeskripsikan</w:t>
        </w:r>
        <w:proofErr w:type="spellEnd"/>
        <w:r w:rsidR="00A621E9">
          <w:rPr>
            <w:lang w:val="en-US"/>
          </w:rPr>
          <w:t xml:space="preserve"> </w:t>
        </w:r>
        <w:proofErr w:type="spellStart"/>
        <w:r w:rsidR="00A621E9">
          <w:rPr>
            <w:lang w:val="en-US"/>
          </w:rPr>
          <w:t>fungsi</w:t>
        </w:r>
        <w:proofErr w:type="spellEnd"/>
        <w:r w:rsidR="00A621E9">
          <w:rPr>
            <w:lang w:val="en-US"/>
          </w:rPr>
          <w:t xml:space="preserve"> pada </w:t>
        </w:r>
        <w:r w:rsidR="00A621E9" w:rsidRPr="006C5CE7">
          <w:rPr>
            <w:i/>
            <w:iCs/>
            <w:lang w:val="en-US"/>
          </w:rPr>
          <w:t>controller</w:t>
        </w:r>
        <w:r w:rsidR="00A621E9">
          <w:rPr>
            <w:lang w:val="en-US"/>
          </w:rPr>
          <w:t xml:space="preserve">, </w:t>
        </w:r>
        <w:proofErr w:type="spellStart"/>
        <w:r w:rsidR="00A621E9">
          <w:rPr>
            <w:lang w:val="en-US"/>
          </w:rPr>
          <w:t>sedangkan</w:t>
        </w:r>
        <w:proofErr w:type="spellEnd"/>
        <w:r w:rsidR="00A621E9">
          <w:rPr>
            <w:lang w:val="en-US"/>
          </w:rPr>
          <w:t xml:space="preserve"> </w:t>
        </w:r>
        <w:proofErr w:type="spellStart"/>
        <w:r w:rsidR="00A621E9">
          <w:rPr>
            <w:lang w:val="en-US"/>
          </w:rPr>
          <w:t>tabel</w:t>
        </w:r>
        <w:proofErr w:type="spellEnd"/>
        <w:r w:rsidR="00A621E9">
          <w:rPr>
            <w:lang w:val="en-US"/>
          </w:rPr>
          <w:t xml:space="preserve"> </w:t>
        </w:r>
      </w:ins>
      <w:r w:rsidR="008C56DE">
        <w:rPr>
          <w:b/>
          <w:bCs/>
          <w:lang w:val="en-US"/>
        </w:rPr>
        <w:t>xxx</w:t>
      </w:r>
      <w:ins w:id="942" w:author="Andrew Mulya" w:date="2021-06-27T20:08:00Z">
        <w:r w:rsidR="00A621E9">
          <w:rPr>
            <w:b/>
            <w:bCs/>
            <w:lang w:val="en-US"/>
          </w:rPr>
          <w:t xml:space="preserve"> </w:t>
        </w:r>
        <w:proofErr w:type="spellStart"/>
        <w:r w:rsidR="00A621E9">
          <w:rPr>
            <w:lang w:val="en-US"/>
          </w:rPr>
          <w:t>mendeskripsikan</w:t>
        </w:r>
        <w:proofErr w:type="spellEnd"/>
        <w:r w:rsidR="00A621E9">
          <w:rPr>
            <w:lang w:val="en-US"/>
          </w:rPr>
          <w:t xml:space="preserve"> </w:t>
        </w:r>
        <w:proofErr w:type="spellStart"/>
        <w:r w:rsidR="00A621E9">
          <w:rPr>
            <w:lang w:val="en-US"/>
          </w:rPr>
          <w:t>fungsi</w:t>
        </w:r>
        <w:proofErr w:type="spellEnd"/>
        <w:r w:rsidR="00A621E9">
          <w:rPr>
            <w:lang w:val="en-US"/>
          </w:rPr>
          <w:t xml:space="preserve"> pada </w:t>
        </w:r>
        <w:r w:rsidR="00A621E9" w:rsidRPr="006C5CE7">
          <w:rPr>
            <w:i/>
            <w:iCs/>
            <w:lang w:val="en-US"/>
          </w:rPr>
          <w:t>model</w:t>
        </w:r>
        <w:r w:rsidR="00A621E9">
          <w:rPr>
            <w:lang w:val="en-US"/>
          </w:rPr>
          <w:t>.</w:t>
        </w:r>
      </w:ins>
    </w:p>
    <w:tbl>
      <w:tblPr>
        <w:tblStyle w:val="TableGrid"/>
        <w:tblW w:w="0" w:type="auto"/>
        <w:tblInd w:w="-5" w:type="dxa"/>
        <w:tblLook w:val="04A0" w:firstRow="1" w:lastRow="0" w:firstColumn="1" w:lastColumn="0" w:noHBand="0" w:noVBand="1"/>
      </w:tblPr>
      <w:tblGrid>
        <w:gridCol w:w="810"/>
        <w:gridCol w:w="3150"/>
        <w:gridCol w:w="5723"/>
      </w:tblGrid>
      <w:tr w:rsidR="00A621E9" w14:paraId="6A85021E" w14:textId="77777777" w:rsidTr="00D775ED">
        <w:tc>
          <w:tcPr>
            <w:tcW w:w="810" w:type="dxa"/>
          </w:tcPr>
          <w:p w14:paraId="1196ECFE" w14:textId="7826E7F4" w:rsidR="00A621E9" w:rsidRDefault="00A621E9" w:rsidP="00A621E9">
            <w:pPr>
              <w:pStyle w:val="TableHead"/>
              <w:rPr>
                <w:lang w:val="en-US"/>
              </w:rPr>
            </w:pPr>
            <w:ins w:id="943" w:author="Andrew Mulya" w:date="2021-06-27T20:11:00Z">
              <w:r>
                <w:rPr>
                  <w:lang w:val="en-US"/>
                </w:rPr>
                <w:t>No.</w:t>
              </w:r>
            </w:ins>
          </w:p>
        </w:tc>
        <w:tc>
          <w:tcPr>
            <w:tcW w:w="3150" w:type="dxa"/>
          </w:tcPr>
          <w:p w14:paraId="660E94A7" w14:textId="079D6478" w:rsidR="00A621E9" w:rsidRDefault="00A621E9" w:rsidP="00A621E9">
            <w:pPr>
              <w:pStyle w:val="TableHead"/>
              <w:rPr>
                <w:lang w:val="en-US"/>
              </w:rPr>
            </w:pPr>
            <w:ins w:id="944" w:author="Andrew Mulya" w:date="2021-06-27T20:12:00Z">
              <w:r>
                <w:rPr>
                  <w:lang w:val="en-US"/>
                </w:rPr>
                <w:t xml:space="preserve">Nama </w:t>
              </w:r>
              <w:proofErr w:type="spellStart"/>
              <w:r>
                <w:rPr>
                  <w:lang w:val="en-US"/>
                </w:rPr>
                <w:t>Fungsi</w:t>
              </w:r>
            </w:ins>
            <w:proofErr w:type="spellEnd"/>
          </w:p>
        </w:tc>
        <w:tc>
          <w:tcPr>
            <w:tcW w:w="5723" w:type="dxa"/>
          </w:tcPr>
          <w:p w14:paraId="5869B657" w14:textId="3C240791" w:rsidR="00A621E9" w:rsidRDefault="00A621E9" w:rsidP="00A621E9">
            <w:pPr>
              <w:pStyle w:val="TableHead"/>
              <w:rPr>
                <w:lang w:val="en-US"/>
              </w:rPr>
            </w:pPr>
            <w:proofErr w:type="spellStart"/>
            <w:ins w:id="945" w:author="Andrew Mulya" w:date="2021-06-27T20:12:00Z">
              <w:r>
                <w:rPr>
                  <w:lang w:val="en-US"/>
                </w:rPr>
                <w:t>Keterangan</w:t>
              </w:r>
            </w:ins>
            <w:proofErr w:type="spellEnd"/>
          </w:p>
        </w:tc>
      </w:tr>
      <w:tr w:rsidR="00A621E9" w14:paraId="6D66ED16" w14:textId="77777777" w:rsidTr="00D775ED">
        <w:tc>
          <w:tcPr>
            <w:tcW w:w="810" w:type="dxa"/>
          </w:tcPr>
          <w:p w14:paraId="0BAF22ED" w14:textId="4D431373" w:rsidR="00A621E9" w:rsidRDefault="00A621E9" w:rsidP="00A621E9">
            <w:pPr>
              <w:ind w:firstLine="0"/>
              <w:jc w:val="center"/>
              <w:rPr>
                <w:lang w:val="en-US"/>
              </w:rPr>
            </w:pPr>
            <w:r>
              <w:rPr>
                <w:lang w:val="en-US"/>
              </w:rPr>
              <w:t>1</w:t>
            </w:r>
          </w:p>
        </w:tc>
        <w:tc>
          <w:tcPr>
            <w:tcW w:w="3150" w:type="dxa"/>
          </w:tcPr>
          <w:p w14:paraId="58DB9265" w14:textId="66580C8A" w:rsidR="00A621E9" w:rsidRDefault="00A621E9" w:rsidP="00A621E9">
            <w:pPr>
              <w:ind w:firstLine="0"/>
              <w:rPr>
                <w:lang w:val="en-US"/>
              </w:rPr>
            </w:pPr>
            <w:r>
              <w:rPr>
                <w:lang w:val="en-US"/>
              </w:rPr>
              <w:t>__</w:t>
            </w:r>
            <w:proofErr w:type="gramStart"/>
            <w:r>
              <w:rPr>
                <w:lang w:val="en-US"/>
              </w:rPr>
              <w:t>construct(</w:t>
            </w:r>
            <w:proofErr w:type="gramEnd"/>
            <w:r>
              <w:rPr>
                <w:lang w:val="en-US"/>
              </w:rPr>
              <w:t>)</w:t>
            </w:r>
          </w:p>
        </w:tc>
        <w:tc>
          <w:tcPr>
            <w:tcW w:w="5723" w:type="dxa"/>
          </w:tcPr>
          <w:p w14:paraId="7A8C24A6" w14:textId="3EE4D5A7" w:rsidR="00A621E9" w:rsidRDefault="00A621E9" w:rsidP="00A621E9">
            <w:pPr>
              <w:ind w:firstLine="0"/>
              <w:rPr>
                <w:lang w:val="en-US"/>
              </w:rPr>
            </w:pPr>
            <w:ins w:id="946" w:author="Andrew Mulya" w:date="2021-06-26T23:51:00Z">
              <w:r w:rsidRPr="00580E97">
                <w:t xml:space="preserve">Memuat model dan helper yang akan digunakan, yaitu </w:t>
              </w:r>
            </w:ins>
            <w:r w:rsidR="000F7E9C">
              <w:rPr>
                <w:i/>
                <w:iCs/>
                <w:lang w:val="en-US"/>
              </w:rPr>
              <w:t>earning</w:t>
            </w:r>
            <w:ins w:id="947" w:author="Andrew Mulya" w:date="2021-06-26T23:51:00Z">
              <w:r w:rsidRPr="00580E97">
                <w:t>_</w:t>
              </w:r>
              <w:r w:rsidRPr="00B42C47">
                <w:rPr>
                  <w:i/>
                  <w:iCs/>
                  <w:rPrChange w:id="948" w:author="Andrew Mulya" w:date="2021-06-26T23:51:00Z">
                    <w:rPr/>
                  </w:rPrChange>
                </w:rPr>
                <w:t>model</w:t>
              </w:r>
            </w:ins>
            <w:r w:rsidR="000F7E9C">
              <w:rPr>
                <w:i/>
                <w:iCs/>
              </w:rPr>
              <w:t xml:space="preserve"> </w:t>
            </w:r>
            <w:r w:rsidR="000F7E9C">
              <w:rPr>
                <w:lang w:val="en-US"/>
              </w:rPr>
              <w:t>dan</w:t>
            </w:r>
            <w:r>
              <w:rPr>
                <w:i/>
                <w:iCs/>
                <w:lang w:val="en-US"/>
              </w:rPr>
              <w:t xml:space="preserve"> </w:t>
            </w:r>
            <w:ins w:id="949" w:author="Andrew Mulya" w:date="2021-06-26T23:51:00Z">
              <w:r w:rsidRPr="00B42C47">
                <w:rPr>
                  <w:i/>
                  <w:iCs/>
                  <w:rPrChange w:id="950" w:author="Andrew Mulya" w:date="2021-06-26T23:51:00Z">
                    <w:rPr/>
                  </w:rPrChange>
                </w:rPr>
                <w:t>sales_helper</w:t>
              </w:r>
            </w:ins>
            <w:r w:rsidR="000F7E9C">
              <w:rPr>
                <w:i/>
                <w:iCs/>
                <w:lang w:val="en-US"/>
              </w:rPr>
              <w:t>.</w:t>
            </w:r>
          </w:p>
        </w:tc>
      </w:tr>
      <w:tr w:rsidR="00A621E9" w14:paraId="3D155B31" w14:textId="77777777" w:rsidTr="00D775ED">
        <w:tc>
          <w:tcPr>
            <w:tcW w:w="810" w:type="dxa"/>
          </w:tcPr>
          <w:p w14:paraId="20A25DB4" w14:textId="214E1173" w:rsidR="00A621E9" w:rsidRDefault="00A621E9" w:rsidP="00A621E9">
            <w:pPr>
              <w:ind w:firstLine="0"/>
              <w:jc w:val="center"/>
              <w:rPr>
                <w:lang w:val="en-US"/>
              </w:rPr>
            </w:pPr>
            <w:r>
              <w:rPr>
                <w:lang w:val="en-US"/>
              </w:rPr>
              <w:t>2</w:t>
            </w:r>
          </w:p>
        </w:tc>
        <w:tc>
          <w:tcPr>
            <w:tcW w:w="3150" w:type="dxa"/>
          </w:tcPr>
          <w:p w14:paraId="0FF18DD9" w14:textId="12313065" w:rsidR="00A621E9" w:rsidRDefault="00A621E9" w:rsidP="00A621E9">
            <w:pPr>
              <w:ind w:firstLine="0"/>
              <w:rPr>
                <w:lang w:val="en-US"/>
              </w:rPr>
            </w:pPr>
            <w:proofErr w:type="gramStart"/>
            <w:r>
              <w:rPr>
                <w:lang w:val="en-US"/>
              </w:rPr>
              <w:t>index(</w:t>
            </w:r>
            <w:proofErr w:type="gramEnd"/>
            <w:r>
              <w:rPr>
                <w:lang w:val="en-US"/>
              </w:rPr>
              <w:t>)</w:t>
            </w:r>
          </w:p>
        </w:tc>
        <w:tc>
          <w:tcPr>
            <w:tcW w:w="5723" w:type="dxa"/>
          </w:tcPr>
          <w:p w14:paraId="40DB6DF0" w14:textId="08FA28EE" w:rsidR="00A621E9" w:rsidRPr="000F7E9C" w:rsidRDefault="00A621E9" w:rsidP="00A621E9">
            <w:pPr>
              <w:ind w:firstLine="0"/>
              <w:rPr>
                <w:lang w:val="en-US"/>
              </w:rPr>
            </w:pPr>
            <w:ins w:id="951" w:author="Andrew Mulya" w:date="2021-06-26T23:51:00Z">
              <w:r w:rsidRPr="00580E97">
                <w:t>Mengarahkan pengguna ke halaman</w:t>
              </w:r>
            </w:ins>
            <w:r w:rsidR="000F7E9C">
              <w:t xml:space="preserve"> </w:t>
            </w:r>
            <w:r w:rsidR="000F7E9C" w:rsidRPr="000F7E9C">
              <w:rPr>
                <w:i/>
                <w:iCs/>
                <w:lang w:val="en-US"/>
              </w:rPr>
              <w:t>“</w:t>
            </w:r>
            <w:proofErr w:type="spellStart"/>
            <w:r w:rsidR="000F7E9C" w:rsidRPr="000F7E9C">
              <w:rPr>
                <w:i/>
                <w:iCs/>
                <w:lang w:val="en-US"/>
              </w:rPr>
              <w:t>Pendapatan</w:t>
            </w:r>
            <w:proofErr w:type="spellEnd"/>
            <w:r w:rsidR="000F7E9C" w:rsidRPr="000F7E9C">
              <w:rPr>
                <w:i/>
                <w:iCs/>
                <w:lang w:val="en-US"/>
              </w:rPr>
              <w:t xml:space="preserve"> </w:t>
            </w:r>
            <w:proofErr w:type="spellStart"/>
            <w:r w:rsidR="000F7E9C" w:rsidRPr="000F7E9C">
              <w:rPr>
                <w:i/>
                <w:iCs/>
                <w:lang w:val="en-US"/>
              </w:rPr>
              <w:t>Faktur</w:t>
            </w:r>
            <w:proofErr w:type="spellEnd"/>
            <w:r w:rsidR="000F7E9C" w:rsidRPr="000F7E9C">
              <w:rPr>
                <w:i/>
                <w:iCs/>
                <w:lang w:val="en-US"/>
              </w:rPr>
              <w:t>”</w:t>
            </w:r>
            <w:ins w:id="952" w:author="Andrew Mulya" w:date="2021-06-26T23:51:00Z">
              <w:r w:rsidRPr="00580E97">
                <w:t xml:space="preserve">, dan mengirimkan data </w:t>
              </w:r>
            </w:ins>
            <w:r w:rsidR="000F7E9C">
              <w:rPr>
                <w:i/>
                <w:iCs/>
                <w:lang w:val="en-US"/>
              </w:rPr>
              <w:t xml:space="preserve">earning </w:t>
            </w:r>
            <w:ins w:id="953" w:author="Andrew Mulya" w:date="2021-06-26T23:51:00Z">
              <w:r w:rsidRPr="00580E97">
                <w:t xml:space="preserve">dari </w:t>
              </w:r>
            </w:ins>
            <w:r w:rsidR="000F7E9C">
              <w:rPr>
                <w:i/>
                <w:iCs/>
                <w:lang w:val="en-US"/>
              </w:rPr>
              <w:t>earning</w:t>
            </w:r>
            <w:ins w:id="954" w:author="Andrew Mulya" w:date="2021-06-26T23:51:00Z">
              <w:r w:rsidRPr="00B42C47">
                <w:rPr>
                  <w:i/>
                  <w:iCs/>
                  <w:rPrChange w:id="955" w:author="Andrew Mulya" w:date="2021-06-26T23:52:00Z">
                    <w:rPr/>
                  </w:rPrChange>
                </w:rPr>
                <w:t>_model</w:t>
              </w:r>
              <w:r w:rsidRPr="00580E97">
                <w:t xml:space="preserve"> ke view.</w:t>
              </w:r>
            </w:ins>
            <w:r w:rsidR="000F7E9C">
              <w:rPr>
                <w:lang w:val="en-US"/>
              </w:rPr>
              <w:t xml:space="preserve"> Data pada </w:t>
            </w:r>
            <w:proofErr w:type="spellStart"/>
            <w:r w:rsidR="000F7E9C">
              <w:rPr>
                <w:lang w:val="en-US"/>
              </w:rPr>
              <w:t>halaman</w:t>
            </w:r>
            <w:proofErr w:type="spellEnd"/>
            <w:r w:rsidR="000F7E9C">
              <w:rPr>
                <w:lang w:val="en-US"/>
              </w:rPr>
              <w:t xml:space="preserve"> </w:t>
            </w:r>
            <w:proofErr w:type="spellStart"/>
            <w:r w:rsidR="000F7E9C">
              <w:rPr>
                <w:lang w:val="en-US"/>
              </w:rPr>
              <w:t>ini</w:t>
            </w:r>
            <w:proofErr w:type="spellEnd"/>
            <w:r w:rsidR="000F7E9C">
              <w:rPr>
                <w:lang w:val="en-US"/>
              </w:rPr>
              <w:t xml:space="preserve"> </w:t>
            </w:r>
            <w:proofErr w:type="spellStart"/>
            <w:r w:rsidR="000F7E9C">
              <w:rPr>
                <w:lang w:val="en-US"/>
              </w:rPr>
              <w:t>akan</w:t>
            </w:r>
            <w:proofErr w:type="spellEnd"/>
            <w:r w:rsidR="000F7E9C">
              <w:rPr>
                <w:lang w:val="en-US"/>
              </w:rPr>
              <w:t xml:space="preserve"> </w:t>
            </w:r>
            <w:proofErr w:type="spellStart"/>
            <w:r w:rsidR="000F7E9C">
              <w:rPr>
                <w:lang w:val="en-US"/>
              </w:rPr>
              <w:t>digunakan</w:t>
            </w:r>
            <w:proofErr w:type="spellEnd"/>
            <w:r w:rsidR="000F7E9C">
              <w:rPr>
                <w:lang w:val="en-US"/>
              </w:rPr>
              <w:t xml:space="preserve"> </w:t>
            </w:r>
            <w:proofErr w:type="spellStart"/>
            <w:r w:rsidR="000F7E9C">
              <w:rPr>
                <w:lang w:val="en-US"/>
              </w:rPr>
              <w:t>untuk</w:t>
            </w:r>
            <w:proofErr w:type="spellEnd"/>
            <w:r w:rsidR="000F7E9C">
              <w:rPr>
                <w:lang w:val="en-US"/>
              </w:rPr>
              <w:t xml:space="preserve"> </w:t>
            </w:r>
            <w:proofErr w:type="spellStart"/>
            <w:r w:rsidR="000F7E9C">
              <w:rPr>
                <w:lang w:val="en-US"/>
              </w:rPr>
              <w:t>pembuatan</w:t>
            </w:r>
            <w:proofErr w:type="spellEnd"/>
            <w:r w:rsidR="000F7E9C">
              <w:rPr>
                <w:lang w:val="en-US"/>
              </w:rPr>
              <w:t xml:space="preserve"> </w:t>
            </w:r>
            <w:proofErr w:type="spellStart"/>
            <w:r w:rsidR="000F7E9C">
              <w:rPr>
                <w:lang w:val="en-US"/>
              </w:rPr>
              <w:t>grafik</w:t>
            </w:r>
            <w:proofErr w:type="spellEnd"/>
            <w:r w:rsidR="000F7E9C">
              <w:rPr>
                <w:lang w:val="en-US"/>
              </w:rPr>
              <w:t xml:space="preserve"> </w:t>
            </w:r>
            <w:proofErr w:type="spellStart"/>
            <w:r w:rsidR="000F7E9C">
              <w:rPr>
                <w:lang w:val="en-US"/>
              </w:rPr>
              <w:t>batang</w:t>
            </w:r>
            <w:proofErr w:type="spellEnd"/>
            <w:r w:rsidR="000F7E9C">
              <w:rPr>
                <w:lang w:val="en-US"/>
              </w:rPr>
              <w:t xml:space="preserve"> </w:t>
            </w:r>
            <w:proofErr w:type="spellStart"/>
            <w:r w:rsidR="000F7E9C">
              <w:rPr>
                <w:lang w:val="en-US"/>
              </w:rPr>
              <w:t>pendapatan</w:t>
            </w:r>
            <w:proofErr w:type="spellEnd"/>
            <w:r w:rsidR="000F7E9C">
              <w:rPr>
                <w:lang w:val="en-US"/>
              </w:rPr>
              <w:t xml:space="preserve"> </w:t>
            </w:r>
            <w:proofErr w:type="spellStart"/>
            <w:r w:rsidR="000F7E9C">
              <w:rPr>
                <w:lang w:val="en-US"/>
              </w:rPr>
              <w:t>dalam</w:t>
            </w:r>
            <w:proofErr w:type="spellEnd"/>
            <w:r w:rsidR="000F7E9C">
              <w:rPr>
                <w:lang w:val="en-US"/>
              </w:rPr>
              <w:t xml:space="preserve"> </w:t>
            </w:r>
            <w:proofErr w:type="spellStart"/>
            <w:r w:rsidR="000F7E9C">
              <w:rPr>
                <w:lang w:val="en-US"/>
              </w:rPr>
              <w:t>satu</w:t>
            </w:r>
            <w:proofErr w:type="spellEnd"/>
            <w:r w:rsidR="000F7E9C">
              <w:rPr>
                <w:lang w:val="en-US"/>
              </w:rPr>
              <w:t xml:space="preserve"> </w:t>
            </w:r>
            <w:proofErr w:type="spellStart"/>
            <w:r w:rsidR="000F7E9C">
              <w:rPr>
                <w:lang w:val="en-US"/>
              </w:rPr>
              <w:t>tahun</w:t>
            </w:r>
            <w:proofErr w:type="spellEnd"/>
            <w:r w:rsidR="000F7E9C">
              <w:rPr>
                <w:lang w:val="en-US"/>
              </w:rPr>
              <w:t xml:space="preserve"> yang </w:t>
            </w:r>
            <w:proofErr w:type="spellStart"/>
            <w:r w:rsidR="000F7E9C">
              <w:rPr>
                <w:lang w:val="en-US"/>
              </w:rPr>
              <w:t>dibagi</w:t>
            </w:r>
            <w:proofErr w:type="spellEnd"/>
            <w:r w:rsidR="000F7E9C">
              <w:rPr>
                <w:lang w:val="en-US"/>
              </w:rPr>
              <w:t xml:space="preserve"> </w:t>
            </w:r>
            <w:proofErr w:type="spellStart"/>
            <w:r w:rsidR="000F7E9C">
              <w:rPr>
                <w:lang w:val="en-US"/>
              </w:rPr>
              <w:t>berdasarkan</w:t>
            </w:r>
            <w:proofErr w:type="spellEnd"/>
            <w:r w:rsidR="000F7E9C">
              <w:rPr>
                <w:lang w:val="en-US"/>
              </w:rPr>
              <w:t xml:space="preserve"> </w:t>
            </w:r>
            <w:proofErr w:type="spellStart"/>
            <w:r w:rsidR="000F7E9C">
              <w:rPr>
                <w:lang w:val="en-US"/>
              </w:rPr>
              <w:t>bulan</w:t>
            </w:r>
            <w:proofErr w:type="spellEnd"/>
            <w:r w:rsidR="000F7E9C">
              <w:rPr>
                <w:lang w:val="en-US"/>
              </w:rPr>
              <w:t xml:space="preserve"> dan </w:t>
            </w:r>
            <w:proofErr w:type="spellStart"/>
            <w:r w:rsidR="000F7E9C">
              <w:rPr>
                <w:lang w:val="en-US"/>
              </w:rPr>
              <w:t>jenis</w:t>
            </w:r>
            <w:proofErr w:type="spellEnd"/>
            <w:r w:rsidR="000F7E9C">
              <w:rPr>
                <w:lang w:val="en-US"/>
              </w:rPr>
              <w:t xml:space="preserve"> </w:t>
            </w:r>
            <w:proofErr w:type="spellStart"/>
            <w:r w:rsidR="000F7E9C">
              <w:rPr>
                <w:lang w:val="en-US"/>
              </w:rPr>
              <w:t>fakturnya</w:t>
            </w:r>
            <w:proofErr w:type="spellEnd"/>
            <w:r w:rsidR="000F7E9C">
              <w:rPr>
                <w:lang w:val="en-US"/>
              </w:rPr>
              <w:t>.</w:t>
            </w:r>
          </w:p>
        </w:tc>
      </w:tr>
      <w:tr w:rsidR="00A621E9" w14:paraId="6874FC38" w14:textId="77777777" w:rsidTr="00D775ED">
        <w:tc>
          <w:tcPr>
            <w:tcW w:w="810" w:type="dxa"/>
          </w:tcPr>
          <w:p w14:paraId="775839D1" w14:textId="4B00271E" w:rsidR="00A621E9" w:rsidRDefault="00A621E9" w:rsidP="00A621E9">
            <w:pPr>
              <w:ind w:firstLine="0"/>
              <w:jc w:val="center"/>
              <w:rPr>
                <w:lang w:val="en-US"/>
              </w:rPr>
            </w:pPr>
            <w:r>
              <w:rPr>
                <w:lang w:val="en-US"/>
              </w:rPr>
              <w:t>3</w:t>
            </w:r>
          </w:p>
        </w:tc>
        <w:tc>
          <w:tcPr>
            <w:tcW w:w="3150" w:type="dxa"/>
          </w:tcPr>
          <w:p w14:paraId="0EAF1106" w14:textId="7E4AB991" w:rsidR="00A621E9" w:rsidRDefault="00A621E9" w:rsidP="00A621E9">
            <w:pPr>
              <w:ind w:firstLine="0"/>
              <w:rPr>
                <w:lang w:val="en-US"/>
              </w:rPr>
            </w:pPr>
            <w:proofErr w:type="gramStart"/>
            <w:r>
              <w:rPr>
                <w:lang w:val="en-US"/>
              </w:rPr>
              <w:t>detail(</w:t>
            </w:r>
            <w:proofErr w:type="gramEnd"/>
            <w:r>
              <w:rPr>
                <w:lang w:val="en-US"/>
              </w:rPr>
              <w:t>)</w:t>
            </w:r>
          </w:p>
        </w:tc>
        <w:tc>
          <w:tcPr>
            <w:tcW w:w="5723" w:type="dxa"/>
          </w:tcPr>
          <w:p w14:paraId="6D2CBDA9" w14:textId="096850FA" w:rsidR="00A621E9" w:rsidRDefault="000F7E9C" w:rsidP="00A621E9">
            <w:pPr>
              <w:ind w:firstLine="0"/>
              <w:rPr>
                <w:lang w:val="en-US"/>
              </w:rPr>
            </w:pPr>
            <w:ins w:id="956" w:author="Andrew Mulya" w:date="2021-06-26T23:51:00Z">
              <w:r w:rsidRPr="00580E97">
                <w:t>Mengarahkan pengguna ke halaman</w:t>
              </w:r>
            </w:ins>
            <w:r>
              <w:t xml:space="preserve"> </w:t>
            </w:r>
            <w:r w:rsidRPr="000F7E9C">
              <w:rPr>
                <w:i/>
                <w:iCs/>
                <w:lang w:val="en-US"/>
              </w:rPr>
              <w:t>“</w:t>
            </w:r>
            <w:r>
              <w:rPr>
                <w:i/>
                <w:iCs/>
                <w:lang w:val="en-US"/>
              </w:rPr>
              <w:t xml:space="preserve">Detail </w:t>
            </w:r>
            <w:proofErr w:type="spellStart"/>
            <w:r>
              <w:rPr>
                <w:i/>
                <w:iCs/>
                <w:lang w:val="en-US"/>
              </w:rPr>
              <w:t>Pendapatan</w:t>
            </w:r>
            <w:proofErr w:type="spellEnd"/>
            <w:r w:rsidRPr="000F7E9C">
              <w:rPr>
                <w:i/>
                <w:iCs/>
                <w:lang w:val="en-US"/>
              </w:rPr>
              <w:t>”</w:t>
            </w:r>
            <w:ins w:id="957" w:author="Andrew Mulya" w:date="2021-06-26T23:51:00Z">
              <w:r w:rsidRPr="00580E97">
                <w:t xml:space="preserve">, dan mengirimkan data </w:t>
              </w:r>
            </w:ins>
            <w:r>
              <w:rPr>
                <w:i/>
                <w:iCs/>
                <w:lang w:val="en-US"/>
              </w:rPr>
              <w:t xml:space="preserve">earning </w:t>
            </w:r>
            <w:ins w:id="958" w:author="Andrew Mulya" w:date="2021-06-26T23:51:00Z">
              <w:r w:rsidRPr="00580E97">
                <w:t xml:space="preserve">dari </w:t>
              </w:r>
            </w:ins>
            <w:r>
              <w:rPr>
                <w:i/>
                <w:iCs/>
                <w:lang w:val="en-US"/>
              </w:rPr>
              <w:lastRenderedPageBreak/>
              <w:t>earning</w:t>
            </w:r>
            <w:ins w:id="959" w:author="Andrew Mulya" w:date="2021-06-26T23:51:00Z">
              <w:r w:rsidRPr="00B42C47">
                <w:rPr>
                  <w:i/>
                  <w:iCs/>
                  <w:rPrChange w:id="960" w:author="Andrew Mulya" w:date="2021-06-26T23:52:00Z">
                    <w:rPr/>
                  </w:rPrChange>
                </w:rPr>
                <w:t>_model</w:t>
              </w:r>
              <w:r w:rsidRPr="00580E97">
                <w:t xml:space="preserve"> ke view.</w:t>
              </w:r>
            </w:ins>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grafik</w:t>
            </w:r>
            <w:proofErr w:type="spellEnd"/>
            <w:r>
              <w:rPr>
                <w:lang w:val="en-US"/>
              </w:rPr>
              <w:t xml:space="preserve"> </w:t>
            </w:r>
            <w:r>
              <w:rPr>
                <w:i/>
                <w:iCs/>
                <w:lang w:val="en-US"/>
              </w:rPr>
              <w:t>pie</w:t>
            </w:r>
            <w:r>
              <w:rPr>
                <w:lang w:val="en-US"/>
              </w:rPr>
              <w:t xml:space="preserve"> </w:t>
            </w:r>
            <w:proofErr w:type="spellStart"/>
            <w:r>
              <w:rPr>
                <w:lang w:val="en-US"/>
              </w:rPr>
              <w:t>pendapatan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tahun</w:t>
            </w:r>
            <w:proofErr w:type="spellEnd"/>
            <w:r>
              <w:rPr>
                <w:lang w:val="en-US"/>
              </w:rPr>
              <w:t>/</w:t>
            </w:r>
            <w:proofErr w:type="spellStart"/>
            <w:r>
              <w:rPr>
                <w:lang w:val="en-US"/>
              </w:rPr>
              <w:t>bulan</w:t>
            </w:r>
            <w:proofErr w:type="spellEnd"/>
            <w:r>
              <w:rPr>
                <w:lang w:val="en-US"/>
              </w:rPr>
              <w:t xml:space="preserve"> dan </w:t>
            </w:r>
            <w:proofErr w:type="spellStart"/>
            <w:r>
              <w:rPr>
                <w:lang w:val="en-US"/>
              </w:rPr>
              <w:t>menunjukkan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w:t>
            </w:r>
            <w:proofErr w:type="spellEnd"/>
            <w:r>
              <w:rPr>
                <w:lang w:val="en-US"/>
              </w:rPr>
              <w:t>.</w:t>
            </w:r>
          </w:p>
        </w:tc>
      </w:tr>
      <w:tr w:rsidR="00A621E9" w14:paraId="169241EA" w14:textId="77777777" w:rsidTr="00D775ED">
        <w:tc>
          <w:tcPr>
            <w:tcW w:w="810" w:type="dxa"/>
          </w:tcPr>
          <w:p w14:paraId="6AFCEC0C" w14:textId="5FE98888" w:rsidR="00A621E9" w:rsidRDefault="00A621E9" w:rsidP="000F7E9C">
            <w:pPr>
              <w:ind w:firstLine="0"/>
              <w:jc w:val="center"/>
              <w:rPr>
                <w:lang w:val="en-US"/>
              </w:rPr>
            </w:pPr>
            <w:r>
              <w:rPr>
                <w:lang w:val="en-US"/>
              </w:rPr>
              <w:lastRenderedPageBreak/>
              <w:t>4</w:t>
            </w:r>
          </w:p>
        </w:tc>
        <w:tc>
          <w:tcPr>
            <w:tcW w:w="3150" w:type="dxa"/>
          </w:tcPr>
          <w:p w14:paraId="03F8844B" w14:textId="77DF2589" w:rsidR="00A621E9" w:rsidRDefault="00A621E9" w:rsidP="00A621E9">
            <w:pPr>
              <w:ind w:firstLine="0"/>
              <w:rPr>
                <w:lang w:val="en-US"/>
              </w:rPr>
            </w:pPr>
            <w:proofErr w:type="spellStart"/>
            <w:r>
              <w:rPr>
                <w:lang w:val="en-US"/>
              </w:rPr>
              <w:t>api_get_</w:t>
            </w:r>
            <w:proofErr w:type="gramStart"/>
            <w:r>
              <w:rPr>
                <w:lang w:val="en-US"/>
              </w:rPr>
              <w:t>invoice</w:t>
            </w:r>
            <w:proofErr w:type="spellEnd"/>
            <w:r>
              <w:rPr>
                <w:lang w:val="en-US"/>
              </w:rPr>
              <w:t>(</w:t>
            </w:r>
            <w:proofErr w:type="gramEnd"/>
            <w:r>
              <w:rPr>
                <w:lang w:val="en-US"/>
              </w:rPr>
              <w:t>)</w:t>
            </w:r>
          </w:p>
        </w:tc>
        <w:tc>
          <w:tcPr>
            <w:tcW w:w="5723" w:type="dxa"/>
          </w:tcPr>
          <w:p w14:paraId="6FF7F581" w14:textId="6802EACE" w:rsidR="00A621E9" w:rsidRPr="000F7E9C" w:rsidRDefault="000F7E9C" w:rsidP="00A621E9">
            <w:pPr>
              <w:ind w:firstLine="0"/>
              <w:rPr>
                <w:lang w:val="en-US"/>
              </w:rPr>
            </w:pPr>
            <w:r>
              <w:rPr>
                <w:lang w:val="en-US"/>
              </w:rPr>
              <w:t xml:space="preserve">API </w:t>
            </w:r>
            <w:proofErr w:type="spellStart"/>
            <w:r>
              <w:rPr>
                <w:lang w:val="en-US"/>
              </w:rPr>
              <w:t>untuk</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pendapatan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w:t>
            </w:r>
            <w:proofErr w:type="spellEnd"/>
            <w:r>
              <w:rPr>
                <w:lang w:val="en-US"/>
              </w:rPr>
              <w:t xml:space="preserve"> pada </w:t>
            </w:r>
            <w:proofErr w:type="spellStart"/>
            <w:r>
              <w:rPr>
                <w:lang w:val="en-US"/>
              </w:rPr>
              <w:t>periode</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tabel</w:t>
            </w:r>
            <w:proofErr w:type="spellEnd"/>
            <w:r>
              <w:rPr>
                <w:lang w:val="en-US"/>
              </w:rPr>
              <w:t xml:space="preserve"> di </w:t>
            </w:r>
            <w:r>
              <w:rPr>
                <w:i/>
                <w:iCs/>
                <w:lang w:val="en-US"/>
              </w:rPr>
              <w:t>view</w:t>
            </w:r>
            <w:r>
              <w:rPr>
                <w:lang w:val="en-US"/>
              </w:rPr>
              <w:t>.</w:t>
            </w:r>
          </w:p>
        </w:tc>
      </w:tr>
      <w:tr w:rsidR="00A621E9" w14:paraId="60A3BBB9" w14:textId="77777777" w:rsidTr="00D775ED">
        <w:tc>
          <w:tcPr>
            <w:tcW w:w="810" w:type="dxa"/>
          </w:tcPr>
          <w:p w14:paraId="03F75ECA" w14:textId="1D27B30F" w:rsidR="00A621E9" w:rsidRDefault="00A621E9" w:rsidP="00A621E9">
            <w:pPr>
              <w:ind w:firstLine="0"/>
              <w:jc w:val="center"/>
              <w:rPr>
                <w:lang w:val="en-US"/>
              </w:rPr>
            </w:pPr>
            <w:r>
              <w:rPr>
                <w:lang w:val="en-US"/>
              </w:rPr>
              <w:t>5</w:t>
            </w:r>
          </w:p>
        </w:tc>
        <w:tc>
          <w:tcPr>
            <w:tcW w:w="3150" w:type="dxa"/>
          </w:tcPr>
          <w:p w14:paraId="43FC2860" w14:textId="66262EB1" w:rsidR="00A621E9" w:rsidRDefault="00A621E9" w:rsidP="00A621E9">
            <w:pPr>
              <w:ind w:firstLine="0"/>
              <w:rPr>
                <w:lang w:val="en-US"/>
              </w:rPr>
            </w:pPr>
            <w:proofErr w:type="spellStart"/>
            <w:r>
              <w:rPr>
                <w:lang w:val="en-US"/>
              </w:rPr>
              <w:t>call_generate_</w:t>
            </w:r>
            <w:proofErr w:type="gramStart"/>
            <w:r>
              <w:rPr>
                <w:lang w:val="en-US"/>
              </w:rPr>
              <w:t>excel</w:t>
            </w:r>
            <w:proofErr w:type="spellEnd"/>
            <w:r>
              <w:rPr>
                <w:lang w:val="en-US"/>
              </w:rPr>
              <w:t>(</w:t>
            </w:r>
            <w:proofErr w:type="gramEnd"/>
            <w:r>
              <w:rPr>
                <w:lang w:val="en-US"/>
              </w:rPr>
              <w:t>)</w:t>
            </w:r>
          </w:p>
        </w:tc>
        <w:tc>
          <w:tcPr>
            <w:tcW w:w="5723" w:type="dxa"/>
          </w:tcPr>
          <w:p w14:paraId="3BA5BF2B" w14:textId="7528339F" w:rsidR="00A621E9" w:rsidRDefault="000F7E9C" w:rsidP="00A621E9">
            <w:pPr>
              <w:ind w:firstLine="0"/>
              <w:rPr>
                <w:lang w:val="en-US"/>
              </w:rPr>
            </w:pPr>
            <w:r>
              <w:rPr>
                <w:lang w:val="en-US"/>
              </w:rPr>
              <w:t xml:space="preserve">API </w:t>
            </w:r>
            <w:proofErr w:type="spellStart"/>
            <w:r>
              <w:rPr>
                <w:lang w:val="en-US"/>
              </w:rPr>
              <w:t>untuk</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generate_excel</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pada </w:t>
            </w:r>
            <w:proofErr w:type="spellStart"/>
            <w:r>
              <w:rPr>
                <w:lang w:val="en-US"/>
              </w:rPr>
              <w:t>tabel</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api_get_</w:t>
            </w:r>
            <w:proofErr w:type="gramStart"/>
            <w:r>
              <w:rPr>
                <w:lang w:val="en-US"/>
              </w:rPr>
              <w:t>invoice</w:t>
            </w:r>
            <w:proofErr w:type="spellEnd"/>
            <w:r>
              <w:rPr>
                <w:lang w:val="en-US"/>
              </w:rPr>
              <w:t>(</w:t>
            </w:r>
            <w:proofErr w:type="gramEnd"/>
            <w:r>
              <w:rPr>
                <w:lang w:val="en-US"/>
              </w:rPr>
              <w:t>)</w:t>
            </w:r>
          </w:p>
        </w:tc>
      </w:tr>
      <w:tr w:rsidR="00A621E9" w14:paraId="101C1F59" w14:textId="77777777" w:rsidTr="00D775ED">
        <w:tc>
          <w:tcPr>
            <w:tcW w:w="810" w:type="dxa"/>
          </w:tcPr>
          <w:p w14:paraId="04657FA7" w14:textId="170CFE46" w:rsidR="00A621E9" w:rsidRDefault="00A621E9" w:rsidP="00A621E9">
            <w:pPr>
              <w:ind w:firstLine="0"/>
              <w:jc w:val="center"/>
              <w:rPr>
                <w:lang w:val="en-US"/>
              </w:rPr>
            </w:pPr>
            <w:r>
              <w:rPr>
                <w:lang w:val="en-US"/>
              </w:rPr>
              <w:t>6</w:t>
            </w:r>
          </w:p>
        </w:tc>
        <w:tc>
          <w:tcPr>
            <w:tcW w:w="3150" w:type="dxa"/>
          </w:tcPr>
          <w:p w14:paraId="44DEDC2B" w14:textId="06F4D03A" w:rsidR="00A621E9" w:rsidRDefault="00A621E9" w:rsidP="00A621E9">
            <w:pPr>
              <w:ind w:firstLine="0"/>
              <w:rPr>
                <w:lang w:val="en-US"/>
              </w:rPr>
            </w:pPr>
            <w:proofErr w:type="spellStart"/>
            <w:r>
              <w:rPr>
                <w:lang w:val="en-US"/>
              </w:rPr>
              <w:t>generate_</w:t>
            </w:r>
            <w:proofErr w:type="gramStart"/>
            <w:r>
              <w:rPr>
                <w:lang w:val="en-US"/>
              </w:rPr>
              <w:t>excel</w:t>
            </w:r>
            <w:proofErr w:type="spellEnd"/>
            <w:r>
              <w:rPr>
                <w:lang w:val="en-US"/>
              </w:rPr>
              <w:t>(</w:t>
            </w:r>
            <w:proofErr w:type="gramEnd"/>
            <w:r>
              <w:rPr>
                <w:lang w:val="en-US"/>
              </w:rPr>
              <w:t>)</w:t>
            </w:r>
          </w:p>
        </w:tc>
        <w:tc>
          <w:tcPr>
            <w:tcW w:w="5723" w:type="dxa"/>
          </w:tcPr>
          <w:p w14:paraId="34B147CC" w14:textId="1AB0A045" w:rsidR="00A621E9" w:rsidRPr="000F7E9C" w:rsidRDefault="000F7E9C" w:rsidP="00A621E9">
            <w:pPr>
              <w:ind w:firstLine="0"/>
              <w:rPr>
                <w:i/>
                <w:iCs/>
                <w:lang w:val="en-US"/>
              </w:rPr>
            </w:pPr>
            <w:proofErr w:type="spellStart"/>
            <w:r>
              <w:rPr>
                <w:lang w:val="en-US"/>
              </w:rPr>
              <w:t>Membuat</w:t>
            </w:r>
            <w:proofErr w:type="spellEnd"/>
            <w:r>
              <w:rPr>
                <w:lang w:val="en-US"/>
              </w:rPr>
              <w:t xml:space="preserve"> file excel </w:t>
            </w:r>
            <w:proofErr w:type="spellStart"/>
            <w:r>
              <w:rPr>
                <w:lang w:val="en-US"/>
              </w:rPr>
              <w:t>berdasarkan</w:t>
            </w:r>
            <w:proofErr w:type="spellEnd"/>
            <w:r>
              <w:rPr>
                <w:lang w:val="en-US"/>
              </w:rPr>
              <w:t xml:space="preserve"> filter dan </w:t>
            </w:r>
            <w:proofErr w:type="spellStart"/>
            <w:r>
              <w:rPr>
                <w:lang w:val="en-US"/>
              </w:rPr>
              <w:t>jenis</w:t>
            </w:r>
            <w:proofErr w:type="spellEnd"/>
            <w:r>
              <w:rPr>
                <w:lang w:val="en-US"/>
              </w:rPr>
              <w:t xml:space="preserve"> </w:t>
            </w:r>
            <w:proofErr w:type="spellStart"/>
            <w:r>
              <w:rPr>
                <w:lang w:val="en-US"/>
              </w:rPr>
              <w:t>menunya</w:t>
            </w:r>
            <w:proofErr w:type="spellEnd"/>
            <w:r>
              <w:rPr>
                <w:lang w:val="en-US"/>
              </w:rPr>
              <w:t>.</w:t>
            </w:r>
          </w:p>
        </w:tc>
      </w:tr>
    </w:tbl>
    <w:p w14:paraId="0C8B4A4B" w14:textId="77777777" w:rsidR="00A621E9" w:rsidRDefault="00A621E9" w:rsidP="00A621E9">
      <w:pPr>
        <w:ind w:left="360"/>
        <w:rPr>
          <w:ins w:id="961" w:author="Andrew Mulya" w:date="2021-06-27T20:08:00Z"/>
          <w:lang w:val="en-US"/>
        </w:rPr>
      </w:pPr>
    </w:p>
    <w:tbl>
      <w:tblPr>
        <w:tblStyle w:val="TableGrid"/>
        <w:tblW w:w="0" w:type="auto"/>
        <w:tblLook w:val="04A0" w:firstRow="1" w:lastRow="0" w:firstColumn="1" w:lastColumn="0" w:noHBand="0" w:noVBand="1"/>
      </w:tblPr>
      <w:tblGrid>
        <w:gridCol w:w="805"/>
        <w:gridCol w:w="3150"/>
        <w:gridCol w:w="5723"/>
      </w:tblGrid>
      <w:tr w:rsidR="00D775ED" w14:paraId="714C57D5" w14:textId="77777777" w:rsidTr="00D775ED">
        <w:tc>
          <w:tcPr>
            <w:tcW w:w="805" w:type="dxa"/>
          </w:tcPr>
          <w:p w14:paraId="6C1CFB46" w14:textId="0FE348C5" w:rsidR="00D775ED" w:rsidRDefault="00D775ED" w:rsidP="00D775ED">
            <w:pPr>
              <w:pStyle w:val="TableHead"/>
              <w:rPr>
                <w:lang w:val="en-US"/>
              </w:rPr>
            </w:pPr>
            <w:ins w:id="962" w:author="Andrew Mulya" w:date="2021-06-27T20:11:00Z">
              <w:r>
                <w:rPr>
                  <w:lang w:val="en-US"/>
                </w:rPr>
                <w:t>No.</w:t>
              </w:r>
            </w:ins>
          </w:p>
        </w:tc>
        <w:tc>
          <w:tcPr>
            <w:tcW w:w="3150" w:type="dxa"/>
          </w:tcPr>
          <w:p w14:paraId="2EE09568" w14:textId="1D6B7294" w:rsidR="00D775ED" w:rsidRDefault="00D775ED" w:rsidP="00D775ED">
            <w:pPr>
              <w:pStyle w:val="TableHead"/>
              <w:rPr>
                <w:lang w:val="en-US"/>
              </w:rPr>
            </w:pPr>
            <w:ins w:id="963" w:author="Andrew Mulya" w:date="2021-06-27T20:12:00Z">
              <w:r>
                <w:rPr>
                  <w:lang w:val="en-US"/>
                </w:rPr>
                <w:t xml:space="preserve">Nama </w:t>
              </w:r>
              <w:proofErr w:type="spellStart"/>
              <w:r>
                <w:rPr>
                  <w:lang w:val="en-US"/>
                </w:rPr>
                <w:t>Fungsi</w:t>
              </w:r>
            </w:ins>
            <w:proofErr w:type="spellEnd"/>
          </w:p>
        </w:tc>
        <w:tc>
          <w:tcPr>
            <w:tcW w:w="5723" w:type="dxa"/>
          </w:tcPr>
          <w:p w14:paraId="78D07CB0" w14:textId="3E175668" w:rsidR="00D775ED" w:rsidRDefault="00D775ED" w:rsidP="00D775ED">
            <w:pPr>
              <w:pStyle w:val="TableHead"/>
              <w:rPr>
                <w:lang w:val="en-US"/>
              </w:rPr>
            </w:pPr>
            <w:proofErr w:type="spellStart"/>
            <w:ins w:id="964" w:author="Andrew Mulya" w:date="2021-06-27T20:12:00Z">
              <w:r>
                <w:rPr>
                  <w:lang w:val="en-US"/>
                </w:rPr>
                <w:t>Keterangan</w:t>
              </w:r>
            </w:ins>
            <w:proofErr w:type="spellEnd"/>
          </w:p>
        </w:tc>
      </w:tr>
      <w:tr w:rsidR="00D775ED" w14:paraId="3FBD80FB" w14:textId="77777777" w:rsidTr="00D775ED">
        <w:tc>
          <w:tcPr>
            <w:tcW w:w="805" w:type="dxa"/>
          </w:tcPr>
          <w:p w14:paraId="18D275CD" w14:textId="205AA7EE" w:rsidR="00D775ED" w:rsidRPr="00D775ED" w:rsidRDefault="00D775ED" w:rsidP="00D775ED">
            <w:pPr>
              <w:ind w:firstLine="0"/>
              <w:jc w:val="center"/>
              <w:rPr>
                <w:bCs/>
                <w:lang w:val="en-US"/>
              </w:rPr>
            </w:pPr>
            <w:r w:rsidRPr="00D775ED">
              <w:rPr>
                <w:bCs/>
                <w:lang w:val="en-US"/>
              </w:rPr>
              <w:t>1</w:t>
            </w:r>
          </w:p>
        </w:tc>
        <w:tc>
          <w:tcPr>
            <w:tcW w:w="3150" w:type="dxa"/>
          </w:tcPr>
          <w:p w14:paraId="5CFDF0D8" w14:textId="1C14C790" w:rsidR="00D775ED" w:rsidRPr="00D775ED" w:rsidRDefault="00D775ED" w:rsidP="00D775ED">
            <w:pPr>
              <w:ind w:firstLine="0"/>
              <w:rPr>
                <w:bCs/>
                <w:lang w:val="en-US"/>
              </w:rPr>
            </w:pPr>
            <w:proofErr w:type="spellStart"/>
            <w:r>
              <w:rPr>
                <w:bCs/>
                <w:lang w:val="en-US"/>
              </w:rPr>
              <w:t>filter_</w:t>
            </w:r>
            <w:proofErr w:type="gramStart"/>
            <w:r>
              <w:rPr>
                <w:bCs/>
                <w:lang w:val="en-US"/>
              </w:rPr>
              <w:t>total</w:t>
            </w:r>
            <w:proofErr w:type="spellEnd"/>
            <w:r>
              <w:rPr>
                <w:bCs/>
                <w:lang w:val="en-US"/>
              </w:rPr>
              <w:t>(</w:t>
            </w:r>
            <w:proofErr w:type="gramEnd"/>
            <w:r>
              <w:rPr>
                <w:bCs/>
                <w:lang w:val="en-US"/>
              </w:rPr>
              <w:t>)</w:t>
            </w:r>
          </w:p>
        </w:tc>
        <w:tc>
          <w:tcPr>
            <w:tcW w:w="5723" w:type="dxa"/>
          </w:tcPr>
          <w:p w14:paraId="150D713A" w14:textId="56889C64" w:rsidR="00D775ED" w:rsidRPr="00D775ED" w:rsidRDefault="00D775ED" w:rsidP="00D775ED">
            <w:pPr>
              <w:ind w:firstLine="0"/>
              <w:rPr>
                <w:bCs/>
                <w:lang w:val="en-US"/>
              </w:rPr>
            </w:pPr>
            <w:proofErr w:type="spellStart"/>
            <w:ins w:id="965" w:author="Andrew Mulya" w:date="2021-06-27T20:00:00Z">
              <w:r>
                <w:rPr>
                  <w:lang w:val="en-US"/>
                </w:rPr>
                <w:t>Mengambil</w:t>
              </w:r>
              <w:proofErr w:type="spellEnd"/>
              <w:r>
                <w:rPr>
                  <w:lang w:val="en-US"/>
                </w:rPr>
                <w:t xml:space="preserve"> data </w:t>
              </w:r>
            </w:ins>
            <w:proofErr w:type="spellStart"/>
            <w:r>
              <w:rPr>
                <w:lang w:val="en-US"/>
              </w:rPr>
              <w:t>pendapatan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dipakai</w:t>
            </w:r>
            <w:proofErr w:type="spellEnd"/>
            <w:ins w:id="966" w:author="Andrew Mulya" w:date="2021-06-27T20:00:00Z">
              <w:r>
                <w:rPr>
                  <w:lang w:val="en-US"/>
                </w:rPr>
                <w:t>.</w:t>
              </w:r>
            </w:ins>
            <w:r>
              <w:rPr>
                <w:lang w:val="en-US"/>
              </w:rPr>
              <w:t xml:space="preserve"> Data </w:t>
            </w:r>
            <w:proofErr w:type="spellStart"/>
            <w:r>
              <w:rPr>
                <w:lang w:val="en-US"/>
              </w:rPr>
              <w:t>pendapatan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w:t>
            </w:r>
            <w:r>
              <w:rPr>
                <w:i/>
                <w:iCs/>
                <w:lang w:val="en-US"/>
              </w:rPr>
              <w:t>invoice</w:t>
            </w:r>
            <w:r>
              <w:rPr>
                <w:lang w:val="en-US"/>
              </w:rPr>
              <w:t xml:space="preserve"> pada </w:t>
            </w:r>
            <w:proofErr w:type="spellStart"/>
            <w:r>
              <w:rPr>
                <w:lang w:val="en-US"/>
              </w:rPr>
              <w:t>periode</w:t>
            </w:r>
            <w:proofErr w:type="spellEnd"/>
            <w:r>
              <w:rPr>
                <w:lang w:val="en-US"/>
              </w:rPr>
              <w:t xml:space="preserve"> filter </w:t>
            </w:r>
            <w:proofErr w:type="spellStart"/>
            <w:r>
              <w:rPr>
                <w:lang w:val="en-US"/>
              </w:rPr>
              <w:t>tersebut</w:t>
            </w:r>
            <w:proofErr w:type="spellEnd"/>
            <w:r>
              <w:rPr>
                <w:lang w:val="en-US"/>
              </w:rPr>
              <w:t xml:space="preserve"> dan </w:t>
            </w:r>
            <w:proofErr w:type="spellStart"/>
            <w:r>
              <w:rPr>
                <w:lang w:val="en-US"/>
              </w:rPr>
              <w:t>dibagi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fakturnya</w:t>
            </w:r>
            <w:proofErr w:type="spellEnd"/>
            <w:r>
              <w:rPr>
                <w:lang w:val="en-US"/>
              </w:rPr>
              <w:t>.</w:t>
            </w:r>
          </w:p>
        </w:tc>
      </w:tr>
      <w:tr w:rsidR="00D775ED" w14:paraId="4F9AA428" w14:textId="77777777" w:rsidTr="00D775ED">
        <w:tc>
          <w:tcPr>
            <w:tcW w:w="805" w:type="dxa"/>
          </w:tcPr>
          <w:p w14:paraId="6409FEE3" w14:textId="50E90843" w:rsidR="00D775ED" w:rsidRPr="00D775ED" w:rsidRDefault="00D775ED" w:rsidP="00D775ED">
            <w:pPr>
              <w:ind w:firstLine="0"/>
              <w:jc w:val="center"/>
              <w:rPr>
                <w:bCs/>
                <w:lang w:val="en-US"/>
              </w:rPr>
            </w:pPr>
            <w:r w:rsidRPr="00D775ED">
              <w:rPr>
                <w:bCs/>
                <w:lang w:val="en-US"/>
              </w:rPr>
              <w:t>2</w:t>
            </w:r>
          </w:p>
        </w:tc>
        <w:tc>
          <w:tcPr>
            <w:tcW w:w="3150" w:type="dxa"/>
          </w:tcPr>
          <w:p w14:paraId="6E844545" w14:textId="6DDC2D95" w:rsidR="00D775ED" w:rsidRPr="00D775ED" w:rsidRDefault="00D775ED" w:rsidP="00D775ED">
            <w:pPr>
              <w:ind w:firstLine="0"/>
              <w:rPr>
                <w:bCs/>
                <w:lang w:val="en-US"/>
              </w:rPr>
            </w:pPr>
            <w:proofErr w:type="spellStart"/>
            <w:r>
              <w:rPr>
                <w:bCs/>
                <w:lang w:val="en-US"/>
              </w:rPr>
              <w:t>filter_</w:t>
            </w:r>
            <w:proofErr w:type="gramStart"/>
            <w:r>
              <w:rPr>
                <w:bCs/>
                <w:lang w:val="en-US"/>
              </w:rPr>
              <w:t>detail</w:t>
            </w:r>
            <w:proofErr w:type="spellEnd"/>
            <w:r>
              <w:rPr>
                <w:bCs/>
                <w:lang w:val="en-US"/>
              </w:rPr>
              <w:t>(</w:t>
            </w:r>
            <w:proofErr w:type="gramEnd"/>
            <w:r>
              <w:rPr>
                <w:bCs/>
                <w:lang w:val="en-US"/>
              </w:rPr>
              <w:t>)</w:t>
            </w:r>
          </w:p>
        </w:tc>
        <w:tc>
          <w:tcPr>
            <w:tcW w:w="5723" w:type="dxa"/>
          </w:tcPr>
          <w:p w14:paraId="63625D1A" w14:textId="0BB56EA6" w:rsidR="00D775ED" w:rsidRPr="00D775ED" w:rsidRDefault="00D775ED" w:rsidP="00D775ED">
            <w:pPr>
              <w:ind w:firstLine="0"/>
              <w:rPr>
                <w:bCs/>
                <w:lang w:val="en-US"/>
              </w:rPr>
            </w:pPr>
            <w:proofErr w:type="spellStart"/>
            <w:ins w:id="967" w:author="Andrew Mulya" w:date="2021-06-27T20:00:00Z">
              <w:r>
                <w:rPr>
                  <w:lang w:val="en-US"/>
                </w:rPr>
                <w:t>Mengambil</w:t>
              </w:r>
              <w:proofErr w:type="spellEnd"/>
              <w:r>
                <w:rPr>
                  <w:lang w:val="en-US"/>
                </w:rPr>
                <w:t xml:space="preserve"> data </w:t>
              </w:r>
            </w:ins>
            <w:r>
              <w:rPr>
                <w:lang w:val="en-US"/>
              </w:rPr>
              <w:t xml:space="preserve">total </w:t>
            </w:r>
            <w:proofErr w:type="spellStart"/>
            <w:r>
              <w:rPr>
                <w:lang w:val="en-US"/>
              </w:rPr>
              <w:t>pendapatan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dipakai</w:t>
            </w:r>
            <w:proofErr w:type="spellEnd"/>
            <w:ins w:id="968" w:author="Andrew Mulya" w:date="2021-06-27T20:00:00Z">
              <w:r>
                <w:rPr>
                  <w:lang w:val="en-US"/>
                </w:rPr>
                <w:t>.</w:t>
              </w:r>
            </w:ins>
            <w:r>
              <w:rPr>
                <w:lang w:val="en-US"/>
              </w:rPr>
              <w:t xml:space="preserve"> Data total </w:t>
            </w:r>
            <w:proofErr w:type="spellStart"/>
            <w:r>
              <w:rPr>
                <w:lang w:val="en-US"/>
              </w:rPr>
              <w:t>hanya</w:t>
            </w:r>
            <w:proofErr w:type="spellEnd"/>
            <w:r>
              <w:rPr>
                <w:lang w:val="en-US"/>
              </w:rPr>
              <w:t xml:space="preserve"> </w:t>
            </w:r>
            <w:proofErr w:type="spellStart"/>
            <w:r>
              <w:rPr>
                <w:lang w:val="en-US"/>
              </w:rPr>
              <w:t>mengambil</w:t>
            </w:r>
            <w:proofErr w:type="spellEnd"/>
            <w:r>
              <w:rPr>
                <w:lang w:val="en-US"/>
              </w:rPr>
              <w:t xml:space="preserve"> total </w:t>
            </w:r>
            <w:proofErr w:type="spellStart"/>
            <w:r>
              <w:rPr>
                <w:lang w:val="en-US"/>
              </w:rPr>
              <w:t>penjualan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periode</w:t>
            </w:r>
            <w:proofErr w:type="spellEnd"/>
            <w:r>
              <w:rPr>
                <w:lang w:val="en-US"/>
              </w:rPr>
              <w:t xml:space="preserve"> dan </w:t>
            </w:r>
            <w:proofErr w:type="spellStart"/>
            <w:r>
              <w:rPr>
                <w:lang w:val="en-US"/>
              </w:rPr>
              <w:t>jenis</w:t>
            </w:r>
            <w:proofErr w:type="spellEnd"/>
            <w:r>
              <w:rPr>
                <w:lang w:val="en-US"/>
              </w:rPr>
              <w:t xml:space="preserve"> </w:t>
            </w:r>
            <w:proofErr w:type="spellStart"/>
            <w:r>
              <w:rPr>
                <w:lang w:val="en-US"/>
              </w:rPr>
              <w:t>fakturnya</w:t>
            </w:r>
            <w:proofErr w:type="spellEnd"/>
            <w:r>
              <w:rPr>
                <w:lang w:val="en-US"/>
              </w:rPr>
              <w:t>.</w:t>
            </w:r>
          </w:p>
        </w:tc>
      </w:tr>
      <w:tr w:rsidR="00D775ED" w14:paraId="71AEC66E" w14:textId="77777777" w:rsidTr="00D775ED">
        <w:tc>
          <w:tcPr>
            <w:tcW w:w="805" w:type="dxa"/>
          </w:tcPr>
          <w:p w14:paraId="7A987A14" w14:textId="16EED207" w:rsidR="00D775ED" w:rsidRPr="00D775ED" w:rsidRDefault="00D775ED" w:rsidP="00D775ED">
            <w:pPr>
              <w:ind w:firstLine="0"/>
              <w:jc w:val="center"/>
              <w:rPr>
                <w:bCs/>
                <w:lang w:val="en-US"/>
              </w:rPr>
            </w:pPr>
            <w:r w:rsidRPr="00D775ED">
              <w:rPr>
                <w:bCs/>
                <w:lang w:val="en-US"/>
              </w:rPr>
              <w:t>3</w:t>
            </w:r>
          </w:p>
        </w:tc>
        <w:tc>
          <w:tcPr>
            <w:tcW w:w="3150" w:type="dxa"/>
          </w:tcPr>
          <w:p w14:paraId="46905284" w14:textId="13189A53" w:rsidR="00D775ED" w:rsidRPr="00D775ED" w:rsidRDefault="00D775ED" w:rsidP="00D775ED">
            <w:pPr>
              <w:ind w:firstLine="0"/>
              <w:rPr>
                <w:bCs/>
                <w:lang w:val="en-US"/>
              </w:rPr>
            </w:pPr>
            <w:proofErr w:type="spellStart"/>
            <w:r>
              <w:rPr>
                <w:bCs/>
                <w:lang w:val="en-US"/>
              </w:rPr>
              <w:t>get_</w:t>
            </w:r>
            <w:proofErr w:type="gramStart"/>
            <w:r>
              <w:rPr>
                <w:bCs/>
                <w:lang w:val="en-US"/>
              </w:rPr>
              <w:t>invoice</w:t>
            </w:r>
            <w:proofErr w:type="spellEnd"/>
            <w:r>
              <w:rPr>
                <w:bCs/>
                <w:lang w:val="en-US"/>
              </w:rPr>
              <w:t>(</w:t>
            </w:r>
            <w:proofErr w:type="gramEnd"/>
            <w:r>
              <w:rPr>
                <w:bCs/>
                <w:lang w:val="en-US"/>
              </w:rPr>
              <w:t>)</w:t>
            </w:r>
          </w:p>
        </w:tc>
        <w:tc>
          <w:tcPr>
            <w:tcW w:w="5723" w:type="dxa"/>
          </w:tcPr>
          <w:p w14:paraId="29BA7888" w14:textId="0BE3091F" w:rsidR="00D775ED" w:rsidRPr="00D775ED" w:rsidRDefault="00D775ED" w:rsidP="00D775ED">
            <w:pPr>
              <w:ind w:firstLine="0"/>
              <w:rPr>
                <w:bCs/>
                <w:lang w:val="en-US"/>
              </w:rPr>
            </w:pPr>
            <w:proofErr w:type="spellStart"/>
            <w:r>
              <w:rPr>
                <w:bCs/>
                <w:lang w:val="en-US"/>
              </w:rPr>
              <w:t>Mengambil</w:t>
            </w:r>
            <w:proofErr w:type="spellEnd"/>
            <w:r>
              <w:rPr>
                <w:bCs/>
                <w:lang w:val="en-US"/>
              </w:rPr>
              <w:t xml:space="preserve"> data </w:t>
            </w:r>
            <w:r w:rsidRPr="00D775ED">
              <w:rPr>
                <w:bCs/>
                <w:i/>
                <w:iCs/>
                <w:lang w:val="en-US"/>
              </w:rPr>
              <w:t>invoice</w:t>
            </w:r>
            <w:r>
              <w:rPr>
                <w:bCs/>
                <w:lang w:val="en-US"/>
              </w:rPr>
              <w:t xml:space="preserve"> </w:t>
            </w:r>
            <w:proofErr w:type="spellStart"/>
            <w:r>
              <w:rPr>
                <w:bCs/>
                <w:lang w:val="en-US"/>
              </w:rPr>
              <w:t>untuk</w:t>
            </w:r>
            <w:proofErr w:type="spellEnd"/>
            <w:r>
              <w:rPr>
                <w:bCs/>
                <w:lang w:val="en-US"/>
              </w:rPr>
              <w:t xml:space="preserve"> </w:t>
            </w:r>
            <w:proofErr w:type="spellStart"/>
            <w:r>
              <w:rPr>
                <w:bCs/>
                <w:lang w:val="en-US"/>
              </w:rPr>
              <w:t>dikembalikan</w:t>
            </w:r>
            <w:proofErr w:type="spellEnd"/>
            <w:r>
              <w:rPr>
                <w:bCs/>
                <w:lang w:val="en-US"/>
              </w:rPr>
              <w:t xml:space="preserve"> </w:t>
            </w:r>
            <w:proofErr w:type="spellStart"/>
            <w:r>
              <w:rPr>
                <w:bCs/>
                <w:lang w:val="en-US"/>
              </w:rPr>
              <w:t>ke</w:t>
            </w:r>
            <w:proofErr w:type="spellEnd"/>
            <w:r>
              <w:rPr>
                <w:bCs/>
                <w:lang w:val="en-US"/>
              </w:rPr>
              <w:t xml:space="preserve"> </w:t>
            </w:r>
            <w:proofErr w:type="spellStart"/>
            <w:r>
              <w:rPr>
                <w:bCs/>
                <w:lang w:val="en-US"/>
              </w:rPr>
              <w:t>fungsi</w:t>
            </w:r>
            <w:proofErr w:type="spellEnd"/>
            <w:r>
              <w:rPr>
                <w:bCs/>
                <w:lang w:val="en-US"/>
              </w:rPr>
              <w:t xml:space="preserve"> </w:t>
            </w:r>
            <w:proofErr w:type="spellStart"/>
            <w:r>
              <w:rPr>
                <w:bCs/>
                <w:lang w:val="en-US"/>
              </w:rPr>
              <w:t>api_get_</w:t>
            </w:r>
            <w:proofErr w:type="gramStart"/>
            <w:r>
              <w:rPr>
                <w:bCs/>
                <w:lang w:val="en-US"/>
              </w:rPr>
              <w:t>invoice</w:t>
            </w:r>
            <w:proofErr w:type="spellEnd"/>
            <w:r>
              <w:rPr>
                <w:bCs/>
                <w:lang w:val="en-US"/>
              </w:rPr>
              <w:t>(</w:t>
            </w:r>
            <w:proofErr w:type="gramEnd"/>
            <w:r>
              <w:rPr>
                <w:bCs/>
                <w:lang w:val="en-US"/>
              </w:rPr>
              <w:t xml:space="preserve">) di </w:t>
            </w:r>
            <w:r w:rsidRPr="00D775ED">
              <w:rPr>
                <w:bCs/>
                <w:i/>
                <w:iCs/>
                <w:lang w:val="en-US"/>
              </w:rPr>
              <w:t>controller</w:t>
            </w:r>
            <w:r>
              <w:rPr>
                <w:bCs/>
                <w:lang w:val="en-US"/>
              </w:rPr>
              <w:t>.</w:t>
            </w:r>
          </w:p>
        </w:tc>
      </w:tr>
      <w:tr w:rsidR="00D775ED" w14:paraId="3743ABED" w14:textId="77777777" w:rsidTr="00D775ED">
        <w:tc>
          <w:tcPr>
            <w:tcW w:w="805" w:type="dxa"/>
          </w:tcPr>
          <w:p w14:paraId="58FF5FAC" w14:textId="62FC084B" w:rsidR="00D775ED" w:rsidRPr="00D775ED" w:rsidRDefault="00D775ED" w:rsidP="00D775ED">
            <w:pPr>
              <w:ind w:firstLine="0"/>
              <w:jc w:val="center"/>
              <w:rPr>
                <w:bCs/>
                <w:lang w:val="en-US"/>
              </w:rPr>
            </w:pPr>
            <w:r w:rsidRPr="00D775ED">
              <w:rPr>
                <w:bCs/>
                <w:lang w:val="en-US"/>
              </w:rPr>
              <w:t>4</w:t>
            </w:r>
          </w:p>
        </w:tc>
        <w:tc>
          <w:tcPr>
            <w:tcW w:w="3150" w:type="dxa"/>
          </w:tcPr>
          <w:p w14:paraId="5806311C" w14:textId="3E16A0AB" w:rsidR="00D775ED" w:rsidRPr="00D775ED" w:rsidRDefault="00D775ED" w:rsidP="00D775ED">
            <w:pPr>
              <w:ind w:firstLine="0"/>
              <w:rPr>
                <w:bCs/>
                <w:lang w:val="en-US"/>
              </w:rPr>
            </w:pPr>
            <w:proofErr w:type="spellStart"/>
            <w:r>
              <w:rPr>
                <w:bCs/>
                <w:lang w:val="en-US"/>
              </w:rPr>
              <w:t>filter_excel_</w:t>
            </w:r>
            <w:proofErr w:type="gramStart"/>
            <w:r>
              <w:rPr>
                <w:bCs/>
                <w:lang w:val="en-US"/>
              </w:rPr>
              <w:t>total</w:t>
            </w:r>
            <w:proofErr w:type="spellEnd"/>
            <w:r>
              <w:rPr>
                <w:bCs/>
                <w:lang w:val="en-US"/>
              </w:rPr>
              <w:t>(</w:t>
            </w:r>
            <w:proofErr w:type="gramEnd"/>
            <w:r>
              <w:rPr>
                <w:bCs/>
                <w:lang w:val="en-US"/>
              </w:rPr>
              <w:t>)</w:t>
            </w:r>
          </w:p>
        </w:tc>
        <w:tc>
          <w:tcPr>
            <w:tcW w:w="5723" w:type="dxa"/>
          </w:tcPr>
          <w:p w14:paraId="0096E108" w14:textId="498901F2" w:rsidR="00D775ED" w:rsidRPr="00D775ED" w:rsidRDefault="00D775ED" w:rsidP="00D775ED">
            <w:pPr>
              <w:ind w:firstLine="0"/>
              <w:rPr>
                <w:bCs/>
                <w:lang w:val="en-US"/>
              </w:rPr>
            </w:pPr>
            <w:proofErr w:type="spellStart"/>
            <w:r>
              <w:rPr>
                <w:bCs/>
                <w:lang w:val="en-US"/>
              </w:rPr>
              <w:t>Mengambil</w:t>
            </w:r>
            <w:proofErr w:type="spellEnd"/>
            <w:r>
              <w:rPr>
                <w:bCs/>
                <w:lang w:val="en-US"/>
              </w:rPr>
              <w:t xml:space="preserve"> data </w:t>
            </w:r>
            <w:proofErr w:type="spellStart"/>
            <w:r>
              <w:rPr>
                <w:bCs/>
                <w:lang w:val="en-US"/>
              </w:rPr>
              <w:t>pendapatan</w:t>
            </w:r>
            <w:proofErr w:type="spellEnd"/>
            <w:r>
              <w:rPr>
                <w:bCs/>
                <w:lang w:val="en-US"/>
              </w:rPr>
              <w:t xml:space="preserve"> </w:t>
            </w:r>
            <w:proofErr w:type="spellStart"/>
            <w:r w:rsidR="004E7259">
              <w:rPr>
                <w:bCs/>
                <w:lang w:val="en-US"/>
              </w:rPr>
              <w:t>untuk</w:t>
            </w:r>
            <w:proofErr w:type="spellEnd"/>
            <w:r w:rsidR="004E7259">
              <w:rPr>
                <w:bCs/>
                <w:lang w:val="en-US"/>
              </w:rPr>
              <w:t xml:space="preserve"> </w:t>
            </w:r>
            <w:proofErr w:type="spellStart"/>
            <w:r w:rsidR="004E7259">
              <w:rPr>
                <w:bCs/>
                <w:lang w:val="en-US"/>
              </w:rPr>
              <w:t>membuat</w:t>
            </w:r>
            <w:proofErr w:type="spellEnd"/>
            <w:r w:rsidR="004E7259">
              <w:rPr>
                <w:bCs/>
                <w:lang w:val="en-US"/>
              </w:rPr>
              <w:t xml:space="preserve"> file excel </w:t>
            </w:r>
            <w:proofErr w:type="spellStart"/>
            <w:r w:rsidR="004E7259">
              <w:rPr>
                <w:bCs/>
                <w:lang w:val="en-US"/>
              </w:rPr>
              <w:t>dari</w:t>
            </w:r>
            <w:proofErr w:type="spellEnd"/>
            <w:r w:rsidR="004E7259">
              <w:rPr>
                <w:bCs/>
                <w:lang w:val="en-US"/>
              </w:rPr>
              <w:t xml:space="preserve"> </w:t>
            </w:r>
            <w:r w:rsidR="004E7259" w:rsidRPr="004E7259">
              <w:rPr>
                <w:bCs/>
                <w:i/>
                <w:iCs/>
                <w:lang w:val="en-US"/>
              </w:rPr>
              <w:t>controller</w:t>
            </w:r>
            <w:r w:rsidR="004E7259">
              <w:rPr>
                <w:bCs/>
                <w:lang w:val="en-US"/>
              </w:rPr>
              <w:t xml:space="preserve"> </w:t>
            </w:r>
            <w:proofErr w:type="gramStart"/>
            <w:r w:rsidR="004E7259">
              <w:rPr>
                <w:bCs/>
                <w:lang w:val="en-US"/>
              </w:rPr>
              <w:t>index(</w:t>
            </w:r>
            <w:proofErr w:type="gramEnd"/>
            <w:r w:rsidR="004E7259">
              <w:rPr>
                <w:bCs/>
                <w:lang w:val="en-US"/>
              </w:rPr>
              <w:t>).</w:t>
            </w:r>
          </w:p>
        </w:tc>
      </w:tr>
      <w:tr w:rsidR="00D775ED" w14:paraId="1E3E510C" w14:textId="77777777" w:rsidTr="00D775ED">
        <w:tc>
          <w:tcPr>
            <w:tcW w:w="805" w:type="dxa"/>
          </w:tcPr>
          <w:p w14:paraId="3A276988" w14:textId="79D71676" w:rsidR="00D775ED" w:rsidRPr="00D775ED" w:rsidRDefault="00D775ED" w:rsidP="00D775ED">
            <w:pPr>
              <w:ind w:firstLine="0"/>
              <w:jc w:val="center"/>
              <w:rPr>
                <w:bCs/>
                <w:lang w:val="en-US"/>
              </w:rPr>
            </w:pPr>
            <w:r w:rsidRPr="00D775ED">
              <w:rPr>
                <w:bCs/>
                <w:lang w:val="en-US"/>
              </w:rPr>
              <w:t>5</w:t>
            </w:r>
          </w:p>
        </w:tc>
        <w:tc>
          <w:tcPr>
            <w:tcW w:w="3150" w:type="dxa"/>
          </w:tcPr>
          <w:p w14:paraId="150861D2" w14:textId="7FE03CBD" w:rsidR="00D775ED" w:rsidRPr="00D775ED" w:rsidRDefault="00D775ED" w:rsidP="00D775ED">
            <w:pPr>
              <w:ind w:firstLine="0"/>
              <w:rPr>
                <w:bCs/>
                <w:lang w:val="en-US"/>
              </w:rPr>
            </w:pPr>
            <w:proofErr w:type="spellStart"/>
            <w:r>
              <w:rPr>
                <w:bCs/>
                <w:lang w:val="en-US"/>
              </w:rPr>
              <w:t>filter_excel_</w:t>
            </w:r>
            <w:proofErr w:type="gramStart"/>
            <w:r>
              <w:rPr>
                <w:bCs/>
                <w:lang w:val="en-US"/>
              </w:rPr>
              <w:t>detail</w:t>
            </w:r>
            <w:proofErr w:type="spellEnd"/>
            <w:r>
              <w:rPr>
                <w:bCs/>
                <w:lang w:val="en-US"/>
              </w:rPr>
              <w:t>(</w:t>
            </w:r>
            <w:proofErr w:type="gramEnd"/>
            <w:r>
              <w:rPr>
                <w:bCs/>
                <w:lang w:val="en-US"/>
              </w:rPr>
              <w:t>)</w:t>
            </w:r>
          </w:p>
        </w:tc>
        <w:tc>
          <w:tcPr>
            <w:tcW w:w="5723" w:type="dxa"/>
          </w:tcPr>
          <w:p w14:paraId="7D9D7FD7" w14:textId="5A664E6D" w:rsidR="00D775ED" w:rsidRPr="00D775ED" w:rsidRDefault="004E7259" w:rsidP="00D775ED">
            <w:pPr>
              <w:ind w:firstLine="0"/>
              <w:rPr>
                <w:bCs/>
                <w:lang w:val="en-US"/>
              </w:rPr>
            </w:pPr>
            <w:proofErr w:type="spellStart"/>
            <w:r>
              <w:rPr>
                <w:bCs/>
                <w:lang w:val="en-US"/>
              </w:rPr>
              <w:t>Mengambil</w:t>
            </w:r>
            <w:proofErr w:type="spellEnd"/>
            <w:r>
              <w:rPr>
                <w:bCs/>
                <w:lang w:val="en-US"/>
              </w:rPr>
              <w:t xml:space="preserve"> data </w:t>
            </w:r>
            <w:proofErr w:type="spellStart"/>
            <w:r>
              <w:rPr>
                <w:bCs/>
                <w:lang w:val="en-US"/>
              </w:rPr>
              <w:t>pendapatan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file excel </w:t>
            </w:r>
            <w:proofErr w:type="spellStart"/>
            <w:r>
              <w:rPr>
                <w:bCs/>
                <w:lang w:val="en-US"/>
              </w:rPr>
              <w:t>dari</w:t>
            </w:r>
            <w:proofErr w:type="spellEnd"/>
            <w:r>
              <w:rPr>
                <w:bCs/>
                <w:lang w:val="en-US"/>
              </w:rPr>
              <w:t xml:space="preserve"> </w:t>
            </w:r>
            <w:r w:rsidRPr="004E7259">
              <w:rPr>
                <w:bCs/>
                <w:i/>
                <w:iCs/>
                <w:lang w:val="en-US"/>
              </w:rPr>
              <w:t>controller</w:t>
            </w:r>
            <w:r>
              <w:rPr>
                <w:bCs/>
                <w:lang w:val="en-US"/>
              </w:rPr>
              <w:t xml:space="preserve"> </w:t>
            </w:r>
            <w:proofErr w:type="gramStart"/>
            <w:r>
              <w:rPr>
                <w:bCs/>
                <w:lang w:val="en-US"/>
              </w:rPr>
              <w:t>detail(</w:t>
            </w:r>
            <w:proofErr w:type="gramEnd"/>
            <w:r>
              <w:rPr>
                <w:bCs/>
                <w:lang w:val="en-US"/>
              </w:rPr>
              <w:t xml:space="preserve">) dan </w:t>
            </w:r>
            <w:proofErr w:type="spellStart"/>
            <w:r>
              <w:rPr>
                <w:bCs/>
                <w:lang w:val="en-US"/>
              </w:rPr>
              <w:t>call_generate_excel</w:t>
            </w:r>
            <w:proofErr w:type="spellEnd"/>
            <w:r>
              <w:rPr>
                <w:bCs/>
                <w:lang w:val="en-US"/>
              </w:rPr>
              <w:t>().</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77777777" w:rsidR="00AA227D" w:rsidRDefault="00425617" w:rsidP="008C56DE">
      <w:pPr>
        <w:pStyle w:val="Heading2"/>
      </w:pPr>
      <w:bookmarkStart w:id="969" w:name="_113o7vrbsyat" w:colFirst="0" w:colLast="0"/>
      <w:bookmarkEnd w:id="969"/>
      <w:r>
        <w:t>Implementasi Fitur Royalti</w:t>
      </w:r>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66DD8536" w:rsidR="00AA227D" w:rsidRPr="00F93DD1" w:rsidRDefault="00425617" w:rsidP="001421EB">
      <w:pPr>
        <w:ind w:left="360"/>
        <w:rPr>
          <w:lang w:val="en-US"/>
        </w:rPr>
      </w:pPr>
      <w:r>
        <w:lastRenderedPageBreak/>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xml:space="preserve">. Tetapi, pada halaman tagihan royalti itu sendiri, hanya informasi mengenai nama penulis, periode royalti yang belum dibayar/masih diajukan, jumlah royalti, serta statusnya. Untuk melihat detail dari royalti, pengguna dapat menekan tombol form pengajuan. </w:t>
      </w:r>
      <w:r w:rsidR="00B6709D">
        <w:fldChar w:fldCharType="begin"/>
      </w:r>
      <w:r w:rsidR="00B6709D">
        <w:instrText xml:space="preserve"> REF _Ref75624912 </w:instrText>
      </w:r>
      <w:r w:rsidR="00B6709D">
        <w:fldChar w:fldCharType="separate"/>
      </w:r>
      <w:r w:rsidR="00F93DD1">
        <w:t xml:space="preserve">Gambar </w:t>
      </w:r>
      <w:r w:rsidR="00F93DD1">
        <w:rPr>
          <w:noProof/>
        </w:rPr>
        <w:t>18</w:t>
      </w:r>
      <w:r w:rsidR="00B6709D">
        <w:rPr>
          <w:noProof/>
        </w:rPr>
        <w:fldChar w:fldCharType="end"/>
      </w:r>
      <w:r w:rsidR="00F93DD1">
        <w:rPr>
          <w:lang w:val="en-US"/>
        </w:rP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1FD320DC" w14:textId="77777777" w:rsidR="00F035CB" w:rsidRDefault="00425617" w:rsidP="00F035CB">
      <w:pPr>
        <w:keepNext/>
        <w:ind w:firstLine="360"/>
        <w:jc w:val="center"/>
      </w:pPr>
      <w:r>
        <w:rPr>
          <w:noProof/>
        </w:rPr>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822654" cy="2932963"/>
                    </a:xfrm>
                    <a:prstGeom prst="rect">
                      <a:avLst/>
                    </a:prstGeom>
                    <a:ln/>
                  </pic:spPr>
                </pic:pic>
              </a:graphicData>
            </a:graphic>
          </wp:inline>
        </w:drawing>
      </w:r>
    </w:p>
    <w:p w14:paraId="4EEBCEC8" w14:textId="26CED750" w:rsidR="00AA227D" w:rsidRPr="00F035CB" w:rsidRDefault="00F035CB" w:rsidP="00F035CB">
      <w:pPr>
        <w:pStyle w:val="Caption"/>
        <w:rPr>
          <w:lang w:val="en-US"/>
        </w:rPr>
      </w:pPr>
      <w:bookmarkStart w:id="970" w:name="_Ref75624912"/>
      <w:r>
        <w:t xml:space="preserve">Gambar </w:t>
      </w:r>
      <w:fldSimple w:instr=" SEQ Gambar \* ARABIC ">
        <w:r w:rsidR="003448B9">
          <w:rPr>
            <w:noProof/>
          </w:rPr>
          <w:t>18</w:t>
        </w:r>
      </w:fldSimple>
      <w:bookmarkEnd w:id="970"/>
      <w:r>
        <w:rPr>
          <w:lang w:val="en-US"/>
        </w:rPr>
        <w:t xml:space="preserve"> </w:t>
      </w:r>
      <w:r w:rsidR="00F93DD1">
        <w:rPr>
          <w:lang w:val="en-US"/>
        </w:rPr>
        <w:t xml:space="preserve">Halaman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4768AF63" w14:textId="497B75C7"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 </w:t>
      </w:r>
      <w:r w:rsidR="00B6709D">
        <w:fldChar w:fldCharType="begin"/>
      </w:r>
      <w:r w:rsidR="00B6709D">
        <w:instrText xml:space="preserve"> REF _Ref75625017 </w:instrText>
      </w:r>
      <w:r w:rsidR="00B6709D">
        <w:fldChar w:fldCharType="separate"/>
      </w:r>
      <w:r w:rsidR="00F93DD1">
        <w:t xml:space="preserve">Gambar </w:t>
      </w:r>
      <w:r w:rsidR="00F93DD1">
        <w:rPr>
          <w:noProof/>
        </w:rPr>
        <w:t>19</w:t>
      </w:r>
      <w:r w:rsidR="00B6709D">
        <w:rPr>
          <w:noProof/>
        </w:rPr>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0A0304E9" w14:textId="77777777" w:rsidR="00F93DD1" w:rsidRDefault="00425617" w:rsidP="00F93DD1">
      <w:pPr>
        <w:keepNext/>
        <w:ind w:firstLine="360"/>
        <w:jc w:val="center"/>
      </w:pPr>
      <w:r>
        <w:rPr>
          <w:noProof/>
        </w:rPr>
        <w:lastRenderedPageBreak/>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72174" cy="1134269"/>
                    </a:xfrm>
                    <a:prstGeom prst="rect">
                      <a:avLst/>
                    </a:prstGeom>
                    <a:ln/>
                  </pic:spPr>
                </pic:pic>
              </a:graphicData>
            </a:graphic>
          </wp:inline>
        </w:drawing>
      </w:r>
    </w:p>
    <w:p w14:paraId="161D55EA" w14:textId="55875BFC" w:rsidR="00AA227D" w:rsidRPr="00F93DD1" w:rsidRDefault="00F93DD1" w:rsidP="00F93DD1">
      <w:pPr>
        <w:pStyle w:val="Caption"/>
        <w:ind w:firstLine="360"/>
        <w:rPr>
          <w:lang w:val="en-US"/>
        </w:rPr>
      </w:pPr>
      <w:bookmarkStart w:id="971" w:name="_Ref75625017"/>
      <w:r>
        <w:t xml:space="preserve">Gambar </w:t>
      </w:r>
      <w:r w:rsidR="00B6709D">
        <w:fldChar w:fldCharType="begin"/>
      </w:r>
      <w:r w:rsidR="00B6709D">
        <w:instrText xml:space="preserve"> SEQ Gambar \* ARABIC </w:instrText>
      </w:r>
      <w:r w:rsidR="00B6709D">
        <w:fldChar w:fldCharType="separate"/>
      </w:r>
      <w:r w:rsidR="003448B9">
        <w:rPr>
          <w:noProof/>
        </w:rPr>
        <w:t>19</w:t>
      </w:r>
      <w:r w:rsidR="00B6709D">
        <w:rPr>
          <w:noProof/>
        </w:rPr>
        <w:fldChar w:fldCharType="end"/>
      </w:r>
      <w:bookmarkEnd w:id="971"/>
      <w:r>
        <w:rPr>
          <w:lang w:val="en-US"/>
        </w:rPr>
        <w:t xml:space="preserve"> </w:t>
      </w:r>
      <w:proofErr w:type="spellStart"/>
      <w:r>
        <w:rPr>
          <w:lang w:val="en-US"/>
        </w:rPr>
        <w:t>Tampilan</w:t>
      </w:r>
      <w:proofErr w:type="spellEnd"/>
      <w:r>
        <w:rPr>
          <w:lang w:val="en-US"/>
        </w:rPr>
        <w:t xml:space="preserve"> form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mengajukan</w:t>
      </w:r>
      <w:proofErr w:type="spellEnd"/>
      <w:r>
        <w:rPr>
          <w:lang w:val="en-US"/>
        </w:rPr>
        <w:t xml:space="preserve"> </w:t>
      </w:r>
      <w:proofErr w:type="spellStart"/>
      <w:r>
        <w:rPr>
          <w:lang w:val="en-US"/>
        </w:rPr>
        <w:t>pertama</w:t>
      </w:r>
      <w:proofErr w:type="spellEnd"/>
      <w:r>
        <w:rPr>
          <w:lang w:val="en-US"/>
        </w:rPr>
        <w:t xml:space="preserve"> kali</w:t>
      </w:r>
    </w:p>
    <w:p w14:paraId="7E75A987" w14:textId="0B52F657"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B6709D">
        <w:fldChar w:fldCharType="begin"/>
      </w:r>
      <w:r w:rsidR="00B6709D">
        <w:instrText xml:space="preserve"> REF _Ref75625381 </w:instrText>
      </w:r>
      <w:r w:rsidR="00B6709D">
        <w:fldChar w:fldCharType="separate"/>
      </w:r>
      <w:r w:rsidR="00F93DD1">
        <w:t xml:space="preserve">Gambar </w:t>
      </w:r>
      <w:r w:rsidR="00F93DD1">
        <w:rPr>
          <w:noProof/>
        </w:rPr>
        <w:t>20</w:t>
      </w:r>
      <w:r w:rsidR="00B6709D">
        <w:rPr>
          <w:noProof/>
        </w:rPr>
        <w:fldChar w:fldCharType="end"/>
      </w:r>
      <w:r w:rsidRPr="00F93DD1">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26C1AD9A" w14:textId="77777777" w:rsidR="00F93DD1" w:rsidRDefault="00425617" w:rsidP="00F93DD1">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151880" cy="1511300"/>
                    </a:xfrm>
                    <a:prstGeom prst="rect">
                      <a:avLst/>
                    </a:prstGeom>
                    <a:ln/>
                  </pic:spPr>
                </pic:pic>
              </a:graphicData>
            </a:graphic>
          </wp:inline>
        </w:drawing>
      </w:r>
    </w:p>
    <w:p w14:paraId="02F590BD" w14:textId="69F3C056" w:rsidR="00AA227D" w:rsidRPr="00F93DD1" w:rsidRDefault="00F93DD1" w:rsidP="00F93DD1">
      <w:pPr>
        <w:pStyle w:val="Caption"/>
        <w:rPr>
          <w:lang w:val="en-US"/>
        </w:rPr>
      </w:pPr>
      <w:bookmarkStart w:id="972" w:name="_Ref75625381"/>
      <w:r>
        <w:t xml:space="preserve">Gambar </w:t>
      </w:r>
      <w:r w:rsidR="00B6709D">
        <w:fldChar w:fldCharType="begin"/>
      </w:r>
      <w:r w:rsidR="00B6709D">
        <w:instrText xml:space="preserve"> SEQ Gambar \* ARABIC </w:instrText>
      </w:r>
      <w:r w:rsidR="00B6709D">
        <w:fldChar w:fldCharType="separate"/>
      </w:r>
      <w:r w:rsidR="003448B9">
        <w:rPr>
          <w:noProof/>
        </w:rPr>
        <w:t>20</w:t>
      </w:r>
      <w:r w:rsidR="00B6709D">
        <w:rPr>
          <w:noProof/>
        </w:rPr>
        <w:fldChar w:fldCharType="end"/>
      </w:r>
      <w:bookmarkEnd w:id="972"/>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setelah</w:t>
      </w:r>
      <w:proofErr w:type="spellEnd"/>
      <w:r>
        <w:rPr>
          <w:lang w:val="en-US"/>
        </w:rPr>
        <w:t xml:space="preserve"> di-</w:t>
      </w:r>
      <w:r w:rsidRPr="00F93DD1">
        <w:rPr>
          <w:i/>
          <w:iCs w:val="0"/>
          <w:lang w:val="en-US"/>
        </w:rPr>
        <w:t>filter</w:t>
      </w:r>
    </w:p>
    <w:p w14:paraId="21BE5D55" w14:textId="174A776B"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xml:space="preserve">. Pada </w:t>
      </w:r>
      <w:r w:rsidR="00B6709D">
        <w:fldChar w:fldCharType="begin"/>
      </w:r>
      <w:r w:rsidR="00B6709D">
        <w:instrText xml:space="preserve"> REF _Ref75625639 </w:instrText>
      </w:r>
      <w:r w:rsidR="00B6709D">
        <w:fldChar w:fldCharType="separate"/>
      </w:r>
      <w:r>
        <w:t xml:space="preserve">Gambar </w:t>
      </w:r>
      <w:r>
        <w:rPr>
          <w:noProof/>
        </w:rPr>
        <w:t>21</w:t>
      </w:r>
      <w:r w:rsidR="00B6709D">
        <w:rPr>
          <w:noProof/>
        </w:rPr>
        <w:fldChar w:fldCharType="end"/>
      </w:r>
      <w:r w:rsidR="00425617" w:rsidRPr="00F93DD1">
        <w:t>,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0869ACD4" w14:textId="77777777" w:rsidR="00F93DD1" w:rsidRDefault="00425617" w:rsidP="00F93DD1">
      <w:pPr>
        <w:keepNext/>
        <w:ind w:firstLine="360"/>
        <w:jc w:val="center"/>
      </w:pPr>
      <w:r>
        <w:rPr>
          <w:b/>
          <w:noProof/>
        </w:rPr>
        <w:drawing>
          <wp:inline distT="114300" distB="114300" distL="114300" distR="114300" wp14:anchorId="7485265A" wp14:editId="2AF9A642">
            <wp:extent cx="5943600" cy="1693263"/>
            <wp:effectExtent l="0" t="0" r="0" b="254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956587" cy="1696963"/>
                    </a:xfrm>
                    <a:prstGeom prst="rect">
                      <a:avLst/>
                    </a:prstGeom>
                    <a:ln/>
                  </pic:spPr>
                </pic:pic>
              </a:graphicData>
            </a:graphic>
          </wp:inline>
        </w:drawing>
      </w:r>
    </w:p>
    <w:p w14:paraId="1F0F41FA" w14:textId="0C8A96B6" w:rsidR="00AA227D" w:rsidRPr="00F93DD1" w:rsidRDefault="00F93DD1" w:rsidP="00F93DD1">
      <w:pPr>
        <w:pStyle w:val="Caption"/>
        <w:rPr>
          <w:b/>
          <w:lang w:val="en-US"/>
        </w:rPr>
      </w:pPr>
      <w:bookmarkStart w:id="973" w:name="_Ref75625639"/>
      <w:r>
        <w:t xml:space="preserve">Gambar </w:t>
      </w:r>
      <w:r w:rsidR="00B6709D">
        <w:fldChar w:fldCharType="begin"/>
      </w:r>
      <w:r w:rsidR="00B6709D">
        <w:instrText xml:space="preserve"> SEQ Gambar \* ARABIC </w:instrText>
      </w:r>
      <w:r w:rsidR="00B6709D">
        <w:fldChar w:fldCharType="separate"/>
      </w:r>
      <w:r w:rsidR="003448B9">
        <w:rPr>
          <w:noProof/>
        </w:rPr>
        <w:t>21</w:t>
      </w:r>
      <w:r w:rsidR="00B6709D">
        <w:rPr>
          <w:noProof/>
        </w:rPr>
        <w:fldChar w:fldCharType="end"/>
      </w:r>
      <w:bookmarkEnd w:id="973"/>
      <w:r>
        <w:rPr>
          <w:lang w:val="en-US"/>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setelah</w:t>
      </w:r>
      <w:proofErr w:type="spellEnd"/>
      <w:r>
        <w:rPr>
          <w:lang w:val="en-US"/>
        </w:rPr>
        <w:t xml:space="preserve"> </w:t>
      </w:r>
      <w:r w:rsidRPr="00F93DD1">
        <w:t>mengajukan</w:t>
      </w:r>
      <w:r>
        <w:rPr>
          <w:lang w:val="en-US"/>
        </w:rPr>
        <w:t xml:space="preserve"> </w:t>
      </w:r>
      <w:proofErr w:type="spellStart"/>
      <w:r>
        <w:rPr>
          <w:lang w:val="en-US"/>
        </w:rPr>
        <w:t>royalti</w:t>
      </w:r>
      <w:proofErr w:type="spellEnd"/>
    </w:p>
    <w:p w14:paraId="2762D1DD" w14:textId="6BB16475" w:rsidR="00AA227D" w:rsidRPr="003448B9" w:rsidRDefault="00425617" w:rsidP="00F93DD1">
      <w:pPr>
        <w:ind w:left="360"/>
        <w:rPr>
          <w:lang w:val="en-US"/>
        </w:rPr>
      </w:pPr>
      <w:r>
        <w:lastRenderedPageBreak/>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3448B9">
        <w:rPr>
          <w:lang w:val="en-US"/>
        </w:rPr>
        <w:fldChar w:fldCharType="begin"/>
      </w:r>
      <w:r w:rsidR="003448B9">
        <w:rPr>
          <w:lang w:val="en-US"/>
        </w:rPr>
        <w:instrText xml:space="preserve"> REF _Ref75626233 </w:instrText>
      </w:r>
      <w:r w:rsidR="003448B9">
        <w:rPr>
          <w:lang w:val="en-US"/>
        </w:rPr>
        <w:fldChar w:fldCharType="separate"/>
      </w:r>
      <w:r w:rsidR="003448B9">
        <w:t xml:space="preserve">Gambar </w:t>
      </w:r>
      <w:r w:rsidR="003448B9">
        <w:rPr>
          <w:noProof/>
        </w:rPr>
        <w:t>22</w:t>
      </w:r>
      <w:r w:rsidR="003448B9">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6C9B94D4" w14:textId="77777777" w:rsidR="003448B9" w:rsidRDefault="00425617" w:rsidP="003448B9">
      <w:pPr>
        <w:keepNext/>
        <w:ind w:firstLine="360"/>
        <w:jc w:val="center"/>
      </w:pPr>
      <w:r>
        <w:rPr>
          <w:noProof/>
        </w:rPr>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83984" cy="1408980"/>
                    </a:xfrm>
                    <a:prstGeom prst="rect">
                      <a:avLst/>
                    </a:prstGeom>
                    <a:ln/>
                  </pic:spPr>
                </pic:pic>
              </a:graphicData>
            </a:graphic>
          </wp:inline>
        </w:drawing>
      </w:r>
    </w:p>
    <w:p w14:paraId="1519CE0D" w14:textId="79920A38" w:rsidR="00AA227D" w:rsidRPr="003448B9" w:rsidRDefault="003448B9" w:rsidP="003448B9">
      <w:pPr>
        <w:pStyle w:val="Caption"/>
        <w:rPr>
          <w:lang w:val="en-US"/>
        </w:rPr>
      </w:pPr>
      <w:bookmarkStart w:id="974" w:name="_Ref75626233"/>
      <w:r>
        <w:t xml:space="preserve">Gambar </w:t>
      </w:r>
      <w:fldSimple w:instr=" SEQ Gambar \* ARABIC ">
        <w:r>
          <w:rPr>
            <w:noProof/>
          </w:rPr>
          <w:t>22</w:t>
        </w:r>
      </w:fldSimple>
      <w:bookmarkEnd w:id="974"/>
      <w:r>
        <w:rPr>
          <w:lang w:val="en-US"/>
        </w:rPr>
        <w:t xml:space="preserve"> </w:t>
      </w:r>
      <w:r w:rsidRPr="003448B9">
        <w:t>Halaman detail royalti</w:t>
      </w:r>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5450B9B4" w:rsidR="009F6FA6" w:rsidRDefault="009F6FA6" w:rsidP="009F6FA6">
      <w:pPr>
        <w:ind w:left="360"/>
        <w:rPr>
          <w:lang w:val="en-US"/>
        </w:rPr>
      </w:pPr>
      <w:ins w:id="975" w:author="Andrew Mulya" w:date="2021-06-27T20:08:00Z">
        <w:r>
          <w:rPr>
            <w:lang w:val="en-US"/>
          </w:rPr>
          <w:t xml:space="preserve">Fitur </w:t>
        </w:r>
      </w:ins>
      <w:proofErr w:type="spellStart"/>
      <w:r>
        <w:rPr>
          <w:lang w:val="en-US"/>
        </w:rPr>
        <w:t>royalti</w:t>
      </w:r>
      <w:proofErr w:type="spellEnd"/>
      <w:r>
        <w:rPr>
          <w:lang w:val="en-US"/>
        </w:rPr>
        <w:t xml:space="preserve"> </w:t>
      </w:r>
      <w:proofErr w:type="spellStart"/>
      <w:ins w:id="976" w:author="Andrew Mulya" w:date="2021-06-27T20:08:00Z">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Royalty</w:t>
      </w:r>
      <w:ins w:id="977"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Royalty</w:t>
      </w:r>
      <w:ins w:id="978"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royalty</w:t>
      </w:r>
      <w:ins w:id="979" w:author="Andrew Mulya" w:date="2021-06-27T20:08:00Z">
        <w:r>
          <w:rPr>
            <w:lang w:val="en-US"/>
          </w:rPr>
          <w:t xml:space="preserve">. </w:t>
        </w:r>
        <w:proofErr w:type="spellStart"/>
        <w:r>
          <w:rPr>
            <w:lang w:val="en-US"/>
          </w:rPr>
          <w:t>Tabel</w:t>
        </w:r>
        <w:proofErr w:type="spellEnd"/>
        <w:r>
          <w:rPr>
            <w:lang w:val="en-US"/>
          </w:rPr>
          <w:t xml:space="preserve"> </w:t>
        </w:r>
      </w:ins>
      <w:r w:rsidR="008C56DE">
        <w:rPr>
          <w:b/>
          <w:bCs/>
          <w:lang w:val="en-US"/>
        </w:rPr>
        <w:t>xxx</w:t>
      </w:r>
      <w:ins w:id="980"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981"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
      <w:tblGrid>
        <w:gridCol w:w="805"/>
        <w:gridCol w:w="3150"/>
        <w:gridCol w:w="5723"/>
      </w:tblGrid>
      <w:tr w:rsidR="009F6FA6" w14:paraId="5FAF57F8" w14:textId="77777777" w:rsidTr="009F6FA6">
        <w:tc>
          <w:tcPr>
            <w:tcW w:w="805" w:type="dxa"/>
          </w:tcPr>
          <w:p w14:paraId="4AEAFC32" w14:textId="6B40FF43" w:rsidR="009F6FA6" w:rsidRDefault="009F6FA6" w:rsidP="009F6FA6">
            <w:pPr>
              <w:pStyle w:val="TableHead"/>
              <w:rPr>
                <w:lang w:val="en-US"/>
              </w:rPr>
            </w:pPr>
            <w:ins w:id="982" w:author="Andrew Mulya" w:date="2021-06-27T20:11:00Z">
              <w:r>
                <w:rPr>
                  <w:lang w:val="en-US"/>
                </w:rPr>
                <w:t>No.</w:t>
              </w:r>
            </w:ins>
          </w:p>
        </w:tc>
        <w:tc>
          <w:tcPr>
            <w:tcW w:w="3150" w:type="dxa"/>
          </w:tcPr>
          <w:p w14:paraId="33D9E31B" w14:textId="378D97F7" w:rsidR="009F6FA6" w:rsidRDefault="009F6FA6" w:rsidP="009F6FA6">
            <w:pPr>
              <w:pStyle w:val="TableHead"/>
              <w:rPr>
                <w:lang w:val="en-US"/>
              </w:rPr>
            </w:pPr>
            <w:ins w:id="983" w:author="Andrew Mulya" w:date="2021-06-27T20:12:00Z">
              <w:r>
                <w:rPr>
                  <w:lang w:val="en-US"/>
                </w:rPr>
                <w:t xml:space="preserve">Nama </w:t>
              </w:r>
              <w:proofErr w:type="spellStart"/>
              <w:r>
                <w:rPr>
                  <w:lang w:val="en-US"/>
                </w:rPr>
                <w:t>Fungsi</w:t>
              </w:r>
            </w:ins>
            <w:proofErr w:type="spellEnd"/>
          </w:p>
        </w:tc>
        <w:tc>
          <w:tcPr>
            <w:tcW w:w="5723" w:type="dxa"/>
          </w:tcPr>
          <w:p w14:paraId="48EA4D96" w14:textId="4E0BA47D" w:rsidR="009F6FA6" w:rsidRDefault="009F6FA6" w:rsidP="009F6FA6">
            <w:pPr>
              <w:pStyle w:val="TableHead"/>
              <w:rPr>
                <w:lang w:val="en-US"/>
              </w:rPr>
            </w:pPr>
            <w:proofErr w:type="spellStart"/>
            <w:ins w:id="984" w:author="Andrew Mulya" w:date="2021-06-27T20:12:00Z">
              <w:r>
                <w:rPr>
                  <w:lang w:val="en-US"/>
                </w:rPr>
                <w:t>Keterangan</w:t>
              </w:r>
            </w:ins>
            <w:proofErr w:type="spellEnd"/>
          </w:p>
        </w:tc>
      </w:tr>
      <w:tr w:rsidR="00C86A37" w14:paraId="40E71A7D" w14:textId="77777777" w:rsidTr="009F6FA6">
        <w:tc>
          <w:tcPr>
            <w:tcW w:w="805" w:type="dxa"/>
          </w:tcPr>
          <w:p w14:paraId="64CEB52F" w14:textId="30F5C0C1" w:rsidR="00C86A37" w:rsidRDefault="00C86A37" w:rsidP="00C86A37">
            <w:pPr>
              <w:ind w:firstLine="0"/>
              <w:jc w:val="center"/>
              <w:rPr>
                <w:lang w:val="en-US"/>
              </w:rPr>
            </w:pPr>
            <w:r>
              <w:rPr>
                <w:lang w:val="en-US"/>
              </w:rPr>
              <w:t>1</w:t>
            </w:r>
          </w:p>
        </w:tc>
        <w:tc>
          <w:tcPr>
            <w:tcW w:w="3150" w:type="dxa"/>
          </w:tcPr>
          <w:p w14:paraId="6909C216" w14:textId="4754587E" w:rsidR="00C86A37" w:rsidRDefault="00C86A37" w:rsidP="00C86A37">
            <w:pPr>
              <w:ind w:firstLine="0"/>
              <w:rPr>
                <w:lang w:val="en-US"/>
              </w:rPr>
            </w:pPr>
            <w:r>
              <w:rPr>
                <w:lang w:val="en-US"/>
              </w:rPr>
              <w:t>__</w:t>
            </w:r>
            <w:proofErr w:type="gramStart"/>
            <w:r>
              <w:rPr>
                <w:lang w:val="en-US"/>
              </w:rPr>
              <w:t>construct(</w:t>
            </w:r>
            <w:proofErr w:type="gramEnd"/>
            <w:r>
              <w:rPr>
                <w:lang w:val="en-US"/>
              </w:rPr>
              <w:t>)</w:t>
            </w:r>
          </w:p>
        </w:tc>
        <w:tc>
          <w:tcPr>
            <w:tcW w:w="5723" w:type="dxa"/>
          </w:tcPr>
          <w:p w14:paraId="3667A30E" w14:textId="255FF1B2" w:rsidR="00C86A37" w:rsidRDefault="00C86A37" w:rsidP="00C86A37">
            <w:pPr>
              <w:ind w:firstLine="0"/>
              <w:rPr>
                <w:lang w:val="en-US"/>
              </w:rPr>
            </w:pPr>
            <w:ins w:id="985" w:author="Andrew Mulya" w:date="2021-06-26T23:51:00Z">
              <w:r w:rsidRPr="00580E97">
                <w:t xml:space="preserve">Memuat model dan helper yang akan digunakan, yaitu </w:t>
              </w:r>
            </w:ins>
            <w:r>
              <w:rPr>
                <w:i/>
                <w:iCs/>
                <w:lang w:val="en-US"/>
              </w:rPr>
              <w:t>royalty</w:t>
            </w:r>
            <w:ins w:id="986" w:author="Andrew Mulya" w:date="2021-06-26T23:51:00Z">
              <w:r w:rsidRPr="00580E97">
                <w:t>_</w:t>
              </w:r>
              <w:r w:rsidRPr="00B42C47">
                <w:rPr>
                  <w:i/>
                  <w:iCs/>
                  <w:rPrChange w:id="987" w:author="Andrew Mulya" w:date="2021-06-26T23:51:00Z">
                    <w:rPr/>
                  </w:rPrChange>
                </w:rPr>
                <w:t>model</w:t>
              </w:r>
            </w:ins>
            <w:r>
              <w:rPr>
                <w:i/>
                <w:iCs/>
                <w:lang w:val="en-US"/>
              </w:rPr>
              <w:t xml:space="preserve">, </w:t>
            </w:r>
            <w:proofErr w:type="spellStart"/>
            <w:r>
              <w:rPr>
                <w:i/>
                <w:iCs/>
                <w:lang w:val="en-US"/>
              </w:rPr>
              <w:t>book_model</w:t>
            </w:r>
            <w:proofErr w:type="spellEnd"/>
            <w:r>
              <w:rPr>
                <w:i/>
                <w:iCs/>
                <w:lang w:val="en-US"/>
              </w:rPr>
              <w:t xml:space="preserve">, </w:t>
            </w:r>
            <w:r>
              <w:rPr>
                <w:lang w:val="en-US"/>
              </w:rPr>
              <w:t xml:space="preserve">dan </w:t>
            </w:r>
            <w:ins w:id="988" w:author="Andrew Mulya" w:date="2021-06-26T23:51:00Z">
              <w:r w:rsidRPr="00B42C47">
                <w:rPr>
                  <w:i/>
                  <w:iCs/>
                  <w:rPrChange w:id="989" w:author="Andrew Mulya" w:date="2021-06-26T23:51:00Z">
                    <w:rPr/>
                  </w:rPrChange>
                </w:rPr>
                <w:t>sales_helper</w:t>
              </w:r>
            </w:ins>
            <w:r>
              <w:rPr>
                <w:i/>
                <w:iCs/>
                <w:lang w:val="en-US"/>
              </w:rPr>
              <w:t>.</w:t>
            </w:r>
          </w:p>
        </w:tc>
      </w:tr>
      <w:tr w:rsidR="00C86A37" w14:paraId="35A1760B" w14:textId="77777777" w:rsidTr="009F6FA6">
        <w:tc>
          <w:tcPr>
            <w:tcW w:w="805" w:type="dxa"/>
          </w:tcPr>
          <w:p w14:paraId="7CF01568" w14:textId="5EF08739" w:rsidR="00C86A37" w:rsidRDefault="00C86A37" w:rsidP="00C86A37">
            <w:pPr>
              <w:ind w:firstLine="0"/>
              <w:jc w:val="center"/>
              <w:rPr>
                <w:lang w:val="en-US"/>
              </w:rPr>
            </w:pPr>
            <w:r>
              <w:rPr>
                <w:lang w:val="en-US"/>
              </w:rPr>
              <w:t>2</w:t>
            </w:r>
          </w:p>
        </w:tc>
        <w:tc>
          <w:tcPr>
            <w:tcW w:w="3150" w:type="dxa"/>
          </w:tcPr>
          <w:p w14:paraId="21723B7B" w14:textId="25114EF4" w:rsidR="00C86A37" w:rsidRDefault="00C86A37" w:rsidP="00C86A37">
            <w:pPr>
              <w:ind w:firstLine="0"/>
              <w:rPr>
                <w:lang w:val="en-US"/>
              </w:rPr>
            </w:pPr>
            <w:proofErr w:type="gramStart"/>
            <w:r>
              <w:rPr>
                <w:lang w:val="en-US"/>
              </w:rPr>
              <w:t>index(</w:t>
            </w:r>
            <w:proofErr w:type="gramEnd"/>
            <w:r>
              <w:rPr>
                <w:lang w:val="en-US"/>
              </w:rPr>
              <w:t>)</w:t>
            </w:r>
          </w:p>
        </w:tc>
        <w:tc>
          <w:tcPr>
            <w:tcW w:w="5723" w:type="dxa"/>
          </w:tcPr>
          <w:p w14:paraId="3660AB89" w14:textId="3E3D293F" w:rsidR="00C86A37" w:rsidRPr="00C86A37" w:rsidRDefault="00C86A37" w:rsidP="00C86A37">
            <w:pPr>
              <w:ind w:firstLine="0"/>
              <w:rPr>
                <w:lang w:val="en-US"/>
              </w:rPr>
            </w:pPr>
            <w:ins w:id="990" w:author="Andrew Mulya" w:date="2021-06-26T23:51:00Z">
              <w:r w:rsidRPr="00580E97">
                <w:t>Mengarahkan pengguna ke halaman utama</w:t>
              </w:r>
            </w:ins>
            <w:r>
              <w:rPr>
                <w:i/>
              </w:rPr>
              <w:t xml:space="preserve"> </w:t>
            </w:r>
            <w:proofErr w:type="spellStart"/>
            <w:r>
              <w:rPr>
                <w:iCs/>
                <w:lang w:val="en-US"/>
              </w:rPr>
              <w:t>royalti</w:t>
            </w:r>
            <w:proofErr w:type="spellEnd"/>
            <w:ins w:id="991" w:author="Andrew Mulya" w:date="2021-06-26T23:51:00Z">
              <w:r w:rsidRPr="00580E97">
                <w:t xml:space="preserve">, dan mengirimkan data </w:t>
              </w:r>
            </w:ins>
            <w:proofErr w:type="spellStart"/>
            <w:r>
              <w:rPr>
                <w:iCs/>
                <w:lang w:val="en-US"/>
              </w:rPr>
              <w:t>royalti</w:t>
            </w:r>
            <w:proofErr w:type="spellEnd"/>
            <w:r>
              <w:rPr>
                <w:iCs/>
                <w:lang w:val="en-US"/>
              </w:rPr>
              <w:t xml:space="preserve"> </w:t>
            </w:r>
            <w:ins w:id="992" w:author="Andrew Mulya" w:date="2021-06-26T23:51:00Z">
              <w:r w:rsidRPr="00580E97">
                <w:t xml:space="preserve">dari </w:t>
              </w:r>
            </w:ins>
            <w:r>
              <w:rPr>
                <w:i/>
                <w:iCs/>
                <w:lang w:val="en-US"/>
              </w:rPr>
              <w:t>Royalty</w:t>
            </w:r>
            <w:ins w:id="993" w:author="Andrew Mulya" w:date="2021-06-26T23:51:00Z">
              <w:r w:rsidRPr="00B42C47">
                <w:rPr>
                  <w:i/>
                  <w:iCs/>
                  <w:rPrChange w:id="994" w:author="Andrew Mulya" w:date="2021-06-26T23:52:00Z">
                    <w:rPr/>
                  </w:rPrChange>
                </w:rPr>
                <w:t>_model</w:t>
              </w:r>
              <w:r w:rsidRPr="00580E97">
                <w:t xml:space="preserve"> ke view.</w:t>
              </w:r>
            </w:ins>
            <w:r>
              <w:rPr>
                <w:lang w:val="en-US"/>
              </w:rPr>
              <w:t xml:space="preserve"> Data yang </w:t>
            </w:r>
            <w:proofErr w:type="spellStart"/>
            <w:r>
              <w:rPr>
                <w:lang w:val="en-US"/>
              </w:rPr>
              <w:t>dikirimkan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masih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dibayar</w:t>
            </w:r>
            <w:proofErr w:type="spellEnd"/>
            <w:r>
              <w:rPr>
                <w:lang w:val="en-US"/>
              </w:rPr>
              <w:t>.</w:t>
            </w:r>
          </w:p>
        </w:tc>
      </w:tr>
      <w:tr w:rsidR="00C86A37" w14:paraId="3ED6731B" w14:textId="77777777" w:rsidTr="009F6FA6">
        <w:tc>
          <w:tcPr>
            <w:tcW w:w="805" w:type="dxa"/>
          </w:tcPr>
          <w:p w14:paraId="0E3A6495" w14:textId="4C80911D" w:rsidR="00C86A37" w:rsidRDefault="00C86A37" w:rsidP="00C86A37">
            <w:pPr>
              <w:ind w:firstLine="0"/>
              <w:jc w:val="center"/>
              <w:rPr>
                <w:lang w:val="en-US"/>
              </w:rPr>
            </w:pPr>
            <w:r>
              <w:rPr>
                <w:lang w:val="en-US"/>
              </w:rPr>
              <w:t>3</w:t>
            </w:r>
          </w:p>
        </w:tc>
        <w:tc>
          <w:tcPr>
            <w:tcW w:w="3150" w:type="dxa"/>
          </w:tcPr>
          <w:p w14:paraId="713160C6" w14:textId="5F43E22E" w:rsidR="00C86A37" w:rsidRDefault="00C86A37" w:rsidP="00C86A37">
            <w:pPr>
              <w:ind w:firstLine="0"/>
              <w:rPr>
                <w:lang w:val="en-US"/>
              </w:rPr>
            </w:pPr>
            <w:proofErr w:type="gramStart"/>
            <w:r>
              <w:rPr>
                <w:lang w:val="en-US"/>
              </w:rPr>
              <w:t>history(</w:t>
            </w:r>
            <w:proofErr w:type="gramEnd"/>
            <w:r>
              <w:rPr>
                <w:lang w:val="en-US"/>
              </w:rPr>
              <w:t>)</w:t>
            </w:r>
          </w:p>
        </w:tc>
        <w:tc>
          <w:tcPr>
            <w:tcW w:w="5723" w:type="dxa"/>
          </w:tcPr>
          <w:p w14:paraId="0E5A720F" w14:textId="255CAA70" w:rsidR="00C86A37" w:rsidRDefault="00C86A37" w:rsidP="00C86A37">
            <w:pPr>
              <w:ind w:firstLine="0"/>
              <w:rPr>
                <w:lang w:val="en-US"/>
              </w:rPr>
            </w:pPr>
            <w:ins w:id="995" w:author="Andrew Mulya" w:date="2021-06-26T23:51:00Z">
              <w:r w:rsidRPr="00580E97">
                <w:t xml:space="preserve">Mengarahkan pengguna ke halaman </w:t>
              </w:r>
            </w:ins>
            <w:proofErr w:type="spellStart"/>
            <w:r>
              <w:rPr>
                <w:lang w:val="en-US"/>
              </w:rPr>
              <w:t>riwayat</w:t>
            </w:r>
            <w:proofErr w:type="spellEnd"/>
            <w:r>
              <w:rPr>
                <w:i/>
              </w:rPr>
              <w:t xml:space="preserve"> </w:t>
            </w:r>
            <w:proofErr w:type="spellStart"/>
            <w:r>
              <w:rPr>
                <w:iCs/>
                <w:lang w:val="en-US"/>
              </w:rPr>
              <w:t>royalti</w:t>
            </w:r>
            <w:proofErr w:type="spellEnd"/>
            <w:ins w:id="996" w:author="Andrew Mulya" w:date="2021-06-26T23:51:00Z">
              <w:r w:rsidRPr="00580E97">
                <w:t xml:space="preserve">, dan mengirimkan data </w:t>
              </w:r>
            </w:ins>
            <w:proofErr w:type="spellStart"/>
            <w:r>
              <w:rPr>
                <w:iCs/>
                <w:lang w:val="en-US"/>
              </w:rPr>
              <w:t>royalti</w:t>
            </w:r>
            <w:proofErr w:type="spellEnd"/>
            <w:r>
              <w:rPr>
                <w:iCs/>
                <w:lang w:val="en-US"/>
              </w:rPr>
              <w:t xml:space="preserve"> </w:t>
            </w:r>
            <w:ins w:id="997" w:author="Andrew Mulya" w:date="2021-06-26T23:51:00Z">
              <w:r w:rsidRPr="00580E97">
                <w:t xml:space="preserve">dari </w:t>
              </w:r>
            </w:ins>
            <w:r>
              <w:rPr>
                <w:i/>
                <w:iCs/>
                <w:lang w:val="en-US"/>
              </w:rPr>
              <w:t>Royalty</w:t>
            </w:r>
            <w:ins w:id="998" w:author="Andrew Mulya" w:date="2021-06-26T23:51:00Z">
              <w:r w:rsidRPr="00B42C47">
                <w:rPr>
                  <w:i/>
                  <w:iCs/>
                  <w:rPrChange w:id="999" w:author="Andrew Mulya" w:date="2021-06-26T23:52:00Z">
                    <w:rPr/>
                  </w:rPrChange>
                </w:rPr>
                <w:t>_model</w:t>
              </w:r>
              <w:r w:rsidRPr="00580E97">
                <w:t xml:space="preserve"> ke view.</w:t>
              </w:r>
            </w:ins>
            <w:r>
              <w:rPr>
                <w:lang w:val="en-US"/>
              </w:rPr>
              <w:t xml:space="preserve"> </w:t>
            </w:r>
            <w:r>
              <w:rPr>
                <w:lang w:val="en-US"/>
              </w:rPr>
              <w:lastRenderedPageBreak/>
              <w:t xml:space="preserve">Data yang </w:t>
            </w:r>
            <w:proofErr w:type="spellStart"/>
            <w:r>
              <w:rPr>
                <w:lang w:val="en-US"/>
              </w:rPr>
              <w:t>dikirimkan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diajukan</w:t>
            </w:r>
            <w:proofErr w:type="spellEnd"/>
            <w:r>
              <w:rPr>
                <w:lang w:val="en-US"/>
              </w:rPr>
              <w:t xml:space="preserve"> dan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dibayar</w:t>
            </w:r>
            <w:proofErr w:type="spellEnd"/>
            <w:r>
              <w:rPr>
                <w:lang w:val="en-US"/>
              </w:rPr>
              <w:t>.</w:t>
            </w:r>
          </w:p>
        </w:tc>
      </w:tr>
      <w:tr w:rsidR="00C86A37" w14:paraId="22D28C69" w14:textId="77777777" w:rsidTr="009F6FA6">
        <w:tc>
          <w:tcPr>
            <w:tcW w:w="805" w:type="dxa"/>
          </w:tcPr>
          <w:p w14:paraId="440A9B7D" w14:textId="7B4BE597" w:rsidR="00C86A37" w:rsidRDefault="00C86A37" w:rsidP="00C86A37">
            <w:pPr>
              <w:ind w:firstLine="0"/>
              <w:jc w:val="center"/>
              <w:rPr>
                <w:lang w:val="en-US"/>
              </w:rPr>
            </w:pPr>
            <w:r>
              <w:rPr>
                <w:lang w:val="en-US"/>
              </w:rPr>
              <w:lastRenderedPageBreak/>
              <w:t>4</w:t>
            </w:r>
          </w:p>
        </w:tc>
        <w:tc>
          <w:tcPr>
            <w:tcW w:w="3150" w:type="dxa"/>
          </w:tcPr>
          <w:p w14:paraId="65FBEB97" w14:textId="6B7C9ECB" w:rsidR="00C86A37" w:rsidRDefault="00C86A37" w:rsidP="00C86A37">
            <w:pPr>
              <w:ind w:firstLine="0"/>
              <w:rPr>
                <w:lang w:val="en-US"/>
              </w:rPr>
            </w:pPr>
            <w:proofErr w:type="gramStart"/>
            <w:r>
              <w:rPr>
                <w:lang w:val="en-US"/>
              </w:rPr>
              <w:t>view(</w:t>
            </w:r>
            <w:proofErr w:type="gramEnd"/>
            <w:r>
              <w:rPr>
                <w:lang w:val="en-US"/>
              </w:rPr>
              <w:t>)</w:t>
            </w:r>
          </w:p>
        </w:tc>
        <w:tc>
          <w:tcPr>
            <w:tcW w:w="5723" w:type="dxa"/>
          </w:tcPr>
          <w:p w14:paraId="0C89F040" w14:textId="688492D4" w:rsidR="00C86A37" w:rsidRDefault="00C86A37" w:rsidP="00C86A37">
            <w:pPr>
              <w:ind w:firstLine="0"/>
              <w:rPr>
                <w:lang w:val="en-US"/>
              </w:rPr>
            </w:pP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form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yang </w:t>
            </w:r>
            <w:proofErr w:type="spellStart"/>
            <w:r>
              <w:rPr>
                <w:lang w:val="en-US"/>
              </w:rPr>
              <w:t>ditampilkan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tersebut</w:t>
            </w:r>
            <w:proofErr w:type="spellEnd"/>
            <w:r>
              <w:rPr>
                <w:lang w:val="en-US"/>
              </w:rPr>
              <w:t>.</w:t>
            </w:r>
          </w:p>
        </w:tc>
      </w:tr>
      <w:tr w:rsidR="00C86A37" w14:paraId="7E11F8B5" w14:textId="77777777" w:rsidTr="009F6FA6">
        <w:tc>
          <w:tcPr>
            <w:tcW w:w="805" w:type="dxa"/>
          </w:tcPr>
          <w:p w14:paraId="026164BA" w14:textId="29B3CCD1" w:rsidR="00C86A37" w:rsidRDefault="00C86A37" w:rsidP="00C86A37">
            <w:pPr>
              <w:ind w:firstLine="0"/>
              <w:jc w:val="center"/>
              <w:rPr>
                <w:lang w:val="en-US"/>
              </w:rPr>
            </w:pPr>
            <w:r>
              <w:rPr>
                <w:lang w:val="en-US"/>
              </w:rPr>
              <w:t>5</w:t>
            </w:r>
          </w:p>
        </w:tc>
        <w:tc>
          <w:tcPr>
            <w:tcW w:w="3150" w:type="dxa"/>
          </w:tcPr>
          <w:p w14:paraId="6D61D91B" w14:textId="2FA573A6" w:rsidR="00C86A37" w:rsidRDefault="00C86A37" w:rsidP="00C86A37">
            <w:pPr>
              <w:ind w:firstLine="0"/>
              <w:rPr>
                <w:lang w:val="en-US"/>
              </w:rPr>
            </w:pPr>
            <w:proofErr w:type="spellStart"/>
            <w:r>
              <w:rPr>
                <w:lang w:val="en-US"/>
              </w:rPr>
              <w:t>view_</w:t>
            </w:r>
            <w:proofErr w:type="gramStart"/>
            <w:r>
              <w:rPr>
                <w:lang w:val="en-US"/>
              </w:rPr>
              <w:t>detail</w:t>
            </w:r>
            <w:proofErr w:type="spellEnd"/>
            <w:r>
              <w:rPr>
                <w:lang w:val="en-US"/>
              </w:rPr>
              <w:t>(</w:t>
            </w:r>
            <w:proofErr w:type="gramEnd"/>
            <w:r>
              <w:rPr>
                <w:lang w:val="en-US"/>
              </w:rPr>
              <w:t>)</w:t>
            </w:r>
          </w:p>
        </w:tc>
        <w:tc>
          <w:tcPr>
            <w:tcW w:w="5723" w:type="dxa"/>
          </w:tcPr>
          <w:p w14:paraId="5DD2E116" w14:textId="0F623D1A" w:rsidR="00C86A37" w:rsidRDefault="00C86A37" w:rsidP="00C86A37">
            <w:pPr>
              <w:ind w:firstLine="0"/>
              <w:rPr>
                <w:lang w:val="en-US"/>
              </w:rPr>
            </w:pP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sebuah</w:t>
            </w:r>
            <w:proofErr w:type="spellEnd"/>
            <w:r>
              <w:rPr>
                <w:lang w:val="en-US"/>
              </w:rPr>
              <w:t xml:space="preserve"> </w:t>
            </w:r>
            <w:proofErr w:type="spellStart"/>
            <w:r>
              <w:rPr>
                <w:lang w:val="en-US"/>
              </w:rPr>
              <w:t>royalti</w:t>
            </w:r>
            <w:proofErr w:type="spellEnd"/>
            <w:r>
              <w:rPr>
                <w:lang w:val="en-US"/>
              </w:rPr>
              <w:t xml:space="preserve"> dan data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tersebut</w:t>
            </w:r>
            <w:proofErr w:type="spellEnd"/>
            <w:r>
              <w:rPr>
                <w:lang w:val="en-US"/>
              </w:rPr>
              <w:t>.</w:t>
            </w:r>
          </w:p>
        </w:tc>
      </w:tr>
      <w:tr w:rsidR="00C86A37" w14:paraId="6854AD1E" w14:textId="77777777" w:rsidTr="009F6FA6">
        <w:tc>
          <w:tcPr>
            <w:tcW w:w="805" w:type="dxa"/>
          </w:tcPr>
          <w:p w14:paraId="127F314A" w14:textId="71C5243F" w:rsidR="00C86A37" w:rsidRDefault="00C86A37" w:rsidP="00C86A37">
            <w:pPr>
              <w:ind w:firstLine="0"/>
              <w:jc w:val="center"/>
              <w:rPr>
                <w:lang w:val="en-US"/>
              </w:rPr>
            </w:pPr>
            <w:r>
              <w:rPr>
                <w:lang w:val="en-US"/>
              </w:rPr>
              <w:t>6</w:t>
            </w:r>
          </w:p>
        </w:tc>
        <w:tc>
          <w:tcPr>
            <w:tcW w:w="3150" w:type="dxa"/>
          </w:tcPr>
          <w:p w14:paraId="3492AF56" w14:textId="6B6DEE6A" w:rsidR="00C86A37" w:rsidRDefault="00C86A37" w:rsidP="00C86A37">
            <w:pPr>
              <w:ind w:firstLine="0"/>
              <w:rPr>
                <w:lang w:val="en-US"/>
              </w:rPr>
            </w:pPr>
            <w:proofErr w:type="spellStart"/>
            <w:r>
              <w:rPr>
                <w:lang w:val="en-US"/>
              </w:rPr>
              <w:t>generate_</w:t>
            </w:r>
            <w:proofErr w:type="gramStart"/>
            <w:r>
              <w:rPr>
                <w:lang w:val="en-US"/>
              </w:rPr>
              <w:t>pdf</w:t>
            </w:r>
            <w:proofErr w:type="spellEnd"/>
            <w:r>
              <w:rPr>
                <w:lang w:val="en-US"/>
              </w:rPr>
              <w:t>(</w:t>
            </w:r>
            <w:proofErr w:type="gramEnd"/>
            <w:r>
              <w:rPr>
                <w:lang w:val="en-US"/>
              </w:rPr>
              <w:t>)</w:t>
            </w:r>
          </w:p>
        </w:tc>
        <w:tc>
          <w:tcPr>
            <w:tcW w:w="5723" w:type="dxa"/>
          </w:tcPr>
          <w:p w14:paraId="7A5D4CB5" w14:textId="68198873" w:rsidR="00C86A37" w:rsidRDefault="00C86A37" w:rsidP="00C86A37">
            <w:pPr>
              <w:ind w:firstLine="0"/>
              <w:rPr>
                <w:lang w:val="en-US"/>
              </w:rPr>
            </w:pPr>
            <w:proofErr w:type="spellStart"/>
            <w:r>
              <w:rPr>
                <w:lang w:val="en-US"/>
              </w:rPr>
              <w:t>Membuat</w:t>
            </w:r>
            <w:proofErr w:type="spellEnd"/>
            <w:r>
              <w:rPr>
                <w:lang w:val="en-US"/>
              </w:rPr>
              <w:t xml:space="preserve"> file PDF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royalti</w:t>
            </w:r>
            <w:proofErr w:type="spellEnd"/>
            <w:r>
              <w:rPr>
                <w:lang w:val="en-US"/>
              </w:rPr>
              <w:t>.</w:t>
            </w:r>
          </w:p>
        </w:tc>
      </w:tr>
      <w:tr w:rsidR="00C86A37" w14:paraId="392711DC" w14:textId="77777777" w:rsidTr="009F6FA6">
        <w:tc>
          <w:tcPr>
            <w:tcW w:w="805" w:type="dxa"/>
          </w:tcPr>
          <w:p w14:paraId="1382515C" w14:textId="330C792D" w:rsidR="00C86A37" w:rsidRDefault="00C86A37" w:rsidP="00C86A37">
            <w:pPr>
              <w:ind w:firstLine="0"/>
              <w:jc w:val="center"/>
              <w:rPr>
                <w:lang w:val="en-US"/>
              </w:rPr>
            </w:pPr>
            <w:r>
              <w:rPr>
                <w:lang w:val="en-US"/>
              </w:rPr>
              <w:t>7</w:t>
            </w:r>
          </w:p>
        </w:tc>
        <w:tc>
          <w:tcPr>
            <w:tcW w:w="3150" w:type="dxa"/>
          </w:tcPr>
          <w:p w14:paraId="0977FAC3" w14:textId="5163596F" w:rsidR="00C86A37" w:rsidRDefault="00C86A37" w:rsidP="00C86A37">
            <w:pPr>
              <w:ind w:firstLine="0"/>
              <w:rPr>
                <w:lang w:val="en-US"/>
              </w:rPr>
            </w:pPr>
            <w:proofErr w:type="gramStart"/>
            <w:r>
              <w:rPr>
                <w:lang w:val="en-US"/>
              </w:rPr>
              <w:t>pay(</w:t>
            </w:r>
            <w:proofErr w:type="gramEnd"/>
            <w:r>
              <w:rPr>
                <w:lang w:val="en-US"/>
              </w:rPr>
              <w:t>)</w:t>
            </w:r>
          </w:p>
        </w:tc>
        <w:tc>
          <w:tcPr>
            <w:tcW w:w="5723" w:type="dxa"/>
          </w:tcPr>
          <w:p w14:paraId="5ADBB120" w14:textId="646F3976" w:rsidR="00C86A37" w:rsidRDefault="00C86A37" w:rsidP="00C86A37">
            <w:pPr>
              <w:ind w:firstLine="0"/>
              <w:rPr>
                <w:lang w:val="en-US"/>
              </w:rPr>
            </w:pPr>
            <w:proofErr w:type="spellStart"/>
            <w:r>
              <w:rPr>
                <w:lang w:val="en-US"/>
              </w:rPr>
              <w:t>Memperbarui</w:t>
            </w:r>
            <w:proofErr w:type="spellEnd"/>
            <w:r>
              <w:rPr>
                <w:lang w:val="en-US"/>
              </w:rPr>
              <w:t xml:space="preserve"> status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atau</w:t>
            </w:r>
            <w:proofErr w:type="spellEnd"/>
            <w:r>
              <w:rPr>
                <w:lang w:val="en-US"/>
              </w:rPr>
              <w:t xml:space="preserve"> status </w:t>
            </w:r>
            <w:proofErr w:type="spellStart"/>
            <w:r>
              <w:rPr>
                <w:lang w:val="en-US"/>
              </w:rPr>
              <w:t>royalti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membuat</w:t>
            </w:r>
            <w:proofErr w:type="spellEnd"/>
            <w:r>
              <w:rPr>
                <w:lang w:val="en-US"/>
              </w:rPr>
              <w:t xml:space="preserve"> </w:t>
            </w:r>
            <w:r>
              <w:rPr>
                <w:i/>
                <w:iCs/>
                <w:lang w:val="en-US"/>
              </w:rPr>
              <w:t xml:space="preserve">record </w:t>
            </w:r>
            <w:proofErr w:type="spellStart"/>
            <w:r>
              <w:rPr>
                <w:lang w:val="en-US"/>
              </w:rPr>
              <w:t>royalti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memperbarui</w:t>
            </w:r>
            <w:proofErr w:type="spellEnd"/>
            <w:r>
              <w:rPr>
                <w:lang w:val="en-US"/>
              </w:rPr>
              <w:t xml:space="preserve"> status </w:t>
            </w:r>
            <w:proofErr w:type="spellStart"/>
            <w:r>
              <w:rPr>
                <w:lang w:val="en-US"/>
              </w:rPr>
              <w:t>royalti</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dibayar</w:t>
            </w:r>
            <w:proofErr w:type="spellEnd"/>
            <w:r>
              <w:rPr>
                <w:lang w:val="en-US"/>
              </w:rPr>
              <w:t xml:space="preserve">. </w:t>
            </w:r>
          </w:p>
        </w:tc>
      </w:tr>
      <w:tr w:rsidR="00C86A37" w14:paraId="4BA145DE" w14:textId="77777777" w:rsidTr="009F6FA6">
        <w:tc>
          <w:tcPr>
            <w:tcW w:w="805" w:type="dxa"/>
          </w:tcPr>
          <w:p w14:paraId="118227F8" w14:textId="0502297F" w:rsidR="00C86A37" w:rsidRDefault="00C86A37" w:rsidP="00C86A37">
            <w:pPr>
              <w:ind w:firstLine="0"/>
              <w:jc w:val="center"/>
              <w:rPr>
                <w:lang w:val="en-US"/>
              </w:rPr>
            </w:pPr>
            <w:r>
              <w:rPr>
                <w:lang w:val="en-US"/>
              </w:rPr>
              <w:t>8</w:t>
            </w:r>
          </w:p>
        </w:tc>
        <w:tc>
          <w:tcPr>
            <w:tcW w:w="3150" w:type="dxa"/>
          </w:tcPr>
          <w:p w14:paraId="494409B1" w14:textId="7C9941E8" w:rsidR="00C86A37" w:rsidRDefault="00C86A37" w:rsidP="00C86A37">
            <w:pPr>
              <w:ind w:firstLine="0"/>
              <w:rPr>
                <w:lang w:val="en-US"/>
              </w:rPr>
            </w:pPr>
            <w:proofErr w:type="spellStart"/>
            <w:r>
              <w:rPr>
                <w:lang w:val="en-US"/>
              </w:rPr>
              <w:t>filter_</w:t>
            </w:r>
            <w:proofErr w:type="gramStart"/>
            <w:r>
              <w:rPr>
                <w:lang w:val="en-US"/>
              </w:rPr>
              <w:t>author</w:t>
            </w:r>
            <w:proofErr w:type="spellEnd"/>
            <w:r>
              <w:rPr>
                <w:lang w:val="en-US"/>
              </w:rPr>
              <w:t>(</w:t>
            </w:r>
            <w:proofErr w:type="gramEnd"/>
            <w:r>
              <w:rPr>
                <w:lang w:val="en-US"/>
              </w:rPr>
              <w:t>)</w:t>
            </w:r>
          </w:p>
        </w:tc>
        <w:tc>
          <w:tcPr>
            <w:tcW w:w="5723" w:type="dxa"/>
          </w:tcPr>
          <w:p w14:paraId="5234B8C5" w14:textId="41B63CC6" w:rsidR="00C86A37" w:rsidRDefault="00C86A37" w:rsidP="00C86A37">
            <w:pPr>
              <w:ind w:firstLine="0"/>
              <w:rPr>
                <w:lang w:val="en-US"/>
              </w:rPr>
            </w:pP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sidR="00D35633">
              <w:rPr>
                <w:lang w:val="en-US"/>
              </w:rPr>
              <w:t>menghapus</w:t>
            </w:r>
            <w:proofErr w:type="spellEnd"/>
            <w:r w:rsidR="00D35633">
              <w:rPr>
                <w:lang w:val="en-US"/>
              </w:rPr>
              <w:t xml:space="preserve"> data </w:t>
            </w:r>
            <w:proofErr w:type="spellStart"/>
            <w:r w:rsidR="00D35633">
              <w:rPr>
                <w:lang w:val="en-US"/>
              </w:rPr>
              <w:t>penulis</w:t>
            </w:r>
            <w:proofErr w:type="spellEnd"/>
            <w:r w:rsidR="00D35633">
              <w:rPr>
                <w:lang w:val="en-US"/>
              </w:rPr>
              <w:t xml:space="preserve"> yang </w:t>
            </w:r>
            <w:proofErr w:type="spellStart"/>
            <w:r w:rsidR="00D35633">
              <w:rPr>
                <w:lang w:val="en-US"/>
              </w:rPr>
              <w:t>tidak</w:t>
            </w:r>
            <w:proofErr w:type="spellEnd"/>
            <w:r w:rsidR="00D35633">
              <w:rPr>
                <w:lang w:val="en-US"/>
              </w:rPr>
              <w:t xml:space="preserve"> </w:t>
            </w:r>
            <w:proofErr w:type="spellStart"/>
            <w:r w:rsidR="00D35633">
              <w:rPr>
                <w:lang w:val="en-US"/>
              </w:rPr>
              <w:t>memiliki</w:t>
            </w:r>
            <w:proofErr w:type="spellEnd"/>
            <w:r w:rsidR="00D35633">
              <w:rPr>
                <w:lang w:val="en-US"/>
              </w:rPr>
              <w:t xml:space="preserve"> </w:t>
            </w:r>
            <w:proofErr w:type="spellStart"/>
            <w:r w:rsidR="00D35633">
              <w:rPr>
                <w:lang w:val="en-US"/>
              </w:rPr>
              <w:t>tagihan</w:t>
            </w:r>
            <w:proofErr w:type="spellEnd"/>
            <w:r w:rsidR="00D35633">
              <w:rPr>
                <w:lang w:val="en-US"/>
              </w:rPr>
              <w:t xml:space="preserve"> </w:t>
            </w:r>
            <w:proofErr w:type="spellStart"/>
            <w:r w:rsidR="00D35633">
              <w:rPr>
                <w:lang w:val="en-US"/>
              </w:rPr>
              <w:t>royalti</w:t>
            </w:r>
            <w:proofErr w:type="spellEnd"/>
            <w:r w:rsidR="00D35633">
              <w:rPr>
                <w:lang w:val="en-US"/>
              </w:rPr>
              <w:t xml:space="preserve"> pada </w:t>
            </w:r>
            <w:proofErr w:type="spellStart"/>
            <w:r w:rsidR="00D35633">
              <w:rPr>
                <w:lang w:val="en-US"/>
              </w:rPr>
              <w:t>periode</w:t>
            </w:r>
            <w:proofErr w:type="spellEnd"/>
            <w:r w:rsidR="00D35633">
              <w:rPr>
                <w:lang w:val="en-US"/>
              </w:rPr>
              <w:t xml:space="preserve"> </w:t>
            </w:r>
            <w:proofErr w:type="spellStart"/>
            <w:r w:rsidR="00D35633">
              <w:rPr>
                <w:lang w:val="en-US"/>
              </w:rPr>
              <w:t>tersebut</w:t>
            </w:r>
            <w:proofErr w:type="spellEnd"/>
            <w:r w:rsidR="00D35633">
              <w:rPr>
                <w:lang w:val="en-US"/>
              </w:rPr>
              <w:t xml:space="preserve"> </w:t>
            </w:r>
            <w:proofErr w:type="spellStart"/>
            <w:r w:rsidR="00D35633">
              <w:rPr>
                <w:lang w:val="en-US"/>
              </w:rPr>
              <w:t>dari</w:t>
            </w:r>
            <w:proofErr w:type="spellEnd"/>
            <w:r w:rsidR="00D35633">
              <w:rPr>
                <w:lang w:val="en-US"/>
              </w:rPr>
              <w:t xml:space="preserve"> array di </w:t>
            </w:r>
            <w:proofErr w:type="gramStart"/>
            <w:r w:rsidR="00D35633">
              <w:rPr>
                <w:lang w:val="en-US"/>
              </w:rPr>
              <w:t>index(</w:t>
            </w:r>
            <w:proofErr w:type="gramEnd"/>
            <w:r w:rsidR="00D35633">
              <w:rPr>
                <w:lang w:val="en-US"/>
              </w:rPr>
              <w:t>).</w:t>
            </w:r>
          </w:p>
        </w:tc>
      </w:tr>
    </w:tbl>
    <w:p w14:paraId="2F335D50" w14:textId="3ED564D9" w:rsidR="009F6FA6" w:rsidRDefault="009F6FA6" w:rsidP="009F6FA6">
      <w:pPr>
        <w:rPr>
          <w:lang w:val="en-US"/>
        </w:rPr>
      </w:pPr>
    </w:p>
    <w:tbl>
      <w:tblPr>
        <w:tblStyle w:val="TableGrid"/>
        <w:tblW w:w="0" w:type="auto"/>
        <w:tblLook w:val="04A0" w:firstRow="1" w:lastRow="0" w:firstColumn="1" w:lastColumn="0" w:noHBand="0" w:noVBand="1"/>
      </w:tblPr>
      <w:tblGrid>
        <w:gridCol w:w="798"/>
        <w:gridCol w:w="3283"/>
        <w:gridCol w:w="5597"/>
      </w:tblGrid>
      <w:tr w:rsidR="009F6FA6" w14:paraId="5F774446" w14:textId="77777777" w:rsidTr="00D35633">
        <w:tc>
          <w:tcPr>
            <w:tcW w:w="798" w:type="dxa"/>
          </w:tcPr>
          <w:p w14:paraId="16B9F712" w14:textId="73EF013D" w:rsidR="009F6FA6" w:rsidRDefault="009F6FA6" w:rsidP="009F6FA6">
            <w:pPr>
              <w:pStyle w:val="TableHead"/>
              <w:rPr>
                <w:lang w:val="en-US"/>
              </w:rPr>
            </w:pPr>
            <w:ins w:id="1000" w:author="Andrew Mulya" w:date="2021-06-27T20:11:00Z">
              <w:r>
                <w:rPr>
                  <w:lang w:val="en-US"/>
                </w:rPr>
                <w:t>No.</w:t>
              </w:r>
            </w:ins>
          </w:p>
        </w:tc>
        <w:tc>
          <w:tcPr>
            <w:tcW w:w="3283" w:type="dxa"/>
          </w:tcPr>
          <w:p w14:paraId="77483B9C" w14:textId="330F851C" w:rsidR="009F6FA6" w:rsidRDefault="009F6FA6" w:rsidP="009F6FA6">
            <w:pPr>
              <w:pStyle w:val="TableHead"/>
              <w:rPr>
                <w:lang w:val="en-US"/>
              </w:rPr>
            </w:pPr>
            <w:ins w:id="1001" w:author="Andrew Mulya" w:date="2021-06-27T20:12:00Z">
              <w:r>
                <w:rPr>
                  <w:lang w:val="en-US"/>
                </w:rPr>
                <w:t xml:space="preserve">Nama </w:t>
              </w:r>
              <w:proofErr w:type="spellStart"/>
              <w:r>
                <w:rPr>
                  <w:lang w:val="en-US"/>
                </w:rPr>
                <w:t>Fungsi</w:t>
              </w:r>
            </w:ins>
            <w:proofErr w:type="spellEnd"/>
          </w:p>
        </w:tc>
        <w:tc>
          <w:tcPr>
            <w:tcW w:w="5597" w:type="dxa"/>
          </w:tcPr>
          <w:p w14:paraId="2923DA37" w14:textId="75725810" w:rsidR="009F6FA6" w:rsidRDefault="009F6FA6" w:rsidP="009F6FA6">
            <w:pPr>
              <w:pStyle w:val="TableHead"/>
              <w:rPr>
                <w:lang w:val="en-US"/>
              </w:rPr>
            </w:pPr>
            <w:proofErr w:type="spellStart"/>
            <w:ins w:id="1002" w:author="Andrew Mulya" w:date="2021-06-27T20:12:00Z">
              <w:r>
                <w:rPr>
                  <w:lang w:val="en-US"/>
                </w:rPr>
                <w:t>Keterangan</w:t>
              </w:r>
            </w:ins>
            <w:proofErr w:type="spellEnd"/>
          </w:p>
        </w:tc>
      </w:tr>
      <w:tr w:rsidR="009F6FA6" w14:paraId="782FAFB4" w14:textId="77777777" w:rsidTr="00D35633">
        <w:tc>
          <w:tcPr>
            <w:tcW w:w="798" w:type="dxa"/>
          </w:tcPr>
          <w:p w14:paraId="7D831887" w14:textId="1E826E13" w:rsidR="009F6FA6" w:rsidRDefault="009F6FA6" w:rsidP="009F6FA6">
            <w:pPr>
              <w:ind w:firstLine="0"/>
              <w:jc w:val="center"/>
              <w:rPr>
                <w:lang w:val="en-US"/>
              </w:rPr>
            </w:pPr>
            <w:r>
              <w:rPr>
                <w:lang w:val="en-US"/>
              </w:rPr>
              <w:t>1</w:t>
            </w:r>
          </w:p>
        </w:tc>
        <w:tc>
          <w:tcPr>
            <w:tcW w:w="3283" w:type="dxa"/>
          </w:tcPr>
          <w:p w14:paraId="2950F0D9" w14:textId="27B4EBD2" w:rsidR="009F6FA6" w:rsidRDefault="009F6FA6" w:rsidP="009F6FA6">
            <w:pPr>
              <w:ind w:firstLine="0"/>
              <w:rPr>
                <w:lang w:val="en-US"/>
              </w:rPr>
            </w:pPr>
            <w:proofErr w:type="spellStart"/>
            <w:r>
              <w:rPr>
                <w:lang w:val="en-US"/>
              </w:rPr>
              <w:t>validate_</w:t>
            </w:r>
            <w:proofErr w:type="gramStart"/>
            <w:r>
              <w:rPr>
                <w:lang w:val="en-US"/>
              </w:rPr>
              <w:t>royalty</w:t>
            </w:r>
            <w:proofErr w:type="spellEnd"/>
            <w:r>
              <w:rPr>
                <w:lang w:val="en-US"/>
              </w:rPr>
              <w:t>(</w:t>
            </w:r>
            <w:proofErr w:type="gramEnd"/>
            <w:r>
              <w:rPr>
                <w:lang w:val="en-US"/>
              </w:rPr>
              <w:t>)</w:t>
            </w:r>
          </w:p>
        </w:tc>
        <w:tc>
          <w:tcPr>
            <w:tcW w:w="5597" w:type="dxa"/>
          </w:tcPr>
          <w:p w14:paraId="21348DC6" w14:textId="5E3C7E37" w:rsidR="009F6FA6" w:rsidRDefault="00D35633" w:rsidP="009F6FA6">
            <w:pPr>
              <w:ind w:firstLine="0"/>
              <w:rPr>
                <w:lang w:val="en-US"/>
              </w:rPr>
            </w:pPr>
            <w:proofErr w:type="spellStart"/>
            <w:r>
              <w:rPr>
                <w:lang w:val="en-US"/>
              </w:rPr>
              <w:t>Memvalidasi</w:t>
            </w:r>
            <w:proofErr w:type="spellEnd"/>
            <w:r>
              <w:rPr>
                <w:lang w:val="en-US"/>
              </w:rPr>
              <w:t xml:space="preserve"> input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mengajukan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kalinya</w:t>
            </w:r>
            <w:proofErr w:type="spellEnd"/>
            <w:r>
              <w:rPr>
                <w:lang w:val="en-US"/>
              </w:rPr>
              <w:t>.</w:t>
            </w:r>
          </w:p>
        </w:tc>
      </w:tr>
      <w:tr w:rsidR="009F6FA6" w14:paraId="622DA140" w14:textId="77777777" w:rsidTr="00D35633">
        <w:tc>
          <w:tcPr>
            <w:tcW w:w="798" w:type="dxa"/>
          </w:tcPr>
          <w:p w14:paraId="5874973B" w14:textId="0CC58E12" w:rsidR="009F6FA6" w:rsidRDefault="009F6FA6" w:rsidP="009F6FA6">
            <w:pPr>
              <w:ind w:firstLine="0"/>
              <w:jc w:val="center"/>
              <w:rPr>
                <w:lang w:val="en-US"/>
              </w:rPr>
            </w:pPr>
            <w:r>
              <w:rPr>
                <w:lang w:val="en-US"/>
              </w:rPr>
              <w:t>2</w:t>
            </w:r>
          </w:p>
        </w:tc>
        <w:tc>
          <w:tcPr>
            <w:tcW w:w="3283" w:type="dxa"/>
          </w:tcPr>
          <w:p w14:paraId="0BDAA29B" w14:textId="1C59F06C" w:rsidR="009F6FA6" w:rsidRDefault="009F6FA6" w:rsidP="009F6FA6">
            <w:pPr>
              <w:ind w:firstLine="0"/>
              <w:rPr>
                <w:lang w:val="en-US"/>
              </w:rPr>
            </w:pPr>
            <w:proofErr w:type="spellStart"/>
            <w:r>
              <w:rPr>
                <w:lang w:val="en-US"/>
              </w:rPr>
              <w:t>get_dropdown_author_</w:t>
            </w:r>
            <w:proofErr w:type="gramStart"/>
            <w:r>
              <w:rPr>
                <w:lang w:val="en-US"/>
              </w:rPr>
              <w:t>history</w:t>
            </w:r>
            <w:proofErr w:type="spellEnd"/>
            <w:r>
              <w:rPr>
                <w:lang w:val="en-US"/>
              </w:rPr>
              <w:t>(</w:t>
            </w:r>
            <w:proofErr w:type="gramEnd"/>
            <w:r>
              <w:rPr>
                <w:lang w:val="en-US"/>
              </w:rPr>
              <w:t>)</w:t>
            </w:r>
          </w:p>
        </w:tc>
        <w:tc>
          <w:tcPr>
            <w:tcW w:w="5597" w:type="dxa"/>
          </w:tcPr>
          <w:p w14:paraId="5D9CC490" w14:textId="087CD0A7"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sebagai</w:t>
            </w:r>
            <w:proofErr w:type="spellEnd"/>
            <w:r>
              <w:rPr>
                <w:lang w:val="en-US"/>
              </w:rPr>
              <w:t xml:space="preserve"> list pada dropdown pada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royalti</w:t>
            </w:r>
            <w:proofErr w:type="spellEnd"/>
            <w:r>
              <w:rPr>
                <w:lang w:val="en-US"/>
              </w:rPr>
              <w:t>.</w:t>
            </w:r>
          </w:p>
        </w:tc>
      </w:tr>
      <w:tr w:rsidR="009F6FA6" w14:paraId="2AA24E41" w14:textId="77777777" w:rsidTr="00D35633">
        <w:tc>
          <w:tcPr>
            <w:tcW w:w="798" w:type="dxa"/>
          </w:tcPr>
          <w:p w14:paraId="3A937DE8" w14:textId="2FACD1BE" w:rsidR="009F6FA6" w:rsidRDefault="00D35633" w:rsidP="009F6FA6">
            <w:pPr>
              <w:ind w:firstLine="0"/>
              <w:jc w:val="center"/>
              <w:rPr>
                <w:lang w:val="en-US"/>
              </w:rPr>
            </w:pPr>
            <w:r>
              <w:rPr>
                <w:lang w:val="en-US"/>
              </w:rPr>
              <w:t>3</w:t>
            </w:r>
          </w:p>
        </w:tc>
        <w:tc>
          <w:tcPr>
            <w:tcW w:w="3283" w:type="dxa"/>
          </w:tcPr>
          <w:p w14:paraId="4751F5F6" w14:textId="3CD7B4CE" w:rsidR="009F6FA6" w:rsidRDefault="009F6FA6" w:rsidP="009F6FA6">
            <w:pPr>
              <w:ind w:firstLine="0"/>
              <w:rPr>
                <w:lang w:val="en-US"/>
              </w:rPr>
            </w:pPr>
            <w:proofErr w:type="spellStart"/>
            <w:r>
              <w:rPr>
                <w:lang w:val="en-US"/>
              </w:rPr>
              <w:t>fetch_royalty_</w:t>
            </w:r>
            <w:proofErr w:type="gramStart"/>
            <w:r>
              <w:rPr>
                <w:lang w:val="en-US"/>
              </w:rPr>
              <w:t>history</w:t>
            </w:r>
            <w:proofErr w:type="spellEnd"/>
            <w:r>
              <w:rPr>
                <w:lang w:val="en-US"/>
              </w:rPr>
              <w:t>(</w:t>
            </w:r>
            <w:proofErr w:type="gramEnd"/>
            <w:r>
              <w:rPr>
                <w:lang w:val="en-US"/>
              </w:rPr>
              <w:t>)</w:t>
            </w:r>
          </w:p>
        </w:tc>
        <w:tc>
          <w:tcPr>
            <w:tcW w:w="5597" w:type="dxa"/>
          </w:tcPr>
          <w:p w14:paraId="2E55BF8D" w14:textId="1CF21C54"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w:t>
            </w:r>
          </w:p>
        </w:tc>
      </w:tr>
      <w:tr w:rsidR="009F6FA6" w14:paraId="162A06E8" w14:textId="77777777" w:rsidTr="00D35633">
        <w:tc>
          <w:tcPr>
            <w:tcW w:w="798" w:type="dxa"/>
          </w:tcPr>
          <w:p w14:paraId="2FA0D8C6" w14:textId="0D010DFD" w:rsidR="009F6FA6" w:rsidRDefault="00D35633" w:rsidP="009F6FA6">
            <w:pPr>
              <w:ind w:firstLine="0"/>
              <w:jc w:val="center"/>
              <w:rPr>
                <w:lang w:val="en-US"/>
              </w:rPr>
            </w:pPr>
            <w:r>
              <w:rPr>
                <w:lang w:val="en-US"/>
              </w:rPr>
              <w:t>4</w:t>
            </w:r>
          </w:p>
        </w:tc>
        <w:tc>
          <w:tcPr>
            <w:tcW w:w="3283" w:type="dxa"/>
          </w:tcPr>
          <w:p w14:paraId="48A8F082" w14:textId="47EF5226" w:rsidR="009F6FA6" w:rsidRDefault="009F6FA6" w:rsidP="009F6FA6">
            <w:pPr>
              <w:ind w:firstLine="0"/>
              <w:rPr>
                <w:lang w:val="en-US"/>
              </w:rPr>
            </w:pPr>
            <w:proofErr w:type="spellStart"/>
            <w:r>
              <w:rPr>
                <w:lang w:val="en-US"/>
              </w:rPr>
              <w:t>fetch_latest_</w:t>
            </w:r>
            <w:proofErr w:type="gramStart"/>
            <w:r>
              <w:rPr>
                <w:lang w:val="en-US"/>
              </w:rPr>
              <w:t>royalty</w:t>
            </w:r>
            <w:proofErr w:type="spellEnd"/>
            <w:r>
              <w:rPr>
                <w:lang w:val="en-US"/>
              </w:rPr>
              <w:t>(</w:t>
            </w:r>
            <w:proofErr w:type="gramEnd"/>
            <w:r>
              <w:rPr>
                <w:lang w:val="en-US"/>
              </w:rPr>
              <w:t>)</w:t>
            </w:r>
          </w:p>
        </w:tc>
        <w:tc>
          <w:tcPr>
            <w:tcW w:w="5597" w:type="dxa"/>
          </w:tcPr>
          <w:p w14:paraId="141F7722" w14:textId="24597CA9"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terakhir</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w:t>
            </w:r>
          </w:p>
        </w:tc>
      </w:tr>
      <w:tr w:rsidR="009F6FA6" w14:paraId="4C840538" w14:textId="77777777" w:rsidTr="00D35633">
        <w:tc>
          <w:tcPr>
            <w:tcW w:w="798" w:type="dxa"/>
          </w:tcPr>
          <w:p w14:paraId="6557A48E" w14:textId="31BFA88A" w:rsidR="009F6FA6" w:rsidRDefault="00D35633" w:rsidP="009F6FA6">
            <w:pPr>
              <w:ind w:firstLine="0"/>
              <w:jc w:val="center"/>
              <w:rPr>
                <w:lang w:val="en-US"/>
              </w:rPr>
            </w:pPr>
            <w:r>
              <w:rPr>
                <w:lang w:val="en-US"/>
              </w:rPr>
              <w:t>5</w:t>
            </w:r>
          </w:p>
        </w:tc>
        <w:tc>
          <w:tcPr>
            <w:tcW w:w="3283" w:type="dxa"/>
          </w:tcPr>
          <w:p w14:paraId="6E50D737" w14:textId="0BD57705" w:rsidR="009F6FA6" w:rsidRDefault="009F6FA6" w:rsidP="009F6FA6">
            <w:pPr>
              <w:ind w:firstLine="0"/>
              <w:rPr>
                <w:lang w:val="en-US"/>
              </w:rPr>
            </w:pPr>
            <w:proofErr w:type="spellStart"/>
            <w:r>
              <w:rPr>
                <w:lang w:val="en-US"/>
              </w:rPr>
              <w:t>fetch_all_royalty_</w:t>
            </w:r>
            <w:proofErr w:type="gramStart"/>
            <w:r>
              <w:rPr>
                <w:lang w:val="en-US"/>
              </w:rPr>
              <w:t>history</w:t>
            </w:r>
            <w:proofErr w:type="spellEnd"/>
            <w:r>
              <w:rPr>
                <w:lang w:val="en-US"/>
              </w:rPr>
              <w:t>(</w:t>
            </w:r>
            <w:proofErr w:type="gramEnd"/>
            <w:r>
              <w:rPr>
                <w:lang w:val="en-US"/>
              </w:rPr>
              <w:t>)</w:t>
            </w:r>
          </w:p>
        </w:tc>
        <w:tc>
          <w:tcPr>
            <w:tcW w:w="5597" w:type="dxa"/>
          </w:tcPr>
          <w:p w14:paraId="2E5D4DF2" w14:textId="51ED6691"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dipilih</w:t>
            </w:r>
            <w:proofErr w:type="spellEnd"/>
            <w:r>
              <w:rPr>
                <w:lang w:val="en-US"/>
              </w:rPr>
              <w:t>.</w:t>
            </w:r>
          </w:p>
        </w:tc>
      </w:tr>
      <w:tr w:rsidR="009F6FA6" w14:paraId="0BDB38D8" w14:textId="77777777" w:rsidTr="00D35633">
        <w:tc>
          <w:tcPr>
            <w:tcW w:w="798" w:type="dxa"/>
          </w:tcPr>
          <w:p w14:paraId="58805714" w14:textId="55E4A107" w:rsidR="009F6FA6" w:rsidRDefault="00D35633" w:rsidP="009F6FA6">
            <w:pPr>
              <w:ind w:firstLine="0"/>
              <w:jc w:val="center"/>
              <w:rPr>
                <w:lang w:val="en-US"/>
              </w:rPr>
            </w:pPr>
            <w:r>
              <w:rPr>
                <w:lang w:val="en-US"/>
              </w:rPr>
              <w:t>6</w:t>
            </w:r>
          </w:p>
        </w:tc>
        <w:tc>
          <w:tcPr>
            <w:tcW w:w="3283" w:type="dxa"/>
          </w:tcPr>
          <w:p w14:paraId="4E997860" w14:textId="28EF1023" w:rsidR="009F6FA6" w:rsidRDefault="009F6FA6" w:rsidP="009F6FA6">
            <w:pPr>
              <w:ind w:firstLine="0"/>
              <w:rPr>
                <w:lang w:val="en-US"/>
              </w:rPr>
            </w:pPr>
            <w:proofErr w:type="spellStart"/>
            <w:r>
              <w:rPr>
                <w:lang w:val="en-US"/>
              </w:rPr>
              <w:t>author_</w:t>
            </w:r>
            <w:proofErr w:type="gramStart"/>
            <w:r>
              <w:rPr>
                <w:lang w:val="en-US"/>
              </w:rPr>
              <w:t>earning</w:t>
            </w:r>
            <w:proofErr w:type="spellEnd"/>
            <w:r>
              <w:rPr>
                <w:lang w:val="en-US"/>
              </w:rPr>
              <w:t>(</w:t>
            </w:r>
            <w:proofErr w:type="gramEnd"/>
            <w:r>
              <w:rPr>
                <w:lang w:val="en-US"/>
              </w:rPr>
              <w:t>)</w:t>
            </w:r>
          </w:p>
        </w:tc>
        <w:tc>
          <w:tcPr>
            <w:tcW w:w="5597" w:type="dxa"/>
          </w:tcPr>
          <w:p w14:paraId="70ABDA1B" w14:textId="24AA8355" w:rsidR="009F6FA6" w:rsidRPr="00D35633"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informasi</w:t>
            </w:r>
            <w:proofErr w:type="spellEnd"/>
            <w:r>
              <w:rPr>
                <w:lang w:val="en-US"/>
              </w:rPr>
              <w:t xml:space="preserve"> </w:t>
            </w:r>
            <w:r>
              <w:rPr>
                <w:i/>
                <w:iCs/>
                <w:lang w:val="en-US"/>
              </w:rPr>
              <w:t>invoice</w:t>
            </w:r>
            <w:r>
              <w:rPr>
                <w:lang w:val="en-US"/>
              </w:rPr>
              <w:t xml:space="preserve"> yang </w:t>
            </w:r>
            <w:proofErr w:type="spellStart"/>
            <w:r>
              <w:rPr>
                <w:lang w:val="en-US"/>
              </w:rPr>
              <w:t>berkaitan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dipilih</w:t>
            </w:r>
            <w:proofErr w:type="spellEnd"/>
            <w:r>
              <w:rPr>
                <w:lang w:val="en-US"/>
              </w:rPr>
              <w:t>.</w:t>
            </w:r>
          </w:p>
        </w:tc>
      </w:tr>
      <w:tr w:rsidR="009F6FA6" w14:paraId="4B6977D5" w14:textId="77777777" w:rsidTr="00D35633">
        <w:tc>
          <w:tcPr>
            <w:tcW w:w="798" w:type="dxa"/>
          </w:tcPr>
          <w:p w14:paraId="742073D5" w14:textId="58EDC0CF" w:rsidR="009F6FA6" w:rsidRDefault="00D35633" w:rsidP="009F6FA6">
            <w:pPr>
              <w:ind w:firstLine="0"/>
              <w:jc w:val="center"/>
              <w:rPr>
                <w:lang w:val="en-US"/>
              </w:rPr>
            </w:pPr>
            <w:r>
              <w:rPr>
                <w:lang w:val="en-US"/>
              </w:rPr>
              <w:t>7</w:t>
            </w:r>
          </w:p>
        </w:tc>
        <w:tc>
          <w:tcPr>
            <w:tcW w:w="3283" w:type="dxa"/>
          </w:tcPr>
          <w:p w14:paraId="1C08A984" w14:textId="2EF9ED1A" w:rsidR="009F6FA6" w:rsidRDefault="009F6FA6" w:rsidP="009F6FA6">
            <w:pPr>
              <w:ind w:firstLine="0"/>
              <w:rPr>
                <w:lang w:val="en-US"/>
              </w:rPr>
            </w:pPr>
            <w:proofErr w:type="spellStart"/>
            <w:r>
              <w:rPr>
                <w:lang w:val="en-US"/>
              </w:rPr>
              <w:t>author_</w:t>
            </w:r>
            <w:proofErr w:type="gramStart"/>
            <w:r>
              <w:rPr>
                <w:lang w:val="en-US"/>
              </w:rPr>
              <w:t>details</w:t>
            </w:r>
            <w:proofErr w:type="spellEnd"/>
            <w:r>
              <w:rPr>
                <w:lang w:val="en-US"/>
              </w:rPr>
              <w:t>(</w:t>
            </w:r>
            <w:proofErr w:type="gramEnd"/>
            <w:r>
              <w:rPr>
                <w:lang w:val="en-US"/>
              </w:rPr>
              <w:t>)</w:t>
            </w:r>
          </w:p>
        </w:tc>
        <w:tc>
          <w:tcPr>
            <w:tcW w:w="5597" w:type="dxa"/>
          </w:tcPr>
          <w:p w14:paraId="135BFF9A" w14:textId="198252DE"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informasi</w:t>
            </w:r>
            <w:proofErr w:type="spellEnd"/>
            <w:r>
              <w:rPr>
                <w:lang w:val="en-US"/>
              </w:rPr>
              <w:t xml:space="preserve"> </w:t>
            </w:r>
            <w:r>
              <w:rPr>
                <w:i/>
                <w:iCs/>
                <w:lang w:val="en-US"/>
              </w:rPr>
              <w:t>invoice</w:t>
            </w:r>
            <w:r>
              <w:rPr>
                <w:lang w:val="en-US"/>
              </w:rPr>
              <w:t xml:space="preserve"> </w:t>
            </w:r>
            <w:r w:rsidR="008A75D8">
              <w:rPr>
                <w:lang w:val="en-US"/>
              </w:rPr>
              <w:t xml:space="preserve">dan </w:t>
            </w:r>
            <w:proofErr w:type="spellStart"/>
            <w:r w:rsidR="008A75D8">
              <w:rPr>
                <w:lang w:val="en-US"/>
              </w:rPr>
              <w:t>buku</w:t>
            </w:r>
            <w:proofErr w:type="spellEnd"/>
            <w:r w:rsidR="008A75D8">
              <w:rPr>
                <w:lang w:val="en-US"/>
              </w:rPr>
              <w:t xml:space="preserve"> yang </w:t>
            </w:r>
            <w:proofErr w:type="spellStart"/>
            <w:r w:rsidR="008A75D8">
              <w:rPr>
                <w:lang w:val="en-US"/>
              </w:rPr>
              <w:t>ditulis</w:t>
            </w:r>
            <w:proofErr w:type="spellEnd"/>
            <w:r>
              <w:rPr>
                <w:lang w:val="en-US"/>
              </w:rPr>
              <w:t>.</w:t>
            </w:r>
          </w:p>
        </w:tc>
      </w:tr>
      <w:tr w:rsidR="009F6FA6" w14:paraId="33CA1262" w14:textId="77777777" w:rsidTr="00D35633">
        <w:tc>
          <w:tcPr>
            <w:tcW w:w="798" w:type="dxa"/>
          </w:tcPr>
          <w:p w14:paraId="21C7FBF9" w14:textId="16F70F22" w:rsidR="009F6FA6" w:rsidRDefault="00D35633" w:rsidP="009F6FA6">
            <w:pPr>
              <w:ind w:firstLine="0"/>
              <w:jc w:val="center"/>
              <w:rPr>
                <w:lang w:val="en-US"/>
              </w:rPr>
            </w:pPr>
            <w:r>
              <w:rPr>
                <w:lang w:val="en-US"/>
              </w:rPr>
              <w:t>8</w:t>
            </w:r>
          </w:p>
        </w:tc>
        <w:tc>
          <w:tcPr>
            <w:tcW w:w="3283" w:type="dxa"/>
          </w:tcPr>
          <w:p w14:paraId="101A4DC3" w14:textId="22516182" w:rsidR="009F6FA6" w:rsidRDefault="009F6FA6" w:rsidP="009F6FA6">
            <w:pPr>
              <w:ind w:firstLine="0"/>
              <w:rPr>
                <w:lang w:val="en-US"/>
              </w:rPr>
            </w:pPr>
            <w:proofErr w:type="spellStart"/>
            <w:r>
              <w:rPr>
                <w:lang w:val="en-US"/>
              </w:rPr>
              <w:t>stocks_</w:t>
            </w:r>
            <w:proofErr w:type="gramStart"/>
            <w:r>
              <w:rPr>
                <w:lang w:val="en-US"/>
              </w:rPr>
              <w:t>info</w:t>
            </w:r>
            <w:proofErr w:type="spellEnd"/>
            <w:r>
              <w:rPr>
                <w:lang w:val="en-US"/>
              </w:rPr>
              <w:t>(</w:t>
            </w:r>
            <w:proofErr w:type="gramEnd"/>
            <w:r>
              <w:rPr>
                <w:lang w:val="en-US"/>
              </w:rPr>
              <w:t>)</w:t>
            </w:r>
          </w:p>
        </w:tc>
        <w:tc>
          <w:tcPr>
            <w:tcW w:w="5597" w:type="dxa"/>
          </w:tcPr>
          <w:p w14:paraId="5C25DE32" w14:textId="3CD84F29" w:rsidR="009F6FA6" w:rsidRPr="008A75D8" w:rsidRDefault="008A75D8" w:rsidP="009F6FA6">
            <w:pPr>
              <w:ind w:firstLine="0"/>
              <w:rPr>
                <w:lang w:val="en-US"/>
              </w:rPr>
            </w:pPr>
            <w:proofErr w:type="spellStart"/>
            <w:r>
              <w:rPr>
                <w:lang w:val="en-US"/>
              </w:rPr>
              <w:t>Mengambil</w:t>
            </w:r>
            <w:proofErr w:type="spellEnd"/>
            <w:r>
              <w:rPr>
                <w:lang w:val="en-US"/>
              </w:rPr>
              <w:t xml:space="preserve"> data </w:t>
            </w:r>
            <w:proofErr w:type="spellStart"/>
            <w:r>
              <w:rPr>
                <w:lang w:val="en-US"/>
              </w:rPr>
              <w:t>informasi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sekarang</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hilang</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penjualan</w:t>
            </w:r>
            <w:proofErr w:type="spellEnd"/>
            <w:r>
              <w:rPr>
                <w:lang w:val="en-US"/>
              </w:rPr>
              <w:t xml:space="preserve"> </w:t>
            </w:r>
            <w:r>
              <w:rPr>
                <w:i/>
                <w:iCs/>
                <w:lang w:val="en-US"/>
              </w:rPr>
              <w:t>invoice</w:t>
            </w:r>
            <w:r>
              <w:rPr>
                <w:lang w:val="en-US"/>
              </w:rPr>
              <w:t xml:space="preserve"> pada </w:t>
            </w:r>
            <w:proofErr w:type="spellStart"/>
            <w:r>
              <w:rPr>
                <w:lang w:val="en-US"/>
              </w:rPr>
              <w:t>periode</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perhitungan</w:t>
            </w:r>
            <w:proofErr w:type="spellEnd"/>
            <w:r>
              <w:rPr>
                <w:lang w:val="en-US"/>
              </w:rPr>
              <w:t xml:space="preserve"> pada PDF </w:t>
            </w:r>
            <w:proofErr w:type="spellStart"/>
            <w:r>
              <w:rPr>
                <w:lang w:val="en-US"/>
              </w:rPr>
              <w:t>royalti</w:t>
            </w:r>
            <w:proofErr w:type="spellEnd"/>
            <w:r>
              <w:rPr>
                <w:lang w:val="en-US"/>
              </w:rPr>
              <w:t>.</w:t>
            </w:r>
          </w:p>
        </w:tc>
      </w:tr>
      <w:tr w:rsidR="009F6FA6" w14:paraId="10F3E8E2" w14:textId="77777777" w:rsidTr="00D35633">
        <w:tc>
          <w:tcPr>
            <w:tcW w:w="798" w:type="dxa"/>
          </w:tcPr>
          <w:p w14:paraId="6A301ADB" w14:textId="3584B667" w:rsidR="009F6FA6" w:rsidRDefault="00D35633" w:rsidP="009F6FA6">
            <w:pPr>
              <w:ind w:firstLine="0"/>
              <w:jc w:val="center"/>
              <w:rPr>
                <w:lang w:val="en-US"/>
              </w:rPr>
            </w:pPr>
            <w:r>
              <w:rPr>
                <w:lang w:val="en-US"/>
              </w:rPr>
              <w:t>9</w:t>
            </w:r>
          </w:p>
        </w:tc>
        <w:tc>
          <w:tcPr>
            <w:tcW w:w="3283" w:type="dxa"/>
          </w:tcPr>
          <w:p w14:paraId="52833AEB" w14:textId="25E33F63" w:rsidR="009F6FA6" w:rsidRDefault="009F6FA6" w:rsidP="009F6FA6">
            <w:pPr>
              <w:ind w:firstLine="0"/>
              <w:rPr>
                <w:lang w:val="en-US"/>
              </w:rPr>
            </w:pPr>
            <w:proofErr w:type="spellStart"/>
            <w:r>
              <w:rPr>
                <w:lang w:val="en-US"/>
              </w:rPr>
              <w:t>get_non_sales_</w:t>
            </w:r>
            <w:proofErr w:type="gramStart"/>
            <w:r>
              <w:rPr>
                <w:lang w:val="en-US"/>
              </w:rPr>
              <w:t>book</w:t>
            </w:r>
            <w:proofErr w:type="spellEnd"/>
            <w:r>
              <w:rPr>
                <w:lang w:val="en-US"/>
              </w:rPr>
              <w:t>(</w:t>
            </w:r>
            <w:proofErr w:type="gramEnd"/>
            <w:r>
              <w:rPr>
                <w:lang w:val="en-US"/>
              </w:rPr>
              <w:t>)</w:t>
            </w:r>
          </w:p>
        </w:tc>
        <w:tc>
          <w:tcPr>
            <w:tcW w:w="5597" w:type="dxa"/>
          </w:tcPr>
          <w:p w14:paraId="0F7830C7" w14:textId="4AED3B37" w:rsidR="009F6FA6" w:rsidRDefault="008A75D8" w:rsidP="009F6FA6">
            <w:pPr>
              <w:ind w:firstLine="0"/>
              <w:rPr>
                <w:lang w:val="en-US"/>
              </w:rPr>
            </w:pPr>
            <w:proofErr w:type="spellStart"/>
            <w:r>
              <w:rPr>
                <w:lang w:val="en-US"/>
              </w:rPr>
              <w:t>Mengambil</w:t>
            </w:r>
            <w:proofErr w:type="spellEnd"/>
            <w:r>
              <w:rPr>
                <w:lang w:val="en-US"/>
              </w:rPr>
              <w:t xml:space="preserve"> data </w:t>
            </w:r>
            <w:proofErr w:type="spellStart"/>
            <w:r>
              <w:rPr>
                <w:lang w:val="en-US"/>
              </w:rPr>
              <w:t>jumlah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berkurang</w:t>
            </w:r>
            <w:proofErr w:type="spellEnd"/>
            <w:r>
              <w:rPr>
                <w:lang w:val="en-US"/>
              </w:rPr>
              <w:t xml:space="preserve"> </w:t>
            </w:r>
            <w:proofErr w:type="spellStart"/>
            <w:r>
              <w:rPr>
                <w:lang w:val="en-US"/>
              </w:rPr>
              <w:t>karena</w:t>
            </w:r>
            <w:proofErr w:type="spellEnd"/>
            <w:r>
              <w:rPr>
                <w:lang w:val="en-US"/>
              </w:rPr>
              <w:t xml:space="preserve"> non </w:t>
            </w:r>
            <w:proofErr w:type="spellStart"/>
            <w:r>
              <w:rPr>
                <w:lang w:val="en-US"/>
              </w:rPr>
              <w:t>penjualan</w:t>
            </w:r>
            <w:proofErr w:type="spellEnd"/>
            <w:r>
              <w:rPr>
                <w:lang w:val="en-US"/>
              </w:rPr>
              <w:t xml:space="preserve"> pada </w:t>
            </w:r>
            <w:proofErr w:type="spellStart"/>
            <w:r>
              <w:rPr>
                <w:lang w:val="en-US"/>
              </w:rPr>
              <w:t>periode</w:t>
            </w:r>
            <w:proofErr w:type="spellEnd"/>
            <w:r>
              <w:rPr>
                <w:lang w:val="en-US"/>
              </w:rPr>
              <w:t xml:space="preserve"> </w:t>
            </w:r>
            <w:proofErr w:type="spellStart"/>
            <w:r>
              <w:rPr>
                <w:lang w:val="en-US"/>
              </w:rPr>
              <w:t>ternteu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perhitungan</w:t>
            </w:r>
            <w:proofErr w:type="spellEnd"/>
            <w:r>
              <w:rPr>
                <w:lang w:val="en-US"/>
              </w:rPr>
              <w:t xml:space="preserve"> pada PDF </w:t>
            </w:r>
            <w:proofErr w:type="spellStart"/>
            <w:r>
              <w:rPr>
                <w:lang w:val="en-US"/>
              </w:rPr>
              <w:t>royalti</w:t>
            </w:r>
            <w:proofErr w:type="spellEnd"/>
            <w:r>
              <w:rPr>
                <w:lang w:val="en-US"/>
              </w:rPr>
              <w:t>.</w:t>
            </w:r>
          </w:p>
        </w:tc>
      </w:tr>
    </w:tbl>
    <w:p w14:paraId="1B8AB11A" w14:textId="77777777" w:rsidR="009F6FA6" w:rsidRDefault="009F6FA6" w:rsidP="009F6FA6">
      <w:pPr>
        <w:rPr>
          <w:lang w:val="en-US"/>
        </w:rPr>
      </w:pPr>
    </w:p>
    <w:p w14:paraId="6B7AACAC" w14:textId="77777777" w:rsidR="00AA227D" w:rsidRDefault="00425617">
      <w:pPr>
        <w:keepNext/>
        <w:jc w:val="center"/>
        <w:rPr>
          <w:b/>
        </w:rPr>
      </w:pPr>
      <w:r>
        <w:br w:type="page"/>
      </w:r>
    </w:p>
    <w:p w14:paraId="5C3F36C6" w14:textId="77777777" w:rsidR="00AA227D" w:rsidRDefault="00425617">
      <w:pPr>
        <w:keepNext/>
        <w:jc w:val="center"/>
        <w:rPr>
          <w:b/>
        </w:rPr>
      </w:pPr>
      <w:r>
        <w:rPr>
          <w:b/>
        </w:rPr>
        <w:lastRenderedPageBreak/>
        <w:t>BAB II</w:t>
      </w:r>
    </w:p>
    <w:p w14:paraId="0025202D" w14:textId="77777777" w:rsidR="00AA227D" w:rsidRDefault="00425617" w:rsidP="004F06EF">
      <w:pPr>
        <w:pStyle w:val="Heading1"/>
      </w:pPr>
      <w:bookmarkStart w:id="1003" w:name="_o0haj547zfmc" w:colFirst="0" w:colLast="0"/>
      <w:bookmarkEnd w:id="1003"/>
      <w:r>
        <w:t>PERUBAHAN PADA PROSES DESAIN DAN IMPLEMENTASI</w:t>
      </w:r>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p>
    <w:p w14:paraId="64BDAE26" w14:textId="51A25DCB" w:rsidR="00AA5525" w:rsidRPr="0058768A" w:rsidRDefault="00AA5525">
      <w:pPr>
        <w:pStyle w:val="Heading2"/>
        <w:rPr>
          <w:ins w:id="1004" w:author="Andrew Mulya" w:date="2021-06-27T19:24:00Z"/>
          <w:lang w:val="en-US" w:eastAsia="zh-CN"/>
        </w:rPr>
        <w:pPrChange w:id="1005" w:author="Andrew Mulya" w:date="2021-06-27T19:25:00Z">
          <w:pPr>
            <w:spacing w:line="240" w:lineRule="auto"/>
            <w:ind w:firstLine="0"/>
          </w:pPr>
        </w:pPrChange>
      </w:pPr>
      <w:ins w:id="1006" w:author="Andrew Mulya" w:date="2021-06-27T19:24:00Z">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Capstone</w:t>
        </w:r>
      </w:ins>
    </w:p>
    <w:p w14:paraId="5BCED952" w14:textId="77777777" w:rsidR="00AA5525" w:rsidRPr="00AA5525" w:rsidRDefault="00AA5525">
      <w:pPr>
        <w:ind w:left="360"/>
        <w:rPr>
          <w:ins w:id="1007" w:author="Andrew Mulya" w:date="2021-06-27T19:24:00Z"/>
          <w:lang w:val="en-US" w:eastAsia="zh-CN"/>
        </w:rPr>
        <w:pPrChange w:id="1008" w:author="Andrew Mulya" w:date="2021-06-27T19:26:00Z">
          <w:pPr>
            <w:spacing w:line="240" w:lineRule="auto"/>
            <w:ind w:firstLine="720"/>
          </w:pPr>
        </w:pPrChange>
      </w:pPr>
      <w:ins w:id="1009" w:author="Andrew Mulya" w:date="2021-06-27T19:24:00Z">
        <w:r w:rsidRPr="00AA5525">
          <w:rPr>
            <w:lang w:val="en-US" w:eastAsia="zh-CN"/>
          </w:rPr>
          <w:t xml:space="preserve">Proses </w:t>
        </w:r>
        <w:proofErr w:type="spellStart"/>
        <w:r w:rsidRPr="00AA5525">
          <w:rPr>
            <w:lang w:val="en-US" w:eastAsia="zh-CN"/>
          </w:rPr>
          <w:t>implementasi</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berjalan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perencanaan</w:t>
        </w:r>
        <w:proofErr w:type="spellEnd"/>
        <w:r w:rsidRPr="00AA5525">
          <w:rPr>
            <w:lang w:val="en-US" w:eastAsia="zh-CN"/>
          </w:rPr>
          <w:t xml:space="preserve"> dan </w:t>
        </w:r>
        <w:proofErr w:type="spellStart"/>
        <w:r w:rsidRPr="00AA5525">
          <w:rPr>
            <w:lang w:val="en-US" w:eastAsia="zh-CN"/>
          </w:rPr>
          <w:t>desain</w:t>
        </w:r>
        <w:proofErr w:type="spellEnd"/>
        <w:r w:rsidRPr="00AA5525">
          <w:rPr>
            <w:lang w:val="en-US" w:eastAsia="zh-CN"/>
          </w:rPr>
          <w:t xml:space="preserve"> pada </w:t>
        </w:r>
        <w:proofErr w:type="spellStart"/>
        <w:r w:rsidRPr="00AA5525">
          <w:rPr>
            <w:lang w:val="en-US" w:eastAsia="zh-CN"/>
          </w:rPr>
          <w:t>dokumen</w:t>
        </w:r>
        <w:proofErr w:type="spellEnd"/>
        <w:r w:rsidRPr="00AA5525">
          <w:rPr>
            <w:lang w:val="en-US" w:eastAsia="zh-CN"/>
          </w:rPr>
          <w:t xml:space="preserve"> C250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perubahan</w:t>
        </w:r>
        <w:proofErr w:type="spellEnd"/>
        <w:r w:rsidRPr="00AA5525">
          <w:rPr>
            <w:lang w:val="en-US" w:eastAsia="zh-CN"/>
          </w:rPr>
          <w:t xml:space="preserve"> dan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 xml:space="preserve"> </w:t>
        </w:r>
        <w:proofErr w:type="spellStart"/>
        <w:r w:rsidRPr="00AA5525">
          <w:rPr>
            <w:lang w:val="en-US" w:eastAsia="zh-CN"/>
          </w:rPr>
          <w:t>merupakan</w:t>
        </w:r>
        <w:proofErr w:type="spellEnd"/>
        <w:r w:rsidRPr="00AA5525">
          <w:rPr>
            <w:lang w:val="en-US" w:eastAsia="zh-CN"/>
          </w:rPr>
          <w:t xml:space="preserve"> </w:t>
        </w:r>
        <w:proofErr w:type="spellStart"/>
        <w:r w:rsidRPr="00AA5525">
          <w:rPr>
            <w:lang w:val="en-US" w:eastAsia="zh-CN"/>
          </w:rPr>
          <w:t>rincian</w:t>
        </w:r>
        <w:proofErr w:type="spellEnd"/>
        <w:r w:rsidRPr="00AA5525">
          <w:rPr>
            <w:lang w:val="en-US" w:eastAsia="zh-CN"/>
          </w:rPr>
          <w:t xml:space="preserve"> </w:t>
        </w:r>
        <w:proofErr w:type="spellStart"/>
        <w:r w:rsidRPr="00AA5525">
          <w:rPr>
            <w:lang w:val="en-US" w:eastAsia="zh-CN"/>
          </w:rPr>
          <w:t>mengenai</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memenuhi</w:t>
        </w:r>
        <w:proofErr w:type="spellEnd"/>
        <w:r w:rsidRPr="00AA5525">
          <w:rPr>
            <w:lang w:val="en-US" w:eastAsia="zh-CN"/>
          </w:rPr>
          <w:t xml:space="preserve"> </w:t>
        </w:r>
        <w:proofErr w:type="spellStart"/>
        <w:r w:rsidRPr="00AA5525">
          <w:rPr>
            <w:lang w:val="en-US" w:eastAsia="zh-CN"/>
          </w:rPr>
          <w:t>kebutuhan</w:t>
        </w:r>
        <w:proofErr w:type="spellEnd"/>
        <w:r w:rsidRPr="00AA5525">
          <w:rPr>
            <w:lang w:val="en-US" w:eastAsia="zh-CN"/>
          </w:rPr>
          <w:t xml:space="preserve"> yang </w:t>
        </w:r>
        <w:proofErr w:type="spellStart"/>
        <w:r w:rsidRPr="00AA5525">
          <w:rPr>
            <w:lang w:val="en-US" w:eastAsia="zh-CN"/>
          </w:rPr>
          <w:t>didefinisikan</w:t>
        </w:r>
        <w:proofErr w:type="spellEnd"/>
        <w:r w:rsidRPr="00AA5525">
          <w:rPr>
            <w:lang w:val="en-US" w:eastAsia="zh-CN"/>
          </w:rPr>
          <w:t xml:space="preserve"> 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ins>
    </w:p>
    <w:p w14:paraId="2973FFBF" w14:textId="77777777" w:rsidR="00AA5525" w:rsidRPr="00AA5525" w:rsidRDefault="00AA5525" w:rsidP="00AA5525">
      <w:pPr>
        <w:spacing w:line="240" w:lineRule="auto"/>
        <w:ind w:firstLine="0"/>
        <w:jc w:val="left"/>
        <w:rPr>
          <w:ins w:id="1010" w:author="Andrew Mulya" w:date="2021-06-27T19:24:00Z"/>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p>
    <w:p w14:paraId="62271DDF" w14:textId="7805F56A" w:rsidR="00AA5525" w:rsidRPr="00AA5525" w:rsidRDefault="00AA5525">
      <w:pPr>
        <w:pStyle w:val="Heading3"/>
        <w:rPr>
          <w:ins w:id="1011" w:author="Andrew Mulya" w:date="2021-06-27T19:24:00Z"/>
          <w:lang w:val="en-US" w:eastAsia="zh-CN"/>
        </w:rPr>
        <w:pPrChange w:id="1012" w:author="Andrew Mulya" w:date="2021-06-27T19:26:00Z">
          <w:pPr>
            <w:spacing w:line="240" w:lineRule="auto"/>
            <w:ind w:firstLine="720"/>
          </w:pPr>
        </w:pPrChange>
      </w:pPr>
      <w:ins w:id="1013" w:author="Andrew Mulya" w:date="2021-06-27T19:24:00Z">
        <w:r w:rsidRPr="00AA5525">
          <w:rPr>
            <w:lang w:val="en-US" w:eastAsia="zh-CN"/>
          </w:rPr>
          <w:t>Requirements Awal</w:t>
        </w:r>
      </w:ins>
    </w:p>
    <w:p w14:paraId="11B1EBE6" w14:textId="272AD34D" w:rsidR="00AA5525" w:rsidRPr="00AA5525" w:rsidRDefault="00AA5525">
      <w:pPr>
        <w:ind w:left="1440"/>
        <w:rPr>
          <w:ins w:id="1014" w:author="Andrew Mulya" w:date="2021-06-27T19:24:00Z"/>
          <w:lang w:val="en-US" w:eastAsia="zh-CN"/>
        </w:rPr>
        <w:pPrChange w:id="1015" w:author="Andrew Mulya" w:date="2021-06-27T19:26:00Z">
          <w:pPr>
            <w:spacing w:line="240" w:lineRule="auto"/>
            <w:ind w:left="720" w:firstLine="0"/>
          </w:pPr>
        </w:pPrChange>
      </w:pPr>
      <w:proofErr w:type="gramStart"/>
      <w:ins w:id="1016" w:author="Andrew Mulya" w:date="2021-06-27T19:24:00Z">
        <w:r w:rsidRPr="00AA5525">
          <w:rPr>
            <w:i/>
            <w:iCs/>
            <w:lang w:val="en-US" w:eastAsia="zh-CN"/>
          </w:rPr>
          <w:t>Requirements</w:t>
        </w:r>
        <w:proofErr w:type="gram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71B3A201" w14:textId="77777777" w:rsidR="00AA5525" w:rsidRPr="002B1B69" w:rsidRDefault="00AA5525">
      <w:pPr>
        <w:pStyle w:val="ListParagraph"/>
        <w:numPr>
          <w:ilvl w:val="0"/>
          <w:numId w:val="34"/>
        </w:numPr>
        <w:ind w:left="1980"/>
        <w:rPr>
          <w:ins w:id="1017" w:author="Andrew Mulya" w:date="2021-06-27T19:24:00Z"/>
          <w:lang w:val="en-US" w:eastAsia="zh-CN"/>
        </w:rPr>
        <w:pPrChange w:id="1018" w:author="Andrew Mulya" w:date="2021-06-27T19:27:00Z">
          <w:pPr>
            <w:numPr>
              <w:numId w:val="26"/>
            </w:numPr>
            <w:tabs>
              <w:tab w:val="num" w:pos="720"/>
            </w:tabs>
            <w:spacing w:line="240" w:lineRule="auto"/>
            <w:ind w:left="1440" w:hanging="360"/>
            <w:textAlignment w:val="baseline"/>
          </w:pPr>
        </w:pPrChange>
      </w:pPr>
      <w:proofErr w:type="spellStart"/>
      <w:ins w:id="1019"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ins>
    </w:p>
    <w:p w14:paraId="135AFD32" w14:textId="77777777" w:rsidR="00AA5525" w:rsidRPr="002B1B69" w:rsidRDefault="00AA5525">
      <w:pPr>
        <w:pStyle w:val="ListParagraph"/>
        <w:numPr>
          <w:ilvl w:val="0"/>
          <w:numId w:val="34"/>
        </w:numPr>
        <w:ind w:left="1980"/>
        <w:rPr>
          <w:ins w:id="1020" w:author="Andrew Mulya" w:date="2021-06-27T19:24:00Z"/>
          <w:lang w:val="en-US" w:eastAsia="zh-CN"/>
        </w:rPr>
        <w:pPrChange w:id="1021" w:author="Andrew Mulya" w:date="2021-06-27T19:27:00Z">
          <w:pPr>
            <w:numPr>
              <w:numId w:val="26"/>
            </w:numPr>
            <w:tabs>
              <w:tab w:val="num" w:pos="720"/>
            </w:tabs>
            <w:spacing w:line="240" w:lineRule="auto"/>
            <w:ind w:left="1440" w:hanging="360"/>
            <w:textAlignment w:val="baseline"/>
          </w:pPr>
        </w:pPrChange>
      </w:pPr>
      <w:proofErr w:type="spellStart"/>
      <w:ins w:id="1022"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4B03252" w14:textId="77777777" w:rsidR="00AA5525" w:rsidRPr="002B1B69" w:rsidRDefault="00AA5525">
      <w:pPr>
        <w:pStyle w:val="ListParagraph"/>
        <w:numPr>
          <w:ilvl w:val="0"/>
          <w:numId w:val="34"/>
        </w:numPr>
        <w:ind w:left="1980"/>
        <w:rPr>
          <w:ins w:id="1023" w:author="Andrew Mulya" w:date="2021-06-27T19:24:00Z"/>
          <w:lang w:val="en-US" w:eastAsia="zh-CN"/>
        </w:rPr>
        <w:pPrChange w:id="1024" w:author="Andrew Mulya" w:date="2021-06-27T19:27:00Z">
          <w:pPr>
            <w:numPr>
              <w:numId w:val="26"/>
            </w:numPr>
            <w:tabs>
              <w:tab w:val="num" w:pos="720"/>
            </w:tabs>
            <w:spacing w:line="240" w:lineRule="auto"/>
            <w:ind w:left="1440" w:hanging="360"/>
            <w:textAlignment w:val="baseline"/>
          </w:pPr>
        </w:pPrChange>
      </w:pPr>
      <w:proofErr w:type="spellStart"/>
      <w:ins w:id="1025" w:author="Andrew Mulya" w:date="2021-06-27T19:24:00Z">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ins>
    </w:p>
    <w:p w14:paraId="16872E63" w14:textId="77777777" w:rsidR="00AA5525" w:rsidRPr="002B1B69" w:rsidRDefault="00AA5525">
      <w:pPr>
        <w:pStyle w:val="ListParagraph"/>
        <w:numPr>
          <w:ilvl w:val="0"/>
          <w:numId w:val="34"/>
        </w:numPr>
        <w:ind w:left="1980"/>
        <w:rPr>
          <w:ins w:id="1026" w:author="Andrew Mulya" w:date="2021-06-27T19:24:00Z"/>
          <w:lang w:val="en-US" w:eastAsia="zh-CN"/>
        </w:rPr>
        <w:pPrChange w:id="1027" w:author="Andrew Mulya" w:date="2021-06-27T19:27:00Z">
          <w:pPr>
            <w:numPr>
              <w:numId w:val="26"/>
            </w:numPr>
            <w:tabs>
              <w:tab w:val="num" w:pos="720"/>
            </w:tabs>
            <w:spacing w:line="240" w:lineRule="auto"/>
            <w:ind w:left="1440" w:hanging="360"/>
            <w:textAlignment w:val="baseline"/>
          </w:pPr>
        </w:pPrChange>
      </w:pPr>
      <w:proofErr w:type="spellStart"/>
      <w:ins w:id="1028"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5B0B4116" w14:textId="77777777" w:rsidR="00AA5525" w:rsidRPr="002B1B69" w:rsidRDefault="00AA5525">
      <w:pPr>
        <w:pStyle w:val="ListParagraph"/>
        <w:numPr>
          <w:ilvl w:val="0"/>
          <w:numId w:val="34"/>
        </w:numPr>
        <w:ind w:left="1980"/>
        <w:rPr>
          <w:ins w:id="1029" w:author="Andrew Mulya" w:date="2021-06-27T19:24:00Z"/>
          <w:lang w:val="en-US" w:eastAsia="zh-CN"/>
        </w:rPr>
        <w:pPrChange w:id="1030" w:author="Andrew Mulya" w:date="2021-06-27T19:27:00Z">
          <w:pPr>
            <w:numPr>
              <w:numId w:val="26"/>
            </w:numPr>
            <w:tabs>
              <w:tab w:val="num" w:pos="720"/>
            </w:tabs>
            <w:spacing w:line="240" w:lineRule="auto"/>
            <w:ind w:left="1440" w:hanging="360"/>
            <w:textAlignment w:val="baseline"/>
          </w:pPr>
        </w:pPrChange>
      </w:pPr>
      <w:proofErr w:type="spellStart"/>
      <w:ins w:id="1031"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ins>
    </w:p>
    <w:p w14:paraId="59CCE0E0" w14:textId="77777777" w:rsidR="00AA5525" w:rsidRPr="002B1B69" w:rsidRDefault="00AA5525">
      <w:pPr>
        <w:pStyle w:val="ListParagraph"/>
        <w:numPr>
          <w:ilvl w:val="0"/>
          <w:numId w:val="34"/>
        </w:numPr>
        <w:ind w:left="1980"/>
        <w:rPr>
          <w:ins w:id="1032" w:author="Andrew Mulya" w:date="2021-06-27T19:24:00Z"/>
          <w:lang w:val="en-US" w:eastAsia="zh-CN"/>
        </w:rPr>
        <w:pPrChange w:id="1033" w:author="Andrew Mulya" w:date="2021-06-27T19:27:00Z">
          <w:pPr>
            <w:numPr>
              <w:numId w:val="26"/>
            </w:numPr>
            <w:tabs>
              <w:tab w:val="num" w:pos="720"/>
            </w:tabs>
            <w:spacing w:line="240" w:lineRule="auto"/>
            <w:ind w:left="1440" w:hanging="360"/>
            <w:textAlignment w:val="baseline"/>
          </w:pPr>
        </w:pPrChange>
      </w:pPr>
      <w:proofErr w:type="spellStart"/>
      <w:ins w:id="1034"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3DBE331" w14:textId="77777777" w:rsidR="00AA5525" w:rsidRPr="002B1B69" w:rsidRDefault="00AA5525">
      <w:pPr>
        <w:pStyle w:val="ListParagraph"/>
        <w:numPr>
          <w:ilvl w:val="0"/>
          <w:numId w:val="34"/>
        </w:numPr>
        <w:ind w:left="1980"/>
        <w:rPr>
          <w:ins w:id="1035" w:author="Andrew Mulya" w:date="2021-06-27T19:24:00Z"/>
          <w:lang w:val="en-US" w:eastAsia="zh-CN"/>
        </w:rPr>
        <w:pPrChange w:id="1036" w:author="Andrew Mulya" w:date="2021-06-27T19:27:00Z">
          <w:pPr>
            <w:numPr>
              <w:numId w:val="26"/>
            </w:numPr>
            <w:tabs>
              <w:tab w:val="num" w:pos="720"/>
            </w:tabs>
            <w:spacing w:line="240" w:lineRule="auto"/>
            <w:ind w:left="1440" w:hanging="360"/>
            <w:textAlignment w:val="baseline"/>
          </w:pPr>
        </w:pPrChange>
      </w:pPr>
      <w:proofErr w:type="spellStart"/>
      <w:ins w:id="1037"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ins>
    </w:p>
    <w:p w14:paraId="45A7A545" w14:textId="77777777" w:rsidR="00AA5525" w:rsidRPr="002B1B69" w:rsidRDefault="00AA5525">
      <w:pPr>
        <w:pStyle w:val="ListParagraph"/>
        <w:numPr>
          <w:ilvl w:val="0"/>
          <w:numId w:val="34"/>
        </w:numPr>
        <w:ind w:left="1980"/>
        <w:rPr>
          <w:ins w:id="1038" w:author="Andrew Mulya" w:date="2021-06-27T19:24:00Z"/>
          <w:lang w:val="en-US" w:eastAsia="zh-CN"/>
        </w:rPr>
        <w:pPrChange w:id="1039" w:author="Andrew Mulya" w:date="2021-06-27T19:27:00Z">
          <w:pPr>
            <w:numPr>
              <w:numId w:val="26"/>
            </w:numPr>
            <w:tabs>
              <w:tab w:val="num" w:pos="720"/>
            </w:tabs>
            <w:spacing w:line="240" w:lineRule="auto"/>
            <w:ind w:left="1440" w:hanging="360"/>
            <w:textAlignment w:val="baseline"/>
          </w:pPr>
        </w:pPrChange>
      </w:pPr>
      <w:proofErr w:type="spellStart"/>
      <w:ins w:id="1040" w:author="Andrew Mulya" w:date="2021-06-27T19:24:00Z">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ins>
    </w:p>
    <w:p w14:paraId="4B7C1312" w14:textId="77777777" w:rsidR="00AA5525" w:rsidRPr="002B1B69" w:rsidRDefault="00AA5525">
      <w:pPr>
        <w:pStyle w:val="ListParagraph"/>
        <w:numPr>
          <w:ilvl w:val="0"/>
          <w:numId w:val="34"/>
        </w:numPr>
        <w:ind w:left="1980"/>
        <w:rPr>
          <w:ins w:id="1041" w:author="Andrew Mulya" w:date="2021-06-27T19:24:00Z"/>
          <w:lang w:val="en-US" w:eastAsia="zh-CN"/>
        </w:rPr>
        <w:pPrChange w:id="1042" w:author="Andrew Mulya" w:date="2021-06-27T19:27:00Z">
          <w:pPr>
            <w:numPr>
              <w:numId w:val="26"/>
            </w:numPr>
            <w:tabs>
              <w:tab w:val="num" w:pos="720"/>
            </w:tabs>
            <w:spacing w:line="240" w:lineRule="auto"/>
            <w:ind w:left="1440" w:hanging="360"/>
            <w:textAlignment w:val="baseline"/>
          </w:pPr>
        </w:pPrChange>
      </w:pPr>
      <w:proofErr w:type="spellStart"/>
      <w:ins w:id="1043"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ins>
    </w:p>
    <w:p w14:paraId="71F46C8F" w14:textId="77777777" w:rsidR="00AA5525" w:rsidRPr="00AA5525" w:rsidRDefault="00AA5525" w:rsidP="00AA5525">
      <w:pPr>
        <w:spacing w:line="240" w:lineRule="auto"/>
        <w:ind w:firstLine="0"/>
        <w:jc w:val="left"/>
        <w:rPr>
          <w:ins w:id="1044" w:author="Andrew Mulya" w:date="2021-06-27T19:24:00Z"/>
          <w:lang w:val="en-US" w:eastAsia="zh-CN"/>
        </w:rPr>
      </w:pPr>
    </w:p>
    <w:p w14:paraId="48F58DAE" w14:textId="71BE7786" w:rsidR="00AA5525" w:rsidRPr="00AA5525" w:rsidRDefault="00AA5525">
      <w:pPr>
        <w:pStyle w:val="Heading3"/>
        <w:rPr>
          <w:ins w:id="1045" w:author="Andrew Mulya" w:date="2021-06-27T19:24:00Z"/>
          <w:lang w:val="en-US" w:eastAsia="zh-CN"/>
        </w:rPr>
        <w:pPrChange w:id="1046" w:author="Andrew Mulya" w:date="2021-06-27T19:28:00Z">
          <w:pPr>
            <w:spacing w:line="240" w:lineRule="auto"/>
            <w:ind w:firstLine="720"/>
          </w:pPr>
        </w:pPrChange>
      </w:pPr>
      <w:ins w:id="1047" w:author="Andrew Mulya" w:date="2021-06-27T19:24:00Z">
        <w:r w:rsidRPr="00AA5525">
          <w:rPr>
            <w:i/>
            <w:iCs/>
            <w:lang w:val="en-US" w:eastAsia="zh-CN"/>
          </w:rPr>
          <w:lastRenderedPageBreak/>
          <w:t xml:space="preserve">Requirements </w:t>
        </w:r>
        <w:proofErr w:type="spellStart"/>
        <w:r w:rsidRPr="00AA5525">
          <w:rPr>
            <w:lang w:val="en-US" w:eastAsia="zh-CN"/>
          </w:rPr>
          <w:t>Tambahan</w:t>
        </w:r>
        <w:proofErr w:type="spellEnd"/>
      </w:ins>
    </w:p>
    <w:p w14:paraId="0F491D10" w14:textId="77777777" w:rsidR="00AA5525" w:rsidRPr="00AA5525" w:rsidRDefault="00AA5525">
      <w:pPr>
        <w:ind w:left="1440"/>
        <w:rPr>
          <w:ins w:id="1048" w:author="Andrew Mulya" w:date="2021-06-27T19:24:00Z"/>
          <w:lang w:val="en-US" w:eastAsia="zh-CN"/>
        </w:rPr>
        <w:pPrChange w:id="1049" w:author="Andrew Mulya" w:date="2021-06-27T19:28:00Z">
          <w:pPr>
            <w:spacing w:line="240" w:lineRule="auto"/>
            <w:ind w:left="720" w:firstLine="720"/>
          </w:pPr>
        </w:pPrChange>
      </w:pPr>
      <w:ins w:id="1050" w:author="Andrew Mulya" w:date="2021-06-27T19:24:00Z">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02ECA1EB" w14:textId="77777777" w:rsidR="00AA5525" w:rsidRPr="002B1B69" w:rsidRDefault="00AA5525">
      <w:pPr>
        <w:pStyle w:val="ListParagraph"/>
        <w:numPr>
          <w:ilvl w:val="0"/>
          <w:numId w:val="35"/>
        </w:numPr>
        <w:ind w:left="1980"/>
        <w:rPr>
          <w:ins w:id="1051" w:author="Andrew Mulya" w:date="2021-06-27T19:24:00Z"/>
          <w:lang w:val="en-US" w:eastAsia="zh-CN"/>
        </w:rPr>
        <w:pPrChange w:id="1052" w:author="Andrew Mulya" w:date="2021-06-27T19:28:00Z">
          <w:pPr>
            <w:numPr>
              <w:numId w:val="27"/>
            </w:numPr>
            <w:tabs>
              <w:tab w:val="num" w:pos="720"/>
            </w:tabs>
            <w:spacing w:line="240" w:lineRule="auto"/>
            <w:ind w:left="1440" w:hanging="360"/>
            <w:textAlignment w:val="baseline"/>
          </w:pPr>
        </w:pPrChange>
      </w:pPr>
      <w:ins w:id="1053" w:author="Andrew Mulya" w:date="2021-06-27T19:24:00Z">
        <w:r w:rsidRPr="002B1B69">
          <w:rPr>
            <w:lang w:val="en-US" w:eastAsia="zh-CN"/>
          </w:rPr>
          <w:t>Proforma</w:t>
        </w:r>
      </w:ins>
    </w:p>
    <w:p w14:paraId="4B0C6333" w14:textId="77777777" w:rsidR="00AA5525" w:rsidRPr="00AA5525" w:rsidRDefault="00AA5525">
      <w:pPr>
        <w:ind w:left="1980"/>
        <w:rPr>
          <w:ins w:id="1054" w:author="Andrew Mulya" w:date="2021-06-27T19:24:00Z"/>
          <w:lang w:val="en-US" w:eastAsia="zh-CN"/>
        </w:rPr>
        <w:pPrChange w:id="1055" w:author="Andrew Mulya" w:date="2021-06-27T19:28:00Z">
          <w:pPr>
            <w:spacing w:line="240" w:lineRule="auto"/>
            <w:ind w:left="1440" w:firstLine="0"/>
          </w:pPr>
        </w:pPrChange>
      </w:pPr>
      <w:ins w:id="1056" w:author="Andrew Mulya" w:date="2021-06-27T19:24:00Z">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35468987" w14:textId="77777777" w:rsidR="00AA5525" w:rsidRPr="00576DB4" w:rsidRDefault="00AA5525">
      <w:pPr>
        <w:pStyle w:val="ListParagraph"/>
        <w:numPr>
          <w:ilvl w:val="0"/>
          <w:numId w:val="39"/>
        </w:numPr>
        <w:ind w:left="2610"/>
        <w:rPr>
          <w:ins w:id="1057" w:author="Andrew Mulya" w:date="2021-06-27T19:24:00Z"/>
          <w:lang w:val="en-US" w:eastAsia="zh-CN"/>
        </w:rPr>
        <w:pPrChange w:id="1058" w:author="Andrew Mulya" w:date="2021-06-27T19:28:00Z">
          <w:pPr>
            <w:numPr>
              <w:numId w:val="28"/>
            </w:numPr>
            <w:tabs>
              <w:tab w:val="num" w:pos="720"/>
            </w:tabs>
            <w:spacing w:line="240" w:lineRule="auto"/>
            <w:ind w:left="2160" w:hanging="360"/>
            <w:textAlignment w:val="baseline"/>
          </w:pPr>
        </w:pPrChange>
      </w:pPr>
      <w:proofErr w:type="spellStart"/>
      <w:ins w:id="1059"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ins>
    </w:p>
    <w:p w14:paraId="6E16BD08" w14:textId="77777777" w:rsidR="00AA5525" w:rsidRPr="00576DB4" w:rsidRDefault="00AA5525">
      <w:pPr>
        <w:pStyle w:val="ListParagraph"/>
        <w:numPr>
          <w:ilvl w:val="0"/>
          <w:numId w:val="39"/>
        </w:numPr>
        <w:ind w:left="2610"/>
        <w:rPr>
          <w:ins w:id="1060" w:author="Andrew Mulya" w:date="2021-06-27T19:24:00Z"/>
          <w:lang w:val="en-US" w:eastAsia="zh-CN"/>
        </w:rPr>
        <w:pPrChange w:id="1061" w:author="Andrew Mulya" w:date="2021-06-27T19:28:00Z">
          <w:pPr>
            <w:numPr>
              <w:numId w:val="28"/>
            </w:numPr>
            <w:tabs>
              <w:tab w:val="num" w:pos="720"/>
            </w:tabs>
            <w:spacing w:line="240" w:lineRule="auto"/>
            <w:ind w:left="2160" w:hanging="360"/>
            <w:textAlignment w:val="baseline"/>
          </w:pPr>
        </w:pPrChange>
      </w:pPr>
      <w:proofErr w:type="spellStart"/>
      <w:ins w:id="1062" w:author="Andrew Mulya" w:date="2021-06-27T19:24:00Z">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ins>
    </w:p>
    <w:p w14:paraId="795ED690" w14:textId="77777777" w:rsidR="00AA5525" w:rsidRPr="00576DB4" w:rsidRDefault="00AA5525">
      <w:pPr>
        <w:pStyle w:val="ListParagraph"/>
        <w:numPr>
          <w:ilvl w:val="0"/>
          <w:numId w:val="39"/>
        </w:numPr>
        <w:ind w:left="2610"/>
        <w:rPr>
          <w:ins w:id="1063" w:author="Andrew Mulya" w:date="2021-06-27T19:24:00Z"/>
          <w:lang w:val="en-US" w:eastAsia="zh-CN"/>
        </w:rPr>
        <w:pPrChange w:id="1064" w:author="Andrew Mulya" w:date="2021-06-27T19:28:00Z">
          <w:pPr>
            <w:numPr>
              <w:numId w:val="28"/>
            </w:numPr>
            <w:tabs>
              <w:tab w:val="num" w:pos="720"/>
            </w:tabs>
            <w:spacing w:line="240" w:lineRule="auto"/>
            <w:ind w:left="2160" w:hanging="360"/>
            <w:textAlignment w:val="baseline"/>
          </w:pPr>
        </w:pPrChange>
      </w:pPr>
      <w:proofErr w:type="spellStart"/>
      <w:ins w:id="1065"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ins>
    </w:p>
    <w:p w14:paraId="465A397D" w14:textId="093EFC36" w:rsidR="00AA5525" w:rsidRPr="00AA5525" w:rsidRDefault="00AA5525">
      <w:pPr>
        <w:rPr>
          <w:ins w:id="1066" w:author="Andrew Mulya" w:date="2021-06-27T19:24:00Z"/>
          <w:lang w:val="en-US" w:eastAsia="zh-CN"/>
        </w:rPr>
        <w:pPrChange w:id="1067" w:author="Andrew Mulya" w:date="2021-06-27T19:28:00Z">
          <w:pPr>
            <w:spacing w:line="240" w:lineRule="auto"/>
            <w:ind w:firstLine="0"/>
            <w:jc w:val="left"/>
          </w:pPr>
        </w:pPrChange>
      </w:pPr>
    </w:p>
    <w:p w14:paraId="0E5C4EE6" w14:textId="77777777" w:rsidR="00AA5525" w:rsidRPr="002B1B69" w:rsidRDefault="00AA5525">
      <w:pPr>
        <w:pStyle w:val="ListParagraph"/>
        <w:numPr>
          <w:ilvl w:val="0"/>
          <w:numId w:val="35"/>
        </w:numPr>
        <w:ind w:left="1980"/>
        <w:rPr>
          <w:ins w:id="1068" w:author="Andrew Mulya" w:date="2021-06-27T19:24:00Z"/>
          <w:lang w:val="en-US" w:eastAsia="zh-CN"/>
        </w:rPr>
        <w:pPrChange w:id="1069" w:author="Andrew Mulya" w:date="2021-06-27T19:28:00Z">
          <w:pPr>
            <w:numPr>
              <w:numId w:val="29"/>
            </w:numPr>
            <w:spacing w:line="240" w:lineRule="auto"/>
            <w:ind w:left="1440" w:firstLine="0"/>
            <w:textAlignment w:val="baseline"/>
          </w:pPr>
        </w:pPrChange>
      </w:pPr>
      <w:proofErr w:type="spellStart"/>
      <w:ins w:id="1070" w:author="Andrew Mulya" w:date="2021-06-27T19:24:00Z">
        <w:r w:rsidRPr="002B1B69">
          <w:rPr>
            <w:lang w:val="en-US" w:eastAsia="zh-CN"/>
          </w:rPr>
          <w:t>Pendapatan</w:t>
        </w:r>
        <w:proofErr w:type="spellEnd"/>
      </w:ins>
    </w:p>
    <w:p w14:paraId="064B82E8" w14:textId="77777777" w:rsidR="00AA5525" w:rsidRPr="00AA5525" w:rsidRDefault="00AA5525">
      <w:pPr>
        <w:ind w:left="1980"/>
        <w:rPr>
          <w:ins w:id="1071" w:author="Andrew Mulya" w:date="2021-06-27T19:24:00Z"/>
          <w:lang w:val="en-US" w:eastAsia="zh-CN"/>
        </w:rPr>
        <w:pPrChange w:id="1072" w:author="Andrew Mulya" w:date="2021-06-27T19:28:00Z">
          <w:pPr>
            <w:spacing w:line="240" w:lineRule="auto"/>
            <w:ind w:left="1440" w:firstLine="0"/>
          </w:pPr>
        </w:pPrChange>
      </w:pPr>
      <w:ins w:id="1073" w:author="Andrew Mulya" w:date="2021-06-27T19:24:00Z">
        <w:r w:rsidRPr="00AA5525">
          <w:rPr>
            <w:lang w:val="en-US" w:eastAsia="zh-CN"/>
          </w:rPr>
          <w:t xml:space="preserve">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penting</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19E9BE59" w14:textId="77777777" w:rsidR="00AA5525" w:rsidRPr="00576DB4" w:rsidRDefault="00AA5525">
      <w:pPr>
        <w:pStyle w:val="ListParagraph"/>
        <w:numPr>
          <w:ilvl w:val="0"/>
          <w:numId w:val="40"/>
        </w:numPr>
        <w:ind w:left="2610"/>
        <w:rPr>
          <w:ins w:id="1074" w:author="Andrew Mulya" w:date="2021-06-27T19:24:00Z"/>
          <w:lang w:val="en-US" w:eastAsia="zh-CN"/>
        </w:rPr>
        <w:pPrChange w:id="1075" w:author="Andrew Mulya" w:date="2021-06-27T19:28:00Z">
          <w:pPr>
            <w:numPr>
              <w:numId w:val="30"/>
            </w:numPr>
            <w:tabs>
              <w:tab w:val="num" w:pos="720"/>
            </w:tabs>
            <w:spacing w:line="240" w:lineRule="auto"/>
            <w:ind w:left="2160" w:hanging="360"/>
            <w:textAlignment w:val="baseline"/>
          </w:pPr>
        </w:pPrChange>
      </w:pPr>
      <w:proofErr w:type="spellStart"/>
      <w:ins w:id="1076"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ins>
    </w:p>
    <w:p w14:paraId="37381B6C" w14:textId="77777777" w:rsidR="00AA5525" w:rsidRPr="00576DB4" w:rsidRDefault="00AA5525">
      <w:pPr>
        <w:pStyle w:val="ListParagraph"/>
        <w:numPr>
          <w:ilvl w:val="0"/>
          <w:numId w:val="40"/>
        </w:numPr>
        <w:ind w:left="2610"/>
        <w:rPr>
          <w:ins w:id="1077" w:author="Andrew Mulya" w:date="2021-06-27T19:24:00Z"/>
          <w:lang w:val="en-US" w:eastAsia="zh-CN"/>
        </w:rPr>
        <w:pPrChange w:id="1078" w:author="Andrew Mulya" w:date="2021-06-27T19:28:00Z">
          <w:pPr>
            <w:numPr>
              <w:numId w:val="30"/>
            </w:numPr>
            <w:tabs>
              <w:tab w:val="num" w:pos="720"/>
            </w:tabs>
            <w:spacing w:line="240" w:lineRule="auto"/>
            <w:ind w:left="2160" w:hanging="360"/>
            <w:textAlignment w:val="baseline"/>
          </w:pPr>
        </w:pPrChange>
      </w:pPr>
      <w:proofErr w:type="spellStart"/>
      <w:ins w:id="1079"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ins>
    </w:p>
    <w:p w14:paraId="7E80D5D2" w14:textId="77777777" w:rsidR="00AA5525" w:rsidRPr="00576DB4" w:rsidRDefault="00AA5525">
      <w:pPr>
        <w:pStyle w:val="ListParagraph"/>
        <w:numPr>
          <w:ilvl w:val="0"/>
          <w:numId w:val="40"/>
        </w:numPr>
        <w:ind w:left="2610"/>
        <w:rPr>
          <w:ins w:id="1080" w:author="Andrew Mulya" w:date="2021-06-27T19:24:00Z"/>
          <w:lang w:val="en-US" w:eastAsia="zh-CN"/>
        </w:rPr>
        <w:pPrChange w:id="1081" w:author="Andrew Mulya" w:date="2021-06-27T19:28:00Z">
          <w:pPr>
            <w:numPr>
              <w:numId w:val="30"/>
            </w:numPr>
            <w:tabs>
              <w:tab w:val="num" w:pos="720"/>
            </w:tabs>
            <w:spacing w:line="240" w:lineRule="auto"/>
            <w:ind w:left="2160" w:hanging="360"/>
            <w:textAlignment w:val="baseline"/>
          </w:pPr>
        </w:pPrChange>
      </w:pPr>
      <w:proofErr w:type="spellStart"/>
      <w:ins w:id="1082" w:author="Andrew Mulya" w:date="2021-06-27T19:24:00Z">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ins>
    </w:p>
    <w:p w14:paraId="7170D212" w14:textId="4304834C" w:rsidR="00AA5525" w:rsidRPr="00576DB4" w:rsidRDefault="00AA5525">
      <w:pPr>
        <w:pStyle w:val="ListParagraph"/>
        <w:numPr>
          <w:ilvl w:val="0"/>
          <w:numId w:val="40"/>
        </w:numPr>
        <w:ind w:left="2610"/>
        <w:rPr>
          <w:ins w:id="1083" w:author="Andrew Mulya" w:date="2021-06-27T19:24:00Z"/>
          <w:lang w:val="en-US" w:eastAsia="zh-CN"/>
        </w:rPr>
        <w:pPrChange w:id="1084" w:author="Andrew Mulya" w:date="2021-06-27T19:29:00Z">
          <w:pPr>
            <w:spacing w:line="240" w:lineRule="auto"/>
            <w:ind w:firstLine="0"/>
            <w:jc w:val="left"/>
          </w:pPr>
        </w:pPrChange>
      </w:pPr>
      <w:proofErr w:type="spellStart"/>
      <w:ins w:id="1085" w:author="Andrew Mulya" w:date="2021-06-27T19:24:00Z">
        <w:r w:rsidRPr="00576DB4">
          <w:rPr>
            <w:lang w:val="en-US" w:eastAsia="zh-CN"/>
          </w:rPr>
          <w:lastRenderedPageBreak/>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ins>
      <w:r w:rsidR="00576DB4">
        <w:rPr>
          <w:lang w:val="en-US" w:eastAsia="zh-CN"/>
        </w:rPr>
        <w:t xml:space="preserve">diagram </w:t>
      </w:r>
      <w:proofErr w:type="spellStart"/>
      <w:r w:rsidR="00576DB4">
        <w:rPr>
          <w:lang w:val="en-US" w:eastAsia="zh-CN"/>
        </w:rPr>
        <w:t>lingkaran</w:t>
      </w:r>
      <w:proofErr w:type="spellEnd"/>
    </w:p>
    <w:p w14:paraId="1037E5E4" w14:textId="77777777" w:rsidR="00AA5525" w:rsidRPr="002B1B69" w:rsidRDefault="00AA5525">
      <w:pPr>
        <w:pStyle w:val="ListParagraph"/>
        <w:numPr>
          <w:ilvl w:val="0"/>
          <w:numId w:val="35"/>
        </w:numPr>
        <w:spacing w:line="240" w:lineRule="auto"/>
        <w:textAlignment w:val="baseline"/>
        <w:rPr>
          <w:ins w:id="1086" w:author="Andrew Mulya" w:date="2021-06-27T19:24:00Z"/>
          <w:color w:val="000000"/>
          <w:lang w:val="en-US" w:eastAsia="zh-CN"/>
          <w:rPrChange w:id="1087" w:author="Andrew Mulya" w:date="2021-06-27T19:29:00Z">
            <w:rPr>
              <w:ins w:id="1088" w:author="Andrew Mulya" w:date="2021-06-27T19:24:00Z"/>
              <w:lang w:val="en-US" w:eastAsia="zh-CN"/>
            </w:rPr>
          </w:rPrChange>
        </w:rPr>
        <w:pPrChange w:id="1089" w:author="Andrew Mulya" w:date="2021-06-27T19:29:00Z">
          <w:pPr>
            <w:numPr>
              <w:numId w:val="31"/>
            </w:numPr>
            <w:spacing w:line="240" w:lineRule="auto"/>
            <w:ind w:firstLine="0"/>
            <w:textAlignment w:val="baseline"/>
          </w:pPr>
        </w:pPrChange>
      </w:pPr>
      <w:ins w:id="1090" w:author="Andrew Mulya" w:date="2021-06-27T19:24:00Z">
        <w:r w:rsidRPr="002B1B69">
          <w:rPr>
            <w:i/>
            <w:iCs/>
            <w:color w:val="000000"/>
            <w:lang w:val="en-US" w:eastAsia="zh-CN"/>
            <w:rPrChange w:id="1091" w:author="Andrew Mulya" w:date="2021-06-27T19:29:00Z">
              <w:rPr>
                <w:lang w:val="en-US" w:eastAsia="zh-CN"/>
              </w:rPr>
            </w:rPrChange>
          </w:rPr>
          <w:t>Customer</w:t>
        </w:r>
      </w:ins>
    </w:p>
    <w:p w14:paraId="4B7B1E4A" w14:textId="77777777" w:rsidR="00AA5525" w:rsidRPr="00AA5525" w:rsidRDefault="00AA5525">
      <w:pPr>
        <w:rPr>
          <w:ins w:id="1092" w:author="Andrew Mulya" w:date="2021-06-27T19:24:00Z"/>
          <w:lang w:val="en-US" w:eastAsia="zh-CN"/>
        </w:rPr>
        <w:pPrChange w:id="1093" w:author="Andrew Mulya" w:date="2021-06-27T19:29:00Z">
          <w:pPr>
            <w:spacing w:line="240" w:lineRule="auto"/>
            <w:ind w:left="1440" w:firstLine="0"/>
          </w:pPr>
        </w:pPrChange>
      </w:pPr>
      <w:ins w:id="1094" w:author="Andrew Mulya" w:date="2021-06-27T19:24:00Z">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4D45DB24" w14:textId="77777777" w:rsidR="00AA5525" w:rsidRPr="002B1B69" w:rsidRDefault="00AA5525">
      <w:pPr>
        <w:pStyle w:val="ListParagraph"/>
        <w:numPr>
          <w:ilvl w:val="0"/>
          <w:numId w:val="36"/>
        </w:numPr>
        <w:rPr>
          <w:ins w:id="1095" w:author="Andrew Mulya" w:date="2021-06-27T19:24:00Z"/>
          <w:lang w:val="en-US" w:eastAsia="zh-CN"/>
        </w:rPr>
        <w:pPrChange w:id="1096" w:author="Andrew Mulya" w:date="2021-06-27T19:29:00Z">
          <w:pPr>
            <w:numPr>
              <w:numId w:val="32"/>
            </w:numPr>
            <w:tabs>
              <w:tab w:val="num" w:pos="720"/>
            </w:tabs>
            <w:spacing w:line="240" w:lineRule="auto"/>
            <w:ind w:left="2160" w:hanging="360"/>
            <w:textAlignment w:val="baseline"/>
          </w:pPr>
        </w:pPrChange>
      </w:pPr>
      <w:proofErr w:type="spellStart"/>
      <w:ins w:id="1097" w:author="Andrew Mulya" w:date="2021-06-27T19:24:00Z">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ins>
    </w:p>
    <w:p w14:paraId="0BF4E141" w14:textId="77777777" w:rsidR="00AA5525" w:rsidRPr="002B1B69" w:rsidRDefault="00AA5525">
      <w:pPr>
        <w:pStyle w:val="ListParagraph"/>
        <w:numPr>
          <w:ilvl w:val="0"/>
          <w:numId w:val="36"/>
        </w:numPr>
        <w:rPr>
          <w:ins w:id="1098" w:author="Andrew Mulya" w:date="2021-06-27T19:24:00Z"/>
          <w:lang w:val="en-US" w:eastAsia="zh-CN"/>
        </w:rPr>
        <w:pPrChange w:id="1099" w:author="Andrew Mulya" w:date="2021-06-27T19:29:00Z">
          <w:pPr>
            <w:numPr>
              <w:numId w:val="32"/>
            </w:numPr>
            <w:tabs>
              <w:tab w:val="num" w:pos="720"/>
            </w:tabs>
            <w:spacing w:line="240" w:lineRule="auto"/>
            <w:ind w:left="2160" w:hanging="360"/>
            <w:textAlignment w:val="baseline"/>
          </w:pPr>
        </w:pPrChange>
      </w:pPr>
      <w:proofErr w:type="spellStart"/>
      <w:ins w:id="1100"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4C7220AD" w14:textId="77777777" w:rsidR="00AA5525" w:rsidRPr="002B1B69" w:rsidRDefault="00AA5525">
      <w:pPr>
        <w:pStyle w:val="ListParagraph"/>
        <w:numPr>
          <w:ilvl w:val="0"/>
          <w:numId w:val="36"/>
        </w:numPr>
        <w:rPr>
          <w:ins w:id="1101" w:author="Andrew Mulya" w:date="2021-06-27T19:24:00Z"/>
          <w:lang w:val="en-US" w:eastAsia="zh-CN"/>
        </w:rPr>
        <w:pPrChange w:id="1102" w:author="Andrew Mulya" w:date="2021-06-27T19:29:00Z">
          <w:pPr>
            <w:numPr>
              <w:numId w:val="32"/>
            </w:numPr>
            <w:tabs>
              <w:tab w:val="num" w:pos="720"/>
            </w:tabs>
            <w:spacing w:line="240" w:lineRule="auto"/>
            <w:ind w:left="2160" w:hanging="360"/>
            <w:textAlignment w:val="baseline"/>
          </w:pPr>
        </w:pPrChange>
      </w:pPr>
      <w:proofErr w:type="spellStart"/>
      <w:ins w:id="1103" w:author="Andrew Mulya" w:date="2021-06-27T19:24:00Z">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ins>
    </w:p>
    <w:p w14:paraId="515C712D" w14:textId="77777777" w:rsidR="00AA5525" w:rsidRPr="00AA5525" w:rsidRDefault="00AA5525" w:rsidP="00AA5525">
      <w:pPr>
        <w:spacing w:line="240" w:lineRule="auto"/>
        <w:ind w:firstLine="0"/>
        <w:jc w:val="left"/>
        <w:rPr>
          <w:ins w:id="1104" w:author="Andrew Mulya" w:date="2021-06-27T19:24:00Z"/>
          <w:lang w:val="en-US" w:eastAsia="zh-CN"/>
        </w:rPr>
      </w:pPr>
    </w:p>
    <w:p w14:paraId="3A2D38CD" w14:textId="583566F5" w:rsidR="00AA227D" w:rsidDel="00AA5525" w:rsidRDefault="00425617" w:rsidP="00557D61">
      <w:pPr>
        <w:rPr>
          <w:del w:id="1105" w:author="Andrew Mulya" w:date="2021-06-27T19:24:00Z"/>
        </w:rPr>
      </w:pPr>
      <w:del w:id="1106" w:author="Andrew Mulya" w:date="2021-06-27T19:24:00Z">
        <w:r w:rsidDel="00AA5525">
          <w:delText xml:space="preserve">Proses implementasi proyek capstone ini berjalan sesuai dengan perencanaan dan desain pada dokumen C250 dengan beberapa perubahan dan tambahan. Terdapat tambahan fitur pendapatan untuk menampilkan rekap pendapatan dari faktur dan penambahan fitur proforma untuk simulasi harga sebelum faktur dibuat. </w:delText>
        </w:r>
      </w:del>
    </w:p>
    <w:p w14:paraId="73E8DB19" w14:textId="44935F59" w:rsidR="00AA227D" w:rsidDel="00AA5525" w:rsidRDefault="00425617" w:rsidP="00557D61">
      <w:pPr>
        <w:rPr>
          <w:del w:id="1107" w:author="Andrew Mulya" w:date="2021-06-27T19:24:00Z"/>
        </w:rPr>
      </w:pPr>
      <w:del w:id="1108" w:author="Andrew Mulya" w:date="2021-06-27T19:24:00Z">
        <w:r w:rsidDel="00AA5525">
          <w:tab/>
          <w:delText xml:space="preserve">Penambahan fitur pendapatan berupa halaman yang menampilkan rekap data hasil penjualan dalam bentuk grafik menggunakan chart.js. Sedangkan fitur proforma berupa halaman pembuatan faktur sama seperti fitur faktur tetapi hanya berupa simulasi dan tidak mengurangi stok. </w:delText>
        </w:r>
      </w:del>
    </w:p>
    <w:p w14:paraId="472A4AFD" w14:textId="77777777" w:rsidR="00AA227D" w:rsidRDefault="00425617">
      <w:pPr>
        <w:keepNext/>
        <w:ind w:firstLine="720"/>
        <w:rPr>
          <w:b/>
        </w:rPr>
      </w:pPr>
      <w:r>
        <w:br w:type="page"/>
      </w:r>
    </w:p>
    <w:p w14:paraId="3C8B9DF5" w14:textId="77777777" w:rsidR="00AA227D" w:rsidRDefault="00425617">
      <w:pPr>
        <w:keepNext/>
        <w:jc w:val="center"/>
        <w:rPr>
          <w:b/>
        </w:rPr>
      </w:pPr>
      <w:r>
        <w:rPr>
          <w:b/>
        </w:rPr>
        <w:lastRenderedPageBreak/>
        <w:t>BAB III</w:t>
      </w:r>
    </w:p>
    <w:p w14:paraId="533795DF" w14:textId="77777777" w:rsidR="00AA227D" w:rsidRDefault="00425617" w:rsidP="004F06EF">
      <w:pPr>
        <w:pStyle w:val="Heading1"/>
      </w:pPr>
      <w:bookmarkStart w:id="1109" w:name="_pucklpa7n28n" w:colFirst="0" w:colLast="0"/>
      <w:bookmarkEnd w:id="1109"/>
      <w:r>
        <w:t>PENGUJIAN DAN ANALISIS</w:t>
      </w:r>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p>
    <w:p w14:paraId="196C2914" w14:textId="0A8A8605" w:rsidR="00552D5F" w:rsidRDefault="00425617" w:rsidP="00552D5F">
      <w:pPr>
        <w:pStyle w:val="Heading2"/>
      </w:pPr>
      <w:r>
        <w:t>Metode Pengujia</w:t>
      </w:r>
      <w:r w:rsidR="00552D5F">
        <w:rPr>
          <w:lang w:val="en-US"/>
        </w:rPr>
        <w:t>n</w:t>
      </w:r>
    </w:p>
    <w:p w14:paraId="64EAFFFE" w14:textId="77777777" w:rsidR="00552D5F" w:rsidRPr="00552D5F" w:rsidRDefault="00552D5F" w:rsidP="00552D5F">
      <w:pPr>
        <w:pStyle w:val="ListParagraph"/>
        <w:keepNext/>
        <w:numPr>
          <w:ilvl w:val="0"/>
          <w:numId w:val="38"/>
        </w:numPr>
        <w:contextualSpacing w:val="0"/>
        <w:outlineLvl w:val="2"/>
        <w:rPr>
          <w:b/>
          <w:i/>
          <w:vanish/>
        </w:rPr>
      </w:pPr>
    </w:p>
    <w:p w14:paraId="0B94EF39" w14:textId="77777777" w:rsidR="00552D5F" w:rsidRPr="00552D5F" w:rsidRDefault="00552D5F" w:rsidP="00552D5F">
      <w:pPr>
        <w:pStyle w:val="ListParagraph"/>
        <w:keepNext/>
        <w:numPr>
          <w:ilvl w:val="1"/>
          <w:numId w:val="38"/>
        </w:numPr>
        <w:contextualSpacing w:val="0"/>
        <w:outlineLvl w:val="2"/>
        <w:rPr>
          <w:b/>
          <w:i/>
          <w:vanish/>
        </w:rPr>
      </w:pPr>
    </w:p>
    <w:p w14:paraId="24AF6213" w14:textId="266BAB3C" w:rsidR="00AA227D" w:rsidRDefault="00425617" w:rsidP="00552D5F">
      <w:pPr>
        <w:pStyle w:val="Heading3"/>
      </w:pPr>
      <w:r>
        <w:t>Back-end</w:t>
      </w:r>
    </w:p>
    <w:p w14:paraId="7752397B" w14:textId="1E365CF5" w:rsidR="00AA227D" w:rsidRDefault="00425617" w:rsidP="004739B4">
      <w:pPr>
        <w:keepNext/>
        <w:ind w:left="1440"/>
      </w:pPr>
      <w:r>
        <w:t xml:space="preserve">Metode pengujian yang dilakukan untuk bagian </w:t>
      </w:r>
      <w:r>
        <w:rPr>
          <w:i/>
        </w:rPr>
        <w:t>back</w:t>
      </w:r>
      <w:r>
        <w:t>-</w:t>
      </w:r>
      <w:r>
        <w:rPr>
          <w:i/>
        </w:rPr>
        <w:t>end</w:t>
      </w:r>
      <w:r>
        <w:t xml:space="preserve"> adalah metode </w:t>
      </w:r>
      <w:r>
        <w:rPr>
          <w:i/>
        </w:rPr>
        <w:t>whitebox testing</w:t>
      </w:r>
      <w:r>
        <w:t xml:space="preserve">. Metode ini melakukan pengujian suatu sistem atau </w:t>
      </w:r>
      <w:r>
        <w:rPr>
          <w:i/>
        </w:rPr>
        <w:t>software</w:t>
      </w:r>
      <w:r>
        <w:t xml:space="preserve"> yang dilakukan oleh </w:t>
      </w:r>
      <w:r>
        <w:rPr>
          <w:i/>
        </w:rPr>
        <w:t>software developer</w:t>
      </w:r>
      <w:r>
        <w:t xml:space="preserve"> atau pengembang untuk memeriksa dan menganalisa kode program yang dibuat terdapat kesalahan atau tidak dan dapat berfungsi sesuai dengan yang diharapkan. Pengujian ini membutuhkan penguji yang mengetahui secara penuh mengenai cara kerja </w:t>
      </w:r>
      <w:r>
        <w:rPr>
          <w:i/>
        </w:rPr>
        <w:t>source code</w:t>
      </w:r>
      <w:r>
        <w:t xml:space="preserve"> program khususnya pada logika dan struktur kode. Pengujian ini berfokus pada </w:t>
      </w:r>
      <w:r>
        <w:rPr>
          <w:i/>
        </w:rPr>
        <w:t xml:space="preserve">source code </w:t>
      </w:r>
      <w:r>
        <w:t xml:space="preserve">program dan mengabaikan tampilan atau </w:t>
      </w:r>
      <w:r>
        <w:rPr>
          <w:i/>
        </w:rPr>
        <w:t>user interface</w:t>
      </w:r>
      <w:r>
        <w:t xml:space="preserve"> sistem.</w:t>
      </w:r>
    </w:p>
    <w:p w14:paraId="287427EF" w14:textId="77777777" w:rsidR="00AA227D" w:rsidRDefault="00AA227D">
      <w:pPr>
        <w:keepNext/>
        <w:ind w:left="720"/>
      </w:pPr>
    </w:p>
    <w:p w14:paraId="0B2CC63B" w14:textId="25B21A30" w:rsidR="00AA227D" w:rsidRDefault="00425617" w:rsidP="00552D5F">
      <w:pPr>
        <w:pStyle w:val="Heading3"/>
      </w:pPr>
      <w:r>
        <w:t>Front-end</w:t>
      </w:r>
    </w:p>
    <w:p w14:paraId="4FBD8712" w14:textId="77777777" w:rsidR="00AA227D" w:rsidRDefault="00425617" w:rsidP="004739B4">
      <w:pPr>
        <w:keepNext/>
        <w:ind w:left="1440" w:firstLine="720"/>
      </w:pPr>
      <w:r>
        <w:t xml:space="preserve">Metode pengujian yang dilakukan untuk proyek capstone ini khususnya pada bagian </w:t>
      </w:r>
      <w:r>
        <w:rPr>
          <w:i/>
        </w:rPr>
        <w:t>front</w:t>
      </w:r>
      <w:r>
        <w:t>-</w:t>
      </w:r>
      <w:r>
        <w:rPr>
          <w:i/>
        </w:rPr>
        <w:t>end</w:t>
      </w:r>
      <w:r>
        <w:t xml:space="preserve">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3CA35A5C" w:rsidR="00AA227D" w:rsidRDefault="00425617" w:rsidP="00552D5F">
      <w:pPr>
        <w:pStyle w:val="Heading3"/>
      </w:pPr>
      <w:r>
        <w:t>User Experience</w:t>
      </w:r>
    </w:p>
    <w:p w14:paraId="6EB8D679" w14:textId="77777777" w:rsidR="00AA227D" w:rsidRDefault="00425617">
      <w:pPr>
        <w:keepNext/>
        <w:ind w:left="720" w:firstLine="720"/>
      </w:pPr>
      <w:r>
        <w:t xml:space="preserve"> Metode pengujian untuk </w:t>
      </w:r>
      <w:r>
        <w:rPr>
          <w:i/>
        </w:rPr>
        <w:t>user experience</w:t>
      </w:r>
      <w:r>
        <w:t xml:space="preserve"> menggunakan evaluasi SUS (</w:t>
      </w:r>
      <w:r>
        <w:rPr>
          <w:i/>
        </w:rPr>
        <w:t>System Usability Scale</w:t>
      </w:r>
      <w:r>
        <w:t xml:space="preserve">) untuk melakukan </w:t>
      </w:r>
      <w:r>
        <w:rPr>
          <w:i/>
        </w:rPr>
        <w:t>usability testing</w:t>
      </w:r>
      <w:r>
        <w:t xml:space="preserve">. SUS merupakan salah satu alat pengujian </w:t>
      </w:r>
      <w:r>
        <w:rPr>
          <w:i/>
        </w:rPr>
        <w:t>usability</w:t>
      </w:r>
      <w:r>
        <w:t xml:space="preserve"> yang dikembangkann oleh John Brooke pada tahun 1986. SUS dapat digunakan untuk menilai kegunaan berbagai produk dan layanan. Penulis menggunakan SUS karena </w:t>
      </w:r>
      <w:r>
        <w:lastRenderedPageBreak/>
        <w:t>responden dapat dengan cepat dan mudah menjawab pertanyaan dan SUS dapat menjawab pertanyaan terkait kelayakan sistem pemasaran SIGAP yang dikembangkan.</w:t>
      </w:r>
    </w:p>
    <w:p w14:paraId="4408C4A9" w14:textId="77777777" w:rsidR="00AA227D" w:rsidRDefault="00AA227D">
      <w:pPr>
        <w:keepNext/>
        <w:ind w:left="720"/>
      </w:pPr>
    </w:p>
    <w:p w14:paraId="1F6D7192" w14:textId="77777777" w:rsidR="00AA227D" w:rsidRDefault="00425617">
      <w:pPr>
        <w:keepNext/>
        <w:ind w:left="720"/>
        <w:rPr>
          <w:b/>
        </w:rPr>
      </w:pPr>
      <w:r>
        <w:rPr>
          <w:b/>
        </w:rPr>
        <w:t>3.1.4 Pengujian Sistem Pemasaran SIGAP</w:t>
      </w:r>
    </w:p>
    <w:p w14:paraId="44AAB047" w14:textId="77777777" w:rsidR="00AA227D" w:rsidRDefault="00425617">
      <w:pPr>
        <w:keepNext/>
        <w:ind w:left="720" w:firstLine="720"/>
      </w:pPr>
      <w:r>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w:t>
      </w:r>
      <w:r>
        <w:rPr>
          <w:i/>
        </w:rPr>
        <w:t>feedback</w:t>
      </w:r>
      <w:r>
        <w:t xml:space="preserve"> terhadap sistem pemasaran SIGAP.</w:t>
      </w:r>
    </w:p>
    <w:p w14:paraId="63395D25" w14:textId="77777777" w:rsidR="00AA227D" w:rsidRDefault="00AA227D">
      <w:pPr>
        <w:keepNext/>
      </w:pPr>
    </w:p>
    <w:p w14:paraId="2AB74DFA" w14:textId="77777777" w:rsidR="00AA227D" w:rsidRDefault="00425617">
      <w:pPr>
        <w:keepNext/>
        <w:pBdr>
          <w:top w:val="nil"/>
          <w:left w:val="nil"/>
          <w:bottom w:val="nil"/>
          <w:right w:val="nil"/>
          <w:between w:val="nil"/>
        </w:pBdr>
        <w:spacing w:before="240" w:after="240"/>
        <w:jc w:val="left"/>
        <w:rPr>
          <w:b/>
        </w:rPr>
      </w:pPr>
      <w:r>
        <w:rPr>
          <w:b/>
        </w:rPr>
        <w:t>3.2. Proses Pengujian</w:t>
      </w:r>
    </w:p>
    <w:p w14:paraId="55373B1F" w14:textId="77777777" w:rsidR="00AA227D" w:rsidRDefault="00425617">
      <w:pPr>
        <w:keepNext/>
        <w:pBdr>
          <w:top w:val="nil"/>
          <w:left w:val="nil"/>
          <w:bottom w:val="nil"/>
          <w:right w:val="nil"/>
          <w:between w:val="nil"/>
        </w:pBdr>
        <w:spacing w:before="240" w:after="240"/>
        <w:ind w:firstLine="720"/>
        <w:jc w:val="left"/>
        <w:rPr>
          <w:b/>
          <w:i/>
        </w:rPr>
      </w:pPr>
      <w:r>
        <w:rPr>
          <w:b/>
        </w:rPr>
        <w:t xml:space="preserve">3.2.1. </w:t>
      </w:r>
      <w:r>
        <w:rPr>
          <w:b/>
          <w:i/>
        </w:rPr>
        <w:t>Back-end</w:t>
      </w:r>
    </w:p>
    <w:p w14:paraId="42E40328" w14:textId="77777777" w:rsidR="00AA227D" w:rsidRDefault="00425617">
      <w:pPr>
        <w:keepNext/>
        <w:pBdr>
          <w:top w:val="nil"/>
          <w:left w:val="nil"/>
          <w:bottom w:val="nil"/>
          <w:right w:val="nil"/>
          <w:between w:val="nil"/>
        </w:pBdr>
        <w:spacing w:before="240" w:after="240"/>
        <w:ind w:firstLine="720"/>
        <w:jc w:val="left"/>
        <w:rPr>
          <w:b/>
          <w:i/>
        </w:rPr>
      </w:pPr>
      <w:r>
        <w:rPr>
          <w:b/>
        </w:rPr>
        <w:t xml:space="preserve">3.2.2. </w:t>
      </w:r>
      <w:r>
        <w:rPr>
          <w:b/>
          <w:i/>
        </w:rPr>
        <w:t>Front-end</w:t>
      </w:r>
    </w:p>
    <w:p w14:paraId="4059E8C7" w14:textId="77777777" w:rsidR="00AA227D" w:rsidRDefault="00425617">
      <w:pPr>
        <w:keepNext/>
        <w:pBdr>
          <w:top w:val="nil"/>
          <w:left w:val="nil"/>
          <w:bottom w:val="nil"/>
          <w:right w:val="nil"/>
          <w:between w:val="nil"/>
        </w:pBdr>
        <w:spacing w:before="240" w:after="240"/>
        <w:ind w:left="720" w:firstLine="720"/>
      </w:pPr>
      <w:r>
        <w:t xml:space="preserve">Pengujian untuk bagian </w:t>
      </w:r>
      <w:r>
        <w:rPr>
          <w:i/>
        </w:rPr>
        <w:t>front</w:t>
      </w:r>
      <w:r>
        <w:t>-</w:t>
      </w:r>
      <w:r>
        <w:rPr>
          <w:i/>
        </w:rPr>
        <w:t>end</w:t>
      </w:r>
      <w:r>
        <w:t xml:space="preserve"> dilakukan dengan menguji setiap fungsi yang ada pada tampilan (</w:t>
      </w:r>
      <w:r>
        <w:rPr>
          <w:i/>
        </w:rPr>
        <w:t>interface</w:t>
      </w:r>
      <w:r>
        <w:t xml:space="preserve">). Penguji diminta untuk melakukan setiap skenario yang mungkin terjadi dalam alur bisnis dan menguji apakah keluaran yang dihasilkan sesuai dengan keluaran yang diharapkan. Berikut merupakan </w:t>
      </w:r>
      <w:r>
        <w:rPr>
          <w:i/>
        </w:rPr>
        <w:t>test case</w:t>
      </w:r>
      <w:r>
        <w:t xml:space="preserve"> yang dilakukan :</w:t>
      </w:r>
    </w:p>
    <w:p w14:paraId="5443EC90" w14:textId="77777777" w:rsidR="00AA227D" w:rsidRDefault="00425617">
      <w:pPr>
        <w:keepNext/>
        <w:pBdr>
          <w:top w:val="nil"/>
          <w:left w:val="nil"/>
          <w:bottom w:val="nil"/>
          <w:right w:val="nil"/>
          <w:between w:val="nil"/>
        </w:pBdr>
        <w:spacing w:before="240" w:after="240"/>
        <w:jc w:val="center"/>
      </w:pPr>
      <w:r>
        <w:t xml:space="preserve">Tabel </w:t>
      </w:r>
      <w:r>
        <w:rPr>
          <w:i/>
        </w:rPr>
        <w:t xml:space="preserve">Test Case </w:t>
      </w:r>
      <w:r>
        <w:t xml:space="preserve">Halaman </w:t>
      </w:r>
      <w:r>
        <w:rPr>
          <w:i/>
        </w:rPr>
        <w:t xml:space="preserve">Index </w:t>
      </w:r>
      <w:r>
        <w:t>Proforma</w:t>
      </w:r>
    </w:p>
    <w:tbl>
      <w:tblPr>
        <w:tblStyle w:val="aa"/>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2098"/>
        <w:gridCol w:w="1778"/>
      </w:tblGrid>
      <w:tr w:rsidR="00AA227D" w14:paraId="69921A01" w14:textId="77777777" w:rsidTr="00E73D6A">
        <w:trPr>
          <w:jc w:val="center"/>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937"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1938"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2098" w:type="dxa"/>
            <w:shd w:val="clear" w:color="auto" w:fill="auto"/>
            <w:tcMar>
              <w:top w:w="100" w:type="dxa"/>
              <w:left w:w="100" w:type="dxa"/>
              <w:bottom w:w="100" w:type="dxa"/>
              <w:right w:w="100" w:type="dxa"/>
            </w:tcMar>
          </w:tcPr>
          <w:p w14:paraId="6AD35442" w14:textId="77777777" w:rsidR="00AA227D" w:rsidRDefault="00425617" w:rsidP="0058768A">
            <w:pPr>
              <w:pStyle w:val="TableHead"/>
            </w:pPr>
            <w:r>
              <w:t>Keluaran sebenarnya</w:t>
            </w:r>
          </w:p>
        </w:tc>
        <w:tc>
          <w:tcPr>
            <w:tcW w:w="1778"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E73D6A">
        <w:trPr>
          <w:jc w:val="center"/>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w:t>
            </w:r>
            <w:r>
              <w:lastRenderedPageBreak/>
              <w:t xml:space="preserve">proforma yang ada di </w:t>
            </w:r>
            <w:r>
              <w:rPr>
                <w:i/>
              </w:rPr>
              <w:t>database</w:t>
            </w:r>
          </w:p>
        </w:tc>
        <w:tc>
          <w:tcPr>
            <w:tcW w:w="1937"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1938"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w:t>
            </w:r>
            <w:r>
              <w:lastRenderedPageBreak/>
              <w:t xml:space="preserve">nomor proforma, nama </w:t>
            </w:r>
            <w:r>
              <w:rPr>
                <w:i/>
              </w:rPr>
              <w:t>customer</w:t>
            </w:r>
            <w:r>
              <w:t xml:space="preserve">, jenis </w:t>
            </w:r>
            <w:r>
              <w:rPr>
                <w:i/>
              </w:rPr>
              <w:t>customer</w:t>
            </w:r>
            <w:r>
              <w:t>, tanggal dibuatnya proforma, dan jatuh tempo proforma</w:t>
            </w:r>
          </w:p>
        </w:tc>
        <w:tc>
          <w:tcPr>
            <w:tcW w:w="209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lastRenderedPageBreak/>
              <w:t xml:space="preserve">Menampilkan nomor, nomor </w:t>
            </w:r>
            <w:r>
              <w:lastRenderedPageBreak/>
              <w:t xml:space="preserve">proforma, nama </w:t>
            </w:r>
            <w:r>
              <w:rPr>
                <w:i/>
              </w:rPr>
              <w:t>customer</w:t>
            </w:r>
            <w:r>
              <w:t xml:space="preserve">, jenis </w:t>
            </w:r>
            <w:r>
              <w:rPr>
                <w:i/>
              </w:rPr>
              <w:t>customer</w:t>
            </w:r>
            <w:r>
              <w:t>, tanggal dibuatnya proforma, dan jatuh tempo proforma</w:t>
            </w:r>
          </w:p>
        </w:tc>
        <w:tc>
          <w:tcPr>
            <w:tcW w:w="1778" w:type="dxa"/>
            <w:shd w:val="clear" w:color="auto" w:fill="auto"/>
            <w:tcMar>
              <w:top w:w="100" w:type="dxa"/>
              <w:left w:w="100" w:type="dxa"/>
              <w:bottom w:w="100" w:type="dxa"/>
              <w:right w:w="100" w:type="dxa"/>
            </w:tcMar>
          </w:tcPr>
          <w:p w14:paraId="7D3F6007" w14:textId="77777777" w:rsidR="00AA227D" w:rsidRDefault="00425617" w:rsidP="0058768A">
            <w:pPr>
              <w:pStyle w:val="TableBody"/>
            </w:pPr>
            <w:r>
              <w:lastRenderedPageBreak/>
              <w:t>Valid</w:t>
            </w:r>
          </w:p>
        </w:tc>
      </w:tr>
      <w:tr w:rsidR="00AA227D" w14:paraId="2637B77F" w14:textId="77777777" w:rsidTr="00E73D6A">
        <w:trPr>
          <w:jc w:val="center"/>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937"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1938"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209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778"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E73D6A">
        <w:trPr>
          <w:jc w:val="center"/>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1938"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209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778"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E73D6A">
        <w:trPr>
          <w:jc w:val="center"/>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937"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1938"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209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778"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E73D6A">
        <w:trPr>
          <w:jc w:val="center"/>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43397B8A" w14:textId="77777777" w:rsidR="00AA227D" w:rsidRDefault="00425617" w:rsidP="0058768A">
            <w:pPr>
              <w:pStyle w:val="TableBody"/>
            </w:pPr>
            <w:r>
              <w:t>Menekan tombol “Reset”</w:t>
            </w:r>
          </w:p>
        </w:tc>
        <w:tc>
          <w:tcPr>
            <w:tcW w:w="1938"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209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778"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E73D6A">
        <w:trPr>
          <w:jc w:val="center"/>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937"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1938"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209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778"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E73D6A">
        <w:trPr>
          <w:jc w:val="center"/>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t>Berpindah ke halaman tambah proforma</w:t>
            </w:r>
          </w:p>
        </w:tc>
        <w:tc>
          <w:tcPr>
            <w:tcW w:w="1937"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1938"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209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778"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E73D6A">
        <w:trPr>
          <w:jc w:val="center"/>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937"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1938"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209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778"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E73D6A">
        <w:trPr>
          <w:jc w:val="center"/>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 xml:space="preserve">Menghapus </w:t>
            </w:r>
            <w:r>
              <w:lastRenderedPageBreak/>
              <w:t>proforma</w:t>
            </w:r>
          </w:p>
        </w:tc>
        <w:tc>
          <w:tcPr>
            <w:tcW w:w="1937" w:type="dxa"/>
            <w:shd w:val="clear" w:color="auto" w:fill="auto"/>
            <w:tcMar>
              <w:top w:w="100" w:type="dxa"/>
              <w:left w:w="100" w:type="dxa"/>
              <w:bottom w:w="100" w:type="dxa"/>
              <w:right w:w="100" w:type="dxa"/>
            </w:tcMar>
          </w:tcPr>
          <w:p w14:paraId="40F77520" w14:textId="77777777" w:rsidR="00AA227D" w:rsidRDefault="00425617" w:rsidP="0058768A">
            <w:pPr>
              <w:pStyle w:val="TableBody"/>
            </w:pPr>
            <w:r>
              <w:lastRenderedPageBreak/>
              <w:t xml:space="preserve">Menekan tombol </w:t>
            </w:r>
            <w:r>
              <w:lastRenderedPageBreak/>
              <w:t>“Aksi” kemudian pilih opsi “Hapus Proforma”</w:t>
            </w:r>
          </w:p>
        </w:tc>
        <w:tc>
          <w:tcPr>
            <w:tcW w:w="1938"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lastRenderedPageBreak/>
              <w:t xml:space="preserve">Muncul </w:t>
            </w:r>
            <w:r>
              <w:lastRenderedPageBreak/>
              <w:t xml:space="preserve">peringatan sukses berbentuk </w:t>
            </w:r>
            <w:r>
              <w:rPr>
                <w:i/>
              </w:rPr>
              <w:t xml:space="preserve">toast </w:t>
            </w:r>
            <w:r>
              <w:t xml:space="preserve">dan proforma terhapus dari halaman </w:t>
            </w:r>
            <w:r>
              <w:rPr>
                <w:i/>
              </w:rPr>
              <w:t>index</w:t>
            </w:r>
          </w:p>
        </w:tc>
        <w:tc>
          <w:tcPr>
            <w:tcW w:w="209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lastRenderedPageBreak/>
              <w:t xml:space="preserve">Muncul peringatan </w:t>
            </w:r>
            <w:r>
              <w:lastRenderedPageBreak/>
              <w:t xml:space="preserve">sukses berbentuk </w:t>
            </w:r>
            <w:r>
              <w:rPr>
                <w:i/>
              </w:rPr>
              <w:t xml:space="preserve">toast </w:t>
            </w:r>
            <w:r>
              <w:t xml:space="preserve">dan proforma terhapus dari halaman </w:t>
            </w:r>
            <w:r>
              <w:rPr>
                <w:i/>
              </w:rPr>
              <w:t>index</w:t>
            </w:r>
          </w:p>
        </w:tc>
        <w:tc>
          <w:tcPr>
            <w:tcW w:w="1778" w:type="dxa"/>
            <w:shd w:val="clear" w:color="auto" w:fill="auto"/>
            <w:tcMar>
              <w:top w:w="100" w:type="dxa"/>
              <w:left w:w="100" w:type="dxa"/>
              <w:bottom w:w="100" w:type="dxa"/>
              <w:right w:w="100" w:type="dxa"/>
            </w:tcMar>
          </w:tcPr>
          <w:p w14:paraId="5A442274" w14:textId="77777777" w:rsidR="00AA227D" w:rsidRDefault="00425617" w:rsidP="0058768A">
            <w:pPr>
              <w:pStyle w:val="TableBody"/>
            </w:pPr>
            <w:r>
              <w:lastRenderedPageBreak/>
              <w:t>Valid</w:t>
            </w:r>
          </w:p>
        </w:tc>
      </w:tr>
      <w:tr w:rsidR="00AA227D" w14:paraId="2CE83E79" w14:textId="77777777" w:rsidTr="00E73D6A">
        <w:trPr>
          <w:jc w:val="center"/>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937"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1938" w:type="dxa"/>
            <w:shd w:val="clear" w:color="auto" w:fill="auto"/>
            <w:tcMar>
              <w:top w:w="100" w:type="dxa"/>
              <w:left w:w="100" w:type="dxa"/>
              <w:bottom w:w="100" w:type="dxa"/>
              <w:right w:w="100" w:type="dxa"/>
            </w:tcMar>
          </w:tcPr>
          <w:p w14:paraId="6B4935CC" w14:textId="77777777" w:rsidR="00AA227D" w:rsidRDefault="00425617" w:rsidP="0058768A">
            <w:pPr>
              <w:pStyle w:val="TableBody"/>
            </w:pPr>
            <w:r>
              <w:t>Menuju ke halaman edit proforma</w:t>
            </w:r>
          </w:p>
        </w:tc>
        <w:tc>
          <w:tcPr>
            <w:tcW w:w="2098" w:type="dxa"/>
            <w:shd w:val="clear" w:color="auto" w:fill="auto"/>
            <w:tcMar>
              <w:top w:w="100" w:type="dxa"/>
              <w:left w:w="100" w:type="dxa"/>
              <w:bottom w:w="100" w:type="dxa"/>
              <w:right w:w="100" w:type="dxa"/>
            </w:tcMar>
          </w:tcPr>
          <w:p w14:paraId="72A1B111" w14:textId="77777777" w:rsidR="00AA227D" w:rsidRDefault="00425617" w:rsidP="0058768A">
            <w:pPr>
              <w:pStyle w:val="TableBody"/>
            </w:pPr>
            <w:r>
              <w:t>Menuju ke halaman edit proforma</w:t>
            </w:r>
          </w:p>
        </w:tc>
        <w:tc>
          <w:tcPr>
            <w:tcW w:w="1778"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64B16326" w14:textId="77777777" w:rsidR="00AA227D" w:rsidRDefault="00425617">
      <w:pPr>
        <w:keepNext/>
        <w:spacing w:before="240" w:after="240"/>
        <w:jc w:val="center"/>
      </w:pPr>
      <w:r>
        <w:t xml:space="preserve">Tabel </w:t>
      </w:r>
      <w:r>
        <w:rPr>
          <w:i/>
        </w:rPr>
        <w:t xml:space="preserve">Test Case </w:t>
      </w:r>
      <w:r>
        <w:t>Halaman Tambah</w:t>
      </w:r>
      <w:r>
        <w:rPr>
          <w:i/>
        </w:rPr>
        <w:t xml:space="preserve"> </w:t>
      </w:r>
      <w:r>
        <w:t>Proforma</w:t>
      </w:r>
    </w:p>
    <w:tbl>
      <w:tblPr>
        <w:tblStyle w:val="ab"/>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57375FF" w14:textId="77777777">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937"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1937"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937"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937"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1937"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7"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7"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t xml:space="preserve">Menambah proforma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1937"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7"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7"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937" w:type="dxa"/>
            <w:shd w:val="clear" w:color="auto" w:fill="auto"/>
            <w:tcMar>
              <w:top w:w="100" w:type="dxa"/>
              <w:left w:w="100" w:type="dxa"/>
              <w:bottom w:w="100" w:type="dxa"/>
              <w:right w:w="100" w:type="dxa"/>
            </w:tcMar>
          </w:tcPr>
          <w:p w14:paraId="642EAA14" w14:textId="77777777" w:rsidR="00AA227D" w:rsidRDefault="00425617" w:rsidP="00552D5F">
            <w:pPr>
              <w:pStyle w:val="TableBody"/>
            </w:pPr>
            <w:r>
              <w:t>Menekan tombol Submit dengan data yang kurang/belum diisi secara keseluruhan</w:t>
            </w:r>
          </w:p>
        </w:tc>
        <w:tc>
          <w:tcPr>
            <w:tcW w:w="1937"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937"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1937"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lastRenderedPageBreak/>
              <w:t>Menghapus buku dalam tabel pesanan</w:t>
            </w:r>
          </w:p>
        </w:tc>
        <w:tc>
          <w:tcPr>
            <w:tcW w:w="1937"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1937"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937"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937"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937"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1937"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937"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937"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22A6AC2D" w14:textId="77777777" w:rsidR="00AA227D" w:rsidRDefault="00425617">
      <w:pPr>
        <w:keepNext/>
        <w:spacing w:before="240" w:after="240"/>
        <w:jc w:val="center"/>
      </w:pPr>
      <w:r>
        <w:t xml:space="preserve">Tabel </w:t>
      </w:r>
      <w:r>
        <w:rPr>
          <w:i/>
        </w:rPr>
        <w:t xml:space="preserve">Test Case </w:t>
      </w:r>
      <w:r>
        <w:t>Halaman Detail</w:t>
      </w:r>
      <w:r>
        <w:rPr>
          <w:i/>
        </w:rPr>
        <w:t xml:space="preserve"> </w:t>
      </w:r>
      <w:r>
        <w:t>Proforma</w:t>
      </w:r>
    </w:p>
    <w:tbl>
      <w:tblPr>
        <w:tblStyle w:val="ac"/>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C5A60CC" w14:textId="77777777">
        <w:trPr>
          <w:jc w:val="center"/>
        </w:trPr>
        <w:tc>
          <w:tcPr>
            <w:tcW w:w="1937"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trPr>
          <w:jc w:val="center"/>
        </w:trPr>
        <w:tc>
          <w:tcPr>
            <w:tcW w:w="1937"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937"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937"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937"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trPr>
          <w:jc w:val="center"/>
        </w:trPr>
        <w:tc>
          <w:tcPr>
            <w:tcW w:w="1937"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937"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1937"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937"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937"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trPr>
          <w:jc w:val="center"/>
        </w:trPr>
        <w:tc>
          <w:tcPr>
            <w:tcW w:w="1937"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937" w:type="dxa"/>
            <w:shd w:val="clear" w:color="auto" w:fill="auto"/>
            <w:tcMar>
              <w:top w:w="100" w:type="dxa"/>
              <w:left w:w="100" w:type="dxa"/>
              <w:bottom w:w="100" w:type="dxa"/>
              <w:right w:w="100" w:type="dxa"/>
            </w:tcMar>
          </w:tcPr>
          <w:p w14:paraId="3012A715" w14:textId="77777777" w:rsidR="00AA227D" w:rsidRDefault="00425617" w:rsidP="008D37BF">
            <w:pPr>
              <w:pStyle w:val="TableBody"/>
            </w:pPr>
            <w:r>
              <w:t>Menekan tombol “Generate PDF”</w:t>
            </w:r>
          </w:p>
        </w:tc>
        <w:tc>
          <w:tcPr>
            <w:tcW w:w="1937"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937"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937"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50E7E717" w14:textId="77777777" w:rsidR="00AA227D" w:rsidRDefault="00425617">
      <w:pPr>
        <w:keepNext/>
        <w:spacing w:before="240" w:after="240"/>
        <w:jc w:val="center"/>
      </w:pPr>
      <w:r>
        <w:t xml:space="preserve">Tabel </w:t>
      </w:r>
      <w:r>
        <w:rPr>
          <w:i/>
        </w:rPr>
        <w:t xml:space="preserve">Test Case </w:t>
      </w:r>
      <w:r>
        <w:t xml:space="preserve">Halaman </w:t>
      </w:r>
      <w:r>
        <w:rPr>
          <w:i/>
        </w:rPr>
        <w:t>Dashboard</w:t>
      </w:r>
      <w:r>
        <w:t xml:space="preserve"> Faktur</w:t>
      </w:r>
    </w:p>
    <w:tbl>
      <w:tblPr>
        <w:tblStyle w:val="ad"/>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3173C444" w14:textId="77777777">
        <w:trPr>
          <w:jc w:val="center"/>
        </w:trPr>
        <w:tc>
          <w:tcPr>
            <w:tcW w:w="1937"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trPr>
          <w:jc w:val="center"/>
        </w:trPr>
        <w:tc>
          <w:tcPr>
            <w:tcW w:w="1937" w:type="dxa"/>
            <w:shd w:val="clear" w:color="auto" w:fill="auto"/>
            <w:tcMar>
              <w:top w:w="100" w:type="dxa"/>
              <w:left w:w="100" w:type="dxa"/>
              <w:bottom w:w="100" w:type="dxa"/>
              <w:right w:w="100" w:type="dxa"/>
            </w:tcMar>
          </w:tcPr>
          <w:p w14:paraId="413D333A" w14:textId="77777777" w:rsidR="00AA227D" w:rsidRDefault="00425617" w:rsidP="008D37BF">
            <w:pPr>
              <w:pStyle w:val="TableBody"/>
            </w:pPr>
            <w:r>
              <w:lastRenderedPageBreak/>
              <w:t xml:space="preserve">Menampilkan keseluruhan data faktur yang ada di </w:t>
            </w:r>
            <w:r>
              <w:rPr>
                <w:i/>
              </w:rPr>
              <w:t>database</w:t>
            </w:r>
          </w:p>
        </w:tc>
        <w:tc>
          <w:tcPr>
            <w:tcW w:w="1937"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937"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937"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trPr>
          <w:jc w:val="center"/>
        </w:trPr>
        <w:tc>
          <w:tcPr>
            <w:tcW w:w="1937"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937"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1937"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trPr>
          <w:jc w:val="center"/>
        </w:trPr>
        <w:tc>
          <w:tcPr>
            <w:tcW w:w="1937"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937"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1937"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trPr>
          <w:jc w:val="center"/>
        </w:trPr>
        <w:tc>
          <w:tcPr>
            <w:tcW w:w="1937"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1937"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trPr>
          <w:jc w:val="center"/>
        </w:trPr>
        <w:tc>
          <w:tcPr>
            <w:tcW w:w="1937"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1937"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trPr>
          <w:jc w:val="center"/>
        </w:trPr>
        <w:tc>
          <w:tcPr>
            <w:tcW w:w="1937" w:type="dxa"/>
            <w:shd w:val="clear" w:color="auto" w:fill="auto"/>
            <w:tcMar>
              <w:top w:w="100" w:type="dxa"/>
              <w:left w:w="100" w:type="dxa"/>
              <w:bottom w:w="100" w:type="dxa"/>
              <w:right w:w="100" w:type="dxa"/>
            </w:tcMar>
          </w:tcPr>
          <w:p w14:paraId="574D1DB9" w14:textId="77777777" w:rsidR="00AA227D" w:rsidRDefault="00425617" w:rsidP="008D37BF">
            <w:pPr>
              <w:pStyle w:val="TableBody"/>
            </w:pPr>
            <w:r>
              <w:t>Melakukan pencarian data sesuai dengan masukkan pengguna</w:t>
            </w:r>
          </w:p>
        </w:tc>
        <w:tc>
          <w:tcPr>
            <w:tcW w:w="1937"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1937"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937"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937"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trPr>
          <w:jc w:val="center"/>
        </w:trPr>
        <w:tc>
          <w:tcPr>
            <w:tcW w:w="1937"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w:t>
            </w:r>
            <w:r>
              <w:lastRenderedPageBreak/>
              <w:t>seperti awal</w:t>
            </w:r>
          </w:p>
        </w:tc>
        <w:tc>
          <w:tcPr>
            <w:tcW w:w="1937" w:type="dxa"/>
            <w:shd w:val="clear" w:color="auto" w:fill="auto"/>
            <w:tcMar>
              <w:top w:w="100" w:type="dxa"/>
              <w:left w:w="100" w:type="dxa"/>
              <w:bottom w:w="100" w:type="dxa"/>
              <w:right w:w="100" w:type="dxa"/>
            </w:tcMar>
          </w:tcPr>
          <w:p w14:paraId="539334AE" w14:textId="77777777" w:rsidR="00AA227D" w:rsidRDefault="00425617" w:rsidP="008D37BF">
            <w:pPr>
              <w:pStyle w:val="TableBody"/>
            </w:pPr>
            <w:r>
              <w:lastRenderedPageBreak/>
              <w:t>Menekan tombol “Reset”</w:t>
            </w:r>
          </w:p>
        </w:tc>
        <w:tc>
          <w:tcPr>
            <w:tcW w:w="1937"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w:t>
            </w:r>
            <w:r>
              <w:lastRenderedPageBreak/>
              <w:t>proforma</w:t>
            </w:r>
          </w:p>
        </w:tc>
        <w:tc>
          <w:tcPr>
            <w:tcW w:w="1937" w:type="dxa"/>
            <w:shd w:val="clear" w:color="auto" w:fill="auto"/>
            <w:tcMar>
              <w:top w:w="100" w:type="dxa"/>
              <w:left w:w="100" w:type="dxa"/>
              <w:bottom w:w="100" w:type="dxa"/>
              <w:right w:w="100" w:type="dxa"/>
            </w:tcMar>
          </w:tcPr>
          <w:p w14:paraId="59B7361B" w14:textId="77777777" w:rsidR="00AA227D" w:rsidRDefault="00425617" w:rsidP="008D37BF">
            <w:pPr>
              <w:pStyle w:val="TableBody"/>
            </w:pPr>
            <w:r>
              <w:lastRenderedPageBreak/>
              <w:t xml:space="preserve">Menampilkan semua data yang ada di </w:t>
            </w:r>
            <w:r>
              <w:rPr>
                <w:i/>
              </w:rPr>
              <w:t>database</w:t>
            </w:r>
            <w:r>
              <w:t xml:space="preserve"> </w:t>
            </w:r>
            <w:r>
              <w:lastRenderedPageBreak/>
              <w:t>proforma</w:t>
            </w:r>
          </w:p>
        </w:tc>
        <w:tc>
          <w:tcPr>
            <w:tcW w:w="1937" w:type="dxa"/>
            <w:shd w:val="clear" w:color="auto" w:fill="auto"/>
            <w:tcMar>
              <w:top w:w="100" w:type="dxa"/>
              <w:left w:w="100" w:type="dxa"/>
              <w:bottom w:w="100" w:type="dxa"/>
              <w:right w:w="100" w:type="dxa"/>
            </w:tcMar>
          </w:tcPr>
          <w:p w14:paraId="64A39002" w14:textId="77777777" w:rsidR="00AA227D" w:rsidRDefault="00425617" w:rsidP="008D37BF">
            <w:pPr>
              <w:pStyle w:val="TableBody"/>
            </w:pPr>
            <w:r>
              <w:lastRenderedPageBreak/>
              <w:t>Valid</w:t>
            </w:r>
          </w:p>
        </w:tc>
      </w:tr>
      <w:tr w:rsidR="00AA227D" w14:paraId="44E32ADB" w14:textId="77777777">
        <w:trPr>
          <w:jc w:val="center"/>
        </w:trPr>
        <w:tc>
          <w:tcPr>
            <w:tcW w:w="1937"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937"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1937"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937"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937"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trPr>
          <w:jc w:val="center"/>
        </w:trPr>
        <w:tc>
          <w:tcPr>
            <w:tcW w:w="1937"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937"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1937"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937"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937"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trPr>
          <w:jc w:val="center"/>
        </w:trPr>
        <w:tc>
          <w:tcPr>
            <w:tcW w:w="1937"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937"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1937"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937"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937"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trPr>
          <w:jc w:val="center"/>
        </w:trPr>
        <w:tc>
          <w:tcPr>
            <w:tcW w:w="1937"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937"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1937"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937"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937"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trPr>
          <w:jc w:val="center"/>
        </w:trPr>
        <w:tc>
          <w:tcPr>
            <w:tcW w:w="1937" w:type="dxa"/>
            <w:shd w:val="clear" w:color="auto" w:fill="auto"/>
            <w:tcMar>
              <w:top w:w="100" w:type="dxa"/>
              <w:left w:w="100" w:type="dxa"/>
              <w:bottom w:w="100" w:type="dxa"/>
              <w:right w:w="100" w:type="dxa"/>
            </w:tcMar>
          </w:tcPr>
          <w:p w14:paraId="22DF3720" w14:textId="77777777" w:rsidR="00AA227D" w:rsidRDefault="00425617" w:rsidP="008D37BF">
            <w:pPr>
              <w:pStyle w:val="TableBody"/>
            </w:pPr>
            <w:r>
              <w:t>Konfirmasi pesanan sudah sudah selesai sesuai faktur</w:t>
            </w:r>
          </w:p>
        </w:tc>
        <w:tc>
          <w:tcPr>
            <w:tcW w:w="1937"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1937"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937"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937"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trPr>
          <w:jc w:val="center"/>
        </w:trPr>
        <w:tc>
          <w:tcPr>
            <w:tcW w:w="1937"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937"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1937" w:type="dxa"/>
            <w:shd w:val="clear" w:color="auto" w:fill="auto"/>
            <w:tcMar>
              <w:top w:w="100" w:type="dxa"/>
              <w:left w:w="100" w:type="dxa"/>
              <w:bottom w:w="100" w:type="dxa"/>
              <w:right w:w="100" w:type="dxa"/>
            </w:tcMar>
          </w:tcPr>
          <w:p w14:paraId="5D6D9652" w14:textId="77777777" w:rsidR="00AA227D" w:rsidRDefault="00425617" w:rsidP="008D37BF">
            <w:pPr>
              <w:pStyle w:val="TableBody"/>
            </w:pPr>
            <w:r>
              <w:t>Menuju ke halaman edit faktur</w:t>
            </w:r>
          </w:p>
        </w:tc>
        <w:tc>
          <w:tcPr>
            <w:tcW w:w="1937" w:type="dxa"/>
            <w:shd w:val="clear" w:color="auto" w:fill="auto"/>
            <w:tcMar>
              <w:top w:w="100" w:type="dxa"/>
              <w:left w:w="100" w:type="dxa"/>
              <w:bottom w:w="100" w:type="dxa"/>
              <w:right w:w="100" w:type="dxa"/>
            </w:tcMar>
          </w:tcPr>
          <w:p w14:paraId="502C9E2E" w14:textId="77777777" w:rsidR="00AA227D" w:rsidRDefault="00425617" w:rsidP="008D37BF">
            <w:pPr>
              <w:pStyle w:val="TableBody"/>
            </w:pPr>
            <w:r>
              <w:t>Menuju ke halaman edit faktur</w:t>
            </w:r>
          </w:p>
        </w:tc>
        <w:tc>
          <w:tcPr>
            <w:tcW w:w="1937"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trPr>
          <w:jc w:val="center"/>
        </w:trPr>
        <w:tc>
          <w:tcPr>
            <w:tcW w:w="1937"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937"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1937"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937"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937"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6FFA41FD" w14:textId="77777777" w:rsidR="00AA227D" w:rsidRDefault="00425617">
      <w:pPr>
        <w:keepNext/>
        <w:spacing w:before="240" w:after="240"/>
        <w:jc w:val="center"/>
      </w:pPr>
      <w:r>
        <w:t xml:space="preserve">Tabel </w:t>
      </w:r>
      <w:r>
        <w:rPr>
          <w:i/>
        </w:rPr>
        <w:t xml:space="preserve">Test Case </w:t>
      </w:r>
      <w:r>
        <w:t>Halaman Tambah Faktur</w:t>
      </w:r>
    </w:p>
    <w:tbl>
      <w:tblPr>
        <w:tblStyle w:val="ae"/>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0353A73C" w14:textId="77777777">
        <w:trPr>
          <w:jc w:val="center"/>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 xml:space="preserve">Keluaran yang </w:t>
            </w:r>
            <w:r>
              <w:lastRenderedPageBreak/>
              <w:t>diharapkan</w:t>
            </w:r>
          </w:p>
        </w:tc>
        <w:tc>
          <w:tcPr>
            <w:tcW w:w="1937" w:type="dxa"/>
            <w:shd w:val="clear" w:color="auto" w:fill="auto"/>
            <w:tcMar>
              <w:top w:w="100" w:type="dxa"/>
              <w:left w:w="100" w:type="dxa"/>
              <w:bottom w:w="100" w:type="dxa"/>
              <w:right w:w="100" w:type="dxa"/>
            </w:tcMar>
          </w:tcPr>
          <w:p w14:paraId="3DC76AD8" w14:textId="77777777" w:rsidR="00AA227D" w:rsidRDefault="00425617" w:rsidP="008D37BF">
            <w:pPr>
              <w:pStyle w:val="TableHead"/>
            </w:pPr>
            <w:r>
              <w:lastRenderedPageBreak/>
              <w:t xml:space="preserve">Keluaran </w:t>
            </w:r>
            <w:r>
              <w:lastRenderedPageBreak/>
              <w:t>sebenarnya</w:t>
            </w:r>
          </w:p>
        </w:tc>
        <w:tc>
          <w:tcPr>
            <w:tcW w:w="1937" w:type="dxa"/>
            <w:shd w:val="clear" w:color="auto" w:fill="auto"/>
            <w:tcMar>
              <w:top w:w="100" w:type="dxa"/>
              <w:left w:w="100" w:type="dxa"/>
              <w:bottom w:w="100" w:type="dxa"/>
              <w:right w:w="100" w:type="dxa"/>
            </w:tcMar>
          </w:tcPr>
          <w:p w14:paraId="265AC566" w14:textId="77777777" w:rsidR="00AA227D" w:rsidRDefault="00425617" w:rsidP="008D37BF">
            <w:pPr>
              <w:pStyle w:val="TableHead"/>
            </w:pPr>
            <w:r>
              <w:lastRenderedPageBreak/>
              <w:t>Hasil</w:t>
            </w:r>
          </w:p>
        </w:tc>
      </w:tr>
      <w:tr w:rsidR="00AA227D" w14:paraId="122C96A5" w14:textId="77777777">
        <w:trPr>
          <w:jc w:val="center"/>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1937"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7"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7"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trPr>
          <w:jc w:val="center"/>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1937"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7"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7"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trPr>
          <w:jc w:val="center"/>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937"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1937"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trPr>
          <w:jc w:val="center"/>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937" w:type="dxa"/>
            <w:shd w:val="clear" w:color="auto" w:fill="auto"/>
            <w:tcMar>
              <w:top w:w="100" w:type="dxa"/>
              <w:left w:w="100" w:type="dxa"/>
              <w:bottom w:w="100" w:type="dxa"/>
              <w:right w:w="100" w:type="dxa"/>
            </w:tcMar>
          </w:tcPr>
          <w:p w14:paraId="2359BD51" w14:textId="77777777" w:rsidR="00AA227D" w:rsidRDefault="00425617" w:rsidP="008D37BF">
            <w:pPr>
              <w:pStyle w:val="TableBody"/>
            </w:pPr>
            <w:r>
              <w:t>Menekan tombol Submit dengan data yang kurang/belum diisi secara keseluruhan</w:t>
            </w:r>
          </w:p>
        </w:tc>
        <w:tc>
          <w:tcPr>
            <w:tcW w:w="1937"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trPr>
          <w:jc w:val="center"/>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937"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1937"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937"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937"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trPr>
          <w:jc w:val="center"/>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t xml:space="preserve">Kembali ke halaman sebelumnya (Halaman </w:t>
            </w:r>
            <w:r>
              <w:rPr>
                <w:i/>
              </w:rPr>
              <w:t xml:space="preserve">Index </w:t>
            </w:r>
            <w:r>
              <w:lastRenderedPageBreak/>
              <w:t>Faktur)</w:t>
            </w:r>
          </w:p>
        </w:tc>
        <w:tc>
          <w:tcPr>
            <w:tcW w:w="1937" w:type="dxa"/>
            <w:shd w:val="clear" w:color="auto" w:fill="auto"/>
            <w:tcMar>
              <w:top w:w="100" w:type="dxa"/>
              <w:left w:w="100" w:type="dxa"/>
              <w:bottom w:w="100" w:type="dxa"/>
              <w:right w:w="100" w:type="dxa"/>
            </w:tcMar>
          </w:tcPr>
          <w:p w14:paraId="17C8DBC6" w14:textId="77777777" w:rsidR="00AA227D" w:rsidRDefault="00425617" w:rsidP="008D37BF">
            <w:pPr>
              <w:pStyle w:val="TableBody"/>
            </w:pPr>
            <w:r>
              <w:lastRenderedPageBreak/>
              <w:t xml:space="preserve">Menekan tombol “Back” atau teks “Faktur” pada bagian atas </w:t>
            </w:r>
            <w:r>
              <w:lastRenderedPageBreak/>
              <w:t>halaman</w:t>
            </w:r>
          </w:p>
        </w:tc>
        <w:tc>
          <w:tcPr>
            <w:tcW w:w="1937" w:type="dxa"/>
            <w:shd w:val="clear" w:color="auto" w:fill="auto"/>
            <w:tcMar>
              <w:top w:w="100" w:type="dxa"/>
              <w:left w:w="100" w:type="dxa"/>
              <w:bottom w:w="100" w:type="dxa"/>
              <w:right w:w="100" w:type="dxa"/>
            </w:tcMar>
          </w:tcPr>
          <w:p w14:paraId="0FA3FCA5" w14:textId="77777777" w:rsidR="00AA227D" w:rsidRDefault="00425617" w:rsidP="008D37BF">
            <w:pPr>
              <w:pStyle w:val="TableBody"/>
            </w:pPr>
            <w:r>
              <w:lastRenderedPageBreak/>
              <w:t xml:space="preserve">Menuju ke halaman </w:t>
            </w:r>
            <w:r>
              <w:rPr>
                <w:i/>
              </w:rPr>
              <w:t xml:space="preserve">Dashboard </w:t>
            </w:r>
            <w:r>
              <w:t>Faktur</w:t>
            </w:r>
          </w:p>
        </w:tc>
        <w:tc>
          <w:tcPr>
            <w:tcW w:w="1937"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937"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0675A1B8" w14:textId="77777777" w:rsidR="00AA227D" w:rsidRDefault="00425617">
      <w:pPr>
        <w:keepNext/>
        <w:spacing w:before="240" w:after="240"/>
        <w:jc w:val="center"/>
      </w:pPr>
      <w:r>
        <w:t xml:space="preserve">Tabel </w:t>
      </w:r>
      <w:r>
        <w:rPr>
          <w:i/>
        </w:rPr>
        <w:t xml:space="preserve">Test Case </w:t>
      </w:r>
      <w:r>
        <w:t>Halaman Edit Faktur</w:t>
      </w:r>
    </w:p>
    <w:tbl>
      <w:tblPr>
        <w:tblStyle w:val="af"/>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3C95AE71" w14:textId="77777777">
        <w:trPr>
          <w:jc w:val="center"/>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trPr>
          <w:jc w:val="center"/>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937"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937"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937"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trPr>
          <w:jc w:val="center"/>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937"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“Edit”</w:t>
            </w:r>
          </w:p>
        </w:tc>
        <w:tc>
          <w:tcPr>
            <w:tcW w:w="1937"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937"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937"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trPr>
          <w:jc w:val="center"/>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t xml:space="preserve">Mengubah identitas </w:t>
            </w:r>
            <w:r>
              <w:rPr>
                <w:i/>
              </w:rPr>
              <w:t>customer</w:t>
            </w:r>
          </w:p>
        </w:tc>
        <w:tc>
          <w:tcPr>
            <w:tcW w:w="1937" w:type="dxa"/>
            <w:shd w:val="clear" w:color="auto" w:fill="auto"/>
            <w:tcMar>
              <w:top w:w="100" w:type="dxa"/>
              <w:left w:w="100" w:type="dxa"/>
              <w:bottom w:w="100" w:type="dxa"/>
              <w:right w:w="100" w:type="dxa"/>
            </w:tcMar>
          </w:tcPr>
          <w:p w14:paraId="489A4DEE" w14:textId="77777777"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“Edit”</w:t>
            </w:r>
          </w:p>
        </w:tc>
        <w:tc>
          <w:tcPr>
            <w:tcW w:w="1937"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937"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937"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trPr>
          <w:jc w:val="center"/>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937" w:type="dxa"/>
            <w:shd w:val="clear" w:color="auto" w:fill="auto"/>
            <w:tcMar>
              <w:top w:w="100" w:type="dxa"/>
              <w:left w:w="100" w:type="dxa"/>
              <w:bottom w:w="100" w:type="dxa"/>
              <w:right w:w="100" w:type="dxa"/>
            </w:tcMar>
          </w:tcPr>
          <w:p w14:paraId="7AB95B18" w14:textId="77777777" w:rsidR="00AA227D" w:rsidRDefault="00425617" w:rsidP="008D37BF">
            <w:pPr>
              <w:pStyle w:val="TableBody"/>
            </w:pPr>
            <w:r>
              <w:t xml:space="preserve">Memilih judul buku dan jumlah yang diinginkan kemudian menekan tombol </w:t>
            </w:r>
            <w:r>
              <w:lastRenderedPageBreak/>
              <w:t>“Edit”</w:t>
            </w:r>
          </w:p>
        </w:tc>
        <w:tc>
          <w:tcPr>
            <w:tcW w:w="1937" w:type="dxa"/>
            <w:shd w:val="clear" w:color="auto" w:fill="auto"/>
            <w:tcMar>
              <w:top w:w="100" w:type="dxa"/>
              <w:left w:w="100" w:type="dxa"/>
              <w:bottom w:w="100" w:type="dxa"/>
              <w:right w:w="100" w:type="dxa"/>
            </w:tcMar>
          </w:tcPr>
          <w:p w14:paraId="33E8AA8B" w14:textId="77777777" w:rsidR="00AA227D" w:rsidRDefault="00425617" w:rsidP="008D37BF">
            <w:pPr>
              <w:pStyle w:val="TableBody"/>
            </w:pPr>
            <w:r>
              <w:lastRenderedPageBreak/>
              <w:t>Pesanan buku akan bertambah pada faktur</w:t>
            </w:r>
          </w:p>
        </w:tc>
        <w:tc>
          <w:tcPr>
            <w:tcW w:w="1937"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937"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trPr>
          <w:jc w:val="center"/>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937" w:type="dxa"/>
            <w:shd w:val="clear" w:color="auto" w:fill="auto"/>
            <w:tcMar>
              <w:top w:w="100" w:type="dxa"/>
              <w:left w:w="100" w:type="dxa"/>
              <w:bottom w:w="100" w:type="dxa"/>
              <w:right w:w="100" w:type="dxa"/>
            </w:tcMar>
          </w:tcPr>
          <w:p w14:paraId="254262BC" w14:textId="77777777" w:rsidR="00AA227D" w:rsidRDefault="00425617" w:rsidP="008D37BF">
            <w:pPr>
              <w:pStyle w:val="TableBody"/>
            </w:pPr>
            <w:r>
              <w:t>Menekan tombol “Hapus” sesuai buku yang ingin dihilangkan dalam tabel pesanan kemudian menekan tombol “Edit”</w:t>
            </w:r>
          </w:p>
        </w:tc>
        <w:tc>
          <w:tcPr>
            <w:tcW w:w="1937"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937"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937"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trPr>
          <w:jc w:val="center"/>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937"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1937"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937"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937"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27636F38" w14:textId="77777777" w:rsidR="00AA227D" w:rsidRDefault="00425617">
      <w:pPr>
        <w:keepNext/>
        <w:spacing w:before="240" w:after="240"/>
        <w:jc w:val="center"/>
      </w:pPr>
      <w:r>
        <w:t xml:space="preserve">Tabel </w:t>
      </w:r>
      <w:r>
        <w:rPr>
          <w:i/>
        </w:rPr>
        <w:t xml:space="preserve">Test Case </w:t>
      </w:r>
      <w:r>
        <w:t>Halaman Detail Faktur</w:t>
      </w:r>
    </w:p>
    <w:tbl>
      <w:tblPr>
        <w:tblStyle w:val="af0"/>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D205CA2" w14:textId="77777777">
        <w:trPr>
          <w:jc w:val="center"/>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trPr>
          <w:jc w:val="center"/>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937"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937"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937"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trPr>
          <w:jc w:val="center"/>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937"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xml:space="preserve">, tanggal </w:t>
            </w:r>
            <w:r>
              <w:lastRenderedPageBreak/>
              <w:t>dibuatnya faktur, dan semua buku yang dibeli</w:t>
            </w:r>
          </w:p>
        </w:tc>
        <w:tc>
          <w:tcPr>
            <w:tcW w:w="1937" w:type="dxa"/>
            <w:shd w:val="clear" w:color="auto" w:fill="auto"/>
            <w:tcMar>
              <w:top w:w="100" w:type="dxa"/>
              <w:left w:w="100" w:type="dxa"/>
              <w:bottom w:w="100" w:type="dxa"/>
              <w:right w:w="100" w:type="dxa"/>
            </w:tcMar>
          </w:tcPr>
          <w:p w14:paraId="7439BFCA" w14:textId="77777777" w:rsidR="00AA227D" w:rsidRDefault="00425617" w:rsidP="008D37BF">
            <w:pPr>
              <w:pStyle w:val="TableBody"/>
            </w:pPr>
            <w:r>
              <w:lastRenderedPageBreak/>
              <w:t xml:space="preserve">Menampilkan nomor faktur, jenis faktur, nama </w:t>
            </w:r>
            <w:r>
              <w:rPr>
                <w:i/>
              </w:rPr>
              <w:t>customer</w:t>
            </w:r>
            <w:r>
              <w:t xml:space="preserve">, nomor </w:t>
            </w:r>
            <w:r>
              <w:rPr>
                <w:i/>
              </w:rPr>
              <w:t>customer</w:t>
            </w:r>
            <w:r>
              <w:t xml:space="preserve">, tanggal </w:t>
            </w:r>
            <w:r>
              <w:lastRenderedPageBreak/>
              <w:t>dibuatnya faktur, dan semua buku yang dibeli</w:t>
            </w:r>
          </w:p>
        </w:tc>
        <w:tc>
          <w:tcPr>
            <w:tcW w:w="1937" w:type="dxa"/>
            <w:shd w:val="clear" w:color="auto" w:fill="auto"/>
            <w:tcMar>
              <w:top w:w="100" w:type="dxa"/>
              <w:left w:w="100" w:type="dxa"/>
              <w:bottom w:w="100" w:type="dxa"/>
              <w:right w:w="100" w:type="dxa"/>
            </w:tcMar>
          </w:tcPr>
          <w:p w14:paraId="667FA09A" w14:textId="77777777" w:rsidR="00AA227D" w:rsidRDefault="00425617" w:rsidP="008D37BF">
            <w:pPr>
              <w:pStyle w:val="TableBody"/>
            </w:pPr>
            <w:r>
              <w:lastRenderedPageBreak/>
              <w:t>Valid</w:t>
            </w:r>
          </w:p>
        </w:tc>
      </w:tr>
      <w:tr w:rsidR="00AA227D" w14:paraId="3708FBA2" w14:textId="77777777">
        <w:trPr>
          <w:jc w:val="center"/>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937"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1937"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937"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937"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trPr>
          <w:jc w:val="center"/>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t>Mengunduh faktur dengan jenis Tunai dan Kredit ketika total ongkos kirim atau bukti bayar kosong</w:t>
            </w:r>
          </w:p>
        </w:tc>
        <w:tc>
          <w:tcPr>
            <w:tcW w:w="1937" w:type="dxa"/>
            <w:shd w:val="clear" w:color="auto" w:fill="auto"/>
            <w:tcMar>
              <w:top w:w="100" w:type="dxa"/>
              <w:left w:w="100" w:type="dxa"/>
              <w:bottom w:w="100" w:type="dxa"/>
              <w:right w:w="100" w:type="dxa"/>
            </w:tcMar>
          </w:tcPr>
          <w:p w14:paraId="15197DFD" w14:textId="77777777" w:rsidR="00AA227D" w:rsidRDefault="00425617" w:rsidP="008D37BF">
            <w:pPr>
              <w:pStyle w:val="TableBody"/>
            </w:pPr>
            <w:r>
              <w:t>Menekan tombol “Generate PDF” kemudian muncul modal untuk mengisikan data total ongkos kirim dan bukti bayar kemudian menekan tombol “Save”</w:t>
            </w:r>
          </w:p>
        </w:tc>
        <w:tc>
          <w:tcPr>
            <w:tcW w:w="1937"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trPr>
          <w:jc w:val="center"/>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937" w:type="dxa"/>
            <w:shd w:val="clear" w:color="auto" w:fill="auto"/>
            <w:tcMar>
              <w:top w:w="100" w:type="dxa"/>
              <w:left w:w="100" w:type="dxa"/>
              <w:bottom w:w="100" w:type="dxa"/>
              <w:right w:w="100" w:type="dxa"/>
            </w:tcMar>
          </w:tcPr>
          <w:p w14:paraId="5C664D36" w14:textId="77777777" w:rsidR="00AA227D" w:rsidRDefault="00425617" w:rsidP="008D37BF">
            <w:pPr>
              <w:pStyle w:val="TableBody"/>
            </w:pPr>
            <w:r>
              <w:t xml:space="preserve">Menekan tombol “Generate PDF” </w:t>
            </w:r>
          </w:p>
        </w:tc>
        <w:tc>
          <w:tcPr>
            <w:tcW w:w="1937"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trPr>
          <w:jc w:val="center"/>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937" w:type="dxa"/>
            <w:shd w:val="clear" w:color="auto" w:fill="auto"/>
            <w:tcMar>
              <w:top w:w="100" w:type="dxa"/>
              <w:left w:w="100" w:type="dxa"/>
              <w:bottom w:w="100" w:type="dxa"/>
              <w:right w:w="100" w:type="dxa"/>
            </w:tcMar>
          </w:tcPr>
          <w:p w14:paraId="4BF91547" w14:textId="77777777" w:rsidR="00AA227D" w:rsidRDefault="00425617" w:rsidP="008D37BF">
            <w:pPr>
              <w:pStyle w:val="TableBody"/>
            </w:pPr>
            <w:r>
              <w:t xml:space="preserve">Menekan tombol “Generate PDF” kemudian muncul modal untuk mengisikan data total ongkos kirim, bukti bayar, dan memilih </w:t>
            </w:r>
            <w:r>
              <w:rPr>
                <w:i/>
              </w:rPr>
              <w:t>marketplace</w:t>
            </w:r>
            <w:r>
              <w:t xml:space="preserve"> kemudian </w:t>
            </w:r>
            <w:r>
              <w:lastRenderedPageBreak/>
              <w:t>menekan tombol “Save”</w:t>
            </w:r>
          </w:p>
        </w:tc>
        <w:tc>
          <w:tcPr>
            <w:tcW w:w="1937" w:type="dxa"/>
            <w:shd w:val="clear" w:color="auto" w:fill="auto"/>
            <w:tcMar>
              <w:top w:w="100" w:type="dxa"/>
              <w:left w:w="100" w:type="dxa"/>
              <w:bottom w:w="100" w:type="dxa"/>
              <w:right w:w="100" w:type="dxa"/>
            </w:tcMar>
          </w:tcPr>
          <w:p w14:paraId="2DB2357D" w14:textId="77777777" w:rsidR="00AA227D" w:rsidRDefault="00425617" w:rsidP="008D37BF">
            <w:pPr>
              <w:pStyle w:val="TableBody"/>
            </w:pPr>
            <w:r>
              <w:lastRenderedPageBreak/>
              <w:t>PDF Faktur terunduh</w:t>
            </w:r>
          </w:p>
        </w:tc>
        <w:tc>
          <w:tcPr>
            <w:tcW w:w="1937"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trPr>
          <w:jc w:val="center"/>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t xml:space="preserve">Mengunduh faktur dengan jenis </w:t>
            </w:r>
            <w:r>
              <w:rPr>
                <w:i/>
              </w:rPr>
              <w:t xml:space="preserve">Online </w:t>
            </w:r>
            <w:r>
              <w:t xml:space="preserve"> ketika total ongkos kirim atau bukti bayar sudah terisi</w:t>
            </w:r>
          </w:p>
        </w:tc>
        <w:tc>
          <w:tcPr>
            <w:tcW w:w="1937" w:type="dxa"/>
            <w:shd w:val="clear" w:color="auto" w:fill="auto"/>
            <w:tcMar>
              <w:top w:w="100" w:type="dxa"/>
              <w:left w:w="100" w:type="dxa"/>
              <w:bottom w:w="100" w:type="dxa"/>
              <w:right w:w="100" w:type="dxa"/>
            </w:tcMar>
          </w:tcPr>
          <w:p w14:paraId="2FB2FF72" w14:textId="77777777" w:rsidR="00AA227D" w:rsidRDefault="00425617" w:rsidP="008D37BF">
            <w:pPr>
              <w:pStyle w:val="TableBody"/>
            </w:pPr>
            <w:r>
              <w:t>Menekan tombol “Generate PDF”</w:t>
            </w:r>
          </w:p>
        </w:tc>
        <w:tc>
          <w:tcPr>
            <w:tcW w:w="1937"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trPr>
          <w:jc w:val="center"/>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937" w:type="dxa"/>
            <w:shd w:val="clear" w:color="auto" w:fill="auto"/>
            <w:tcMar>
              <w:top w:w="100" w:type="dxa"/>
              <w:left w:w="100" w:type="dxa"/>
              <w:bottom w:w="100" w:type="dxa"/>
              <w:right w:w="100" w:type="dxa"/>
            </w:tcMar>
          </w:tcPr>
          <w:p w14:paraId="154891CE" w14:textId="77777777" w:rsidR="00AA227D" w:rsidRDefault="00425617" w:rsidP="008D37BF">
            <w:pPr>
              <w:pStyle w:val="TableBody"/>
            </w:pPr>
            <w:r>
              <w:t xml:space="preserve">Menekan tombol “Generate PDF” </w:t>
            </w:r>
          </w:p>
        </w:tc>
        <w:tc>
          <w:tcPr>
            <w:tcW w:w="1937"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937"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CACC2D8" w14:textId="77777777" w:rsidR="00AA227D" w:rsidRDefault="00425617">
      <w:pPr>
        <w:keepNext/>
        <w:spacing w:before="240" w:after="240"/>
        <w:jc w:val="center"/>
      </w:pPr>
      <w:r>
        <w:t xml:space="preserve">Tabel </w:t>
      </w:r>
      <w:r>
        <w:rPr>
          <w:i/>
        </w:rPr>
        <w:t xml:space="preserve">Test Case </w:t>
      </w:r>
      <w:r>
        <w:t xml:space="preserve">Halaman </w:t>
      </w:r>
      <w:r>
        <w:rPr>
          <w:i/>
        </w:rPr>
        <w:t>Showroom</w:t>
      </w:r>
    </w:p>
    <w:tbl>
      <w:tblPr>
        <w:tblStyle w:val="af1"/>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8EF3B39" w14:textId="77777777">
        <w:trPr>
          <w:jc w:val="center"/>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trPr>
          <w:jc w:val="center"/>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937" w:type="dxa"/>
            <w:shd w:val="clear" w:color="auto" w:fill="auto"/>
            <w:tcMar>
              <w:top w:w="100" w:type="dxa"/>
              <w:left w:w="100" w:type="dxa"/>
              <w:bottom w:w="100" w:type="dxa"/>
              <w:right w:w="100" w:type="dxa"/>
            </w:tcMar>
          </w:tcPr>
          <w:p w14:paraId="5032D7F2" w14:textId="77777777" w:rsidR="00AA227D" w:rsidRDefault="00425617" w:rsidP="008D37BF">
            <w:pPr>
              <w:pStyle w:val="TableBody"/>
            </w:pPr>
            <w:r>
              <w:t>Memilih buku dan jumlah buku kemudian menekan tombol “Submit”</w:t>
            </w:r>
          </w:p>
        </w:tc>
        <w:tc>
          <w:tcPr>
            <w:tcW w:w="1937"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trPr>
          <w:jc w:val="center"/>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trPr>
          <w:jc w:val="center"/>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1937"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937"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trPr>
          <w:jc w:val="center"/>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t>Menambah faktur dengan jumlah buku yang melebihi stok</w:t>
            </w:r>
          </w:p>
        </w:tc>
        <w:tc>
          <w:tcPr>
            <w:tcW w:w="1937"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1937"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937"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trPr>
          <w:jc w:val="center"/>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lastRenderedPageBreak/>
              <w:t>Menambah faktur dengan data yang kurang</w:t>
            </w:r>
          </w:p>
        </w:tc>
        <w:tc>
          <w:tcPr>
            <w:tcW w:w="1937" w:type="dxa"/>
            <w:shd w:val="clear" w:color="auto" w:fill="auto"/>
            <w:tcMar>
              <w:top w:w="100" w:type="dxa"/>
              <w:left w:w="100" w:type="dxa"/>
              <w:bottom w:w="100" w:type="dxa"/>
              <w:right w:w="100" w:type="dxa"/>
            </w:tcMar>
          </w:tcPr>
          <w:p w14:paraId="780C9399" w14:textId="77777777" w:rsidR="00AA227D" w:rsidRDefault="00425617" w:rsidP="008D37BF">
            <w:pPr>
              <w:pStyle w:val="TableBody"/>
            </w:pPr>
            <w:r>
              <w:t>Menekan tombol Submit dengan data yang kurang/belum diisi secara keseluruhan</w:t>
            </w:r>
          </w:p>
        </w:tc>
        <w:tc>
          <w:tcPr>
            <w:tcW w:w="1937"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trPr>
          <w:jc w:val="center"/>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937"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1937"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7"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937"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trPr>
          <w:jc w:val="center"/>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937"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1937"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7"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937"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A7BCB9A" w14:textId="77777777" w:rsidR="00AA227D" w:rsidRDefault="00425617">
      <w:pPr>
        <w:keepNext/>
        <w:spacing w:before="240" w:after="240"/>
        <w:jc w:val="center"/>
      </w:pPr>
      <w:r>
        <w:t xml:space="preserve">Tabel </w:t>
      </w:r>
      <w:r>
        <w:rPr>
          <w:i/>
        </w:rPr>
        <w:t xml:space="preserve">Test Case </w:t>
      </w:r>
      <w:r>
        <w:t xml:space="preserve">Halaman Pendapatan </w:t>
      </w:r>
      <w:r>
        <w:rPr>
          <w:i/>
        </w:rPr>
        <w:t xml:space="preserve">Tab </w:t>
      </w:r>
      <w:r>
        <w:t>Pendapatan Faktur</w:t>
      </w:r>
    </w:p>
    <w:tbl>
      <w:tblPr>
        <w:tblStyle w:val="af2"/>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FF4DBC7" w14:textId="77777777">
        <w:trPr>
          <w:jc w:val="center"/>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trPr>
          <w:jc w:val="center"/>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937"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7"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937" w:type="dxa"/>
            <w:shd w:val="clear" w:color="auto" w:fill="auto"/>
            <w:tcMar>
              <w:top w:w="100" w:type="dxa"/>
              <w:left w:w="100" w:type="dxa"/>
              <w:bottom w:w="100" w:type="dxa"/>
              <w:right w:w="100" w:type="dxa"/>
            </w:tcMar>
          </w:tcPr>
          <w:p w14:paraId="6A8DA614" w14:textId="77777777" w:rsidR="00AA227D" w:rsidRDefault="00425617">
            <w:pPr>
              <w:widowControl w:val="0"/>
              <w:jc w:val="center"/>
              <w:rPr>
                <w:sz w:val="22"/>
                <w:szCs w:val="22"/>
              </w:rPr>
            </w:pPr>
            <w:r>
              <w:rPr>
                <w:sz w:val="22"/>
                <w:szCs w:val="22"/>
              </w:rPr>
              <w:t>Valid</w:t>
            </w:r>
          </w:p>
        </w:tc>
      </w:tr>
      <w:tr w:rsidR="00AA227D" w14:paraId="3AA8980A" w14:textId="77777777">
        <w:trPr>
          <w:jc w:val="center"/>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937"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1937"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7"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937" w:type="dxa"/>
            <w:shd w:val="clear" w:color="auto" w:fill="auto"/>
            <w:tcMar>
              <w:top w:w="100" w:type="dxa"/>
              <w:left w:w="100" w:type="dxa"/>
              <w:bottom w:w="100" w:type="dxa"/>
              <w:right w:w="100" w:type="dxa"/>
            </w:tcMar>
          </w:tcPr>
          <w:p w14:paraId="50A73BA9" w14:textId="77777777" w:rsidR="00AA227D" w:rsidRDefault="00425617">
            <w:pPr>
              <w:widowControl w:val="0"/>
              <w:jc w:val="center"/>
              <w:rPr>
                <w:sz w:val="22"/>
                <w:szCs w:val="22"/>
              </w:rPr>
            </w:pPr>
            <w:r>
              <w:rPr>
                <w:sz w:val="22"/>
                <w:szCs w:val="22"/>
              </w:rPr>
              <w:t>Valid</w:t>
            </w:r>
          </w:p>
        </w:tc>
      </w:tr>
      <w:tr w:rsidR="00AA227D" w14:paraId="1DA2FEB6" w14:textId="77777777">
        <w:trPr>
          <w:jc w:val="center"/>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937"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1937"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7"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937" w:type="dxa"/>
            <w:shd w:val="clear" w:color="auto" w:fill="auto"/>
            <w:tcMar>
              <w:top w:w="100" w:type="dxa"/>
              <w:left w:w="100" w:type="dxa"/>
              <w:bottom w:w="100" w:type="dxa"/>
              <w:right w:w="100" w:type="dxa"/>
            </w:tcMar>
          </w:tcPr>
          <w:p w14:paraId="257892C3" w14:textId="77777777" w:rsidR="00AA227D" w:rsidRDefault="00425617">
            <w:pPr>
              <w:widowControl w:val="0"/>
              <w:jc w:val="center"/>
              <w:rPr>
                <w:sz w:val="22"/>
                <w:szCs w:val="22"/>
              </w:rPr>
            </w:pPr>
            <w:r>
              <w:rPr>
                <w:sz w:val="22"/>
                <w:szCs w:val="22"/>
              </w:rPr>
              <w:t>Valid</w:t>
            </w:r>
          </w:p>
        </w:tc>
      </w:tr>
      <w:tr w:rsidR="00AA227D" w14:paraId="560AD753" w14:textId="77777777">
        <w:trPr>
          <w:jc w:val="center"/>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lastRenderedPageBreak/>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04DF133B" w14:textId="77777777" w:rsidR="00AA227D" w:rsidRDefault="00425617" w:rsidP="008D37BF">
            <w:pPr>
              <w:pStyle w:val="TableBody"/>
            </w:pPr>
            <w:r>
              <w:t>Menekan tombol “Reset”</w:t>
            </w:r>
          </w:p>
        </w:tc>
        <w:tc>
          <w:tcPr>
            <w:tcW w:w="1937"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7"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937" w:type="dxa"/>
            <w:shd w:val="clear" w:color="auto" w:fill="auto"/>
            <w:tcMar>
              <w:top w:w="100" w:type="dxa"/>
              <w:left w:w="100" w:type="dxa"/>
              <w:bottom w:w="100" w:type="dxa"/>
              <w:right w:w="100" w:type="dxa"/>
            </w:tcMar>
          </w:tcPr>
          <w:p w14:paraId="22E8BF97" w14:textId="77777777" w:rsidR="00AA227D" w:rsidRDefault="00425617">
            <w:pPr>
              <w:widowControl w:val="0"/>
              <w:jc w:val="center"/>
              <w:rPr>
                <w:sz w:val="22"/>
                <w:szCs w:val="22"/>
              </w:rPr>
            </w:pPr>
            <w:r>
              <w:rPr>
                <w:sz w:val="22"/>
                <w:szCs w:val="22"/>
              </w:rPr>
              <w:t>Valid</w:t>
            </w:r>
          </w:p>
        </w:tc>
      </w:tr>
      <w:tr w:rsidR="00AA227D" w14:paraId="0E9F413F" w14:textId="77777777">
        <w:trPr>
          <w:jc w:val="center"/>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937"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1937"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7"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7" w:type="dxa"/>
            <w:shd w:val="clear" w:color="auto" w:fill="auto"/>
            <w:tcMar>
              <w:top w:w="100" w:type="dxa"/>
              <w:left w:w="100" w:type="dxa"/>
              <w:bottom w:w="100" w:type="dxa"/>
              <w:right w:w="100" w:type="dxa"/>
            </w:tcMar>
          </w:tcPr>
          <w:p w14:paraId="5741B3E5" w14:textId="77777777" w:rsidR="00AA227D" w:rsidRDefault="00425617">
            <w:pPr>
              <w:widowControl w:val="0"/>
              <w:jc w:val="center"/>
              <w:rPr>
                <w:sz w:val="22"/>
                <w:szCs w:val="22"/>
              </w:rPr>
            </w:pPr>
            <w:r>
              <w:rPr>
                <w:sz w:val="22"/>
                <w:szCs w:val="22"/>
              </w:rPr>
              <w:t>Valid</w:t>
            </w:r>
          </w:p>
        </w:tc>
      </w:tr>
      <w:tr w:rsidR="00AA227D" w14:paraId="69A1CA61" w14:textId="77777777">
        <w:trPr>
          <w:jc w:val="center"/>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t>Melihat tabel detail seluruh pendapatan satu jenis faktur tertentu pada bulan tertentu</w:t>
            </w:r>
          </w:p>
        </w:tc>
        <w:tc>
          <w:tcPr>
            <w:tcW w:w="1937"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1937"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7"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937" w:type="dxa"/>
            <w:shd w:val="clear" w:color="auto" w:fill="auto"/>
            <w:tcMar>
              <w:top w:w="100" w:type="dxa"/>
              <w:left w:w="100" w:type="dxa"/>
              <w:bottom w:w="100" w:type="dxa"/>
              <w:right w:w="100" w:type="dxa"/>
            </w:tcMar>
          </w:tcPr>
          <w:p w14:paraId="4202346B" w14:textId="77777777" w:rsidR="00AA227D" w:rsidRDefault="00425617">
            <w:pPr>
              <w:widowControl w:val="0"/>
              <w:jc w:val="center"/>
              <w:rPr>
                <w:sz w:val="22"/>
                <w:szCs w:val="22"/>
              </w:rPr>
            </w:pPr>
            <w:r>
              <w:rPr>
                <w:sz w:val="22"/>
                <w:szCs w:val="22"/>
              </w:rPr>
              <w:t>Valid</w:t>
            </w:r>
          </w:p>
        </w:tc>
      </w:tr>
      <w:tr w:rsidR="00AA227D" w14:paraId="4832B811" w14:textId="77777777">
        <w:trPr>
          <w:jc w:val="center"/>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937"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1937"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7"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7" w:type="dxa"/>
            <w:shd w:val="clear" w:color="auto" w:fill="auto"/>
            <w:tcMar>
              <w:top w:w="100" w:type="dxa"/>
              <w:left w:w="100" w:type="dxa"/>
              <w:bottom w:w="100" w:type="dxa"/>
              <w:right w:w="100" w:type="dxa"/>
            </w:tcMar>
          </w:tcPr>
          <w:p w14:paraId="73E235B1" w14:textId="77777777" w:rsidR="00AA227D" w:rsidRDefault="00425617">
            <w:pPr>
              <w:widowControl w:val="0"/>
              <w:jc w:val="center"/>
              <w:rPr>
                <w:sz w:val="22"/>
                <w:szCs w:val="22"/>
              </w:rPr>
            </w:pPr>
            <w:r>
              <w:rPr>
                <w:sz w:val="22"/>
                <w:szCs w:val="22"/>
              </w:rPr>
              <w:t>Valid</w:t>
            </w:r>
          </w:p>
        </w:tc>
      </w:tr>
    </w:tbl>
    <w:p w14:paraId="5CCC4C40" w14:textId="77777777" w:rsidR="00AA227D" w:rsidRDefault="00425617">
      <w:pPr>
        <w:keepNext/>
        <w:spacing w:before="240" w:after="240"/>
        <w:jc w:val="center"/>
      </w:pPr>
      <w:r>
        <w:t xml:space="preserve">Tabel </w:t>
      </w:r>
      <w:r>
        <w:rPr>
          <w:i/>
        </w:rPr>
        <w:t xml:space="preserve">Test Case </w:t>
      </w:r>
      <w:r>
        <w:t xml:space="preserve">Halaman Pendapatan </w:t>
      </w:r>
      <w:r>
        <w:rPr>
          <w:i/>
        </w:rPr>
        <w:t xml:space="preserve">Tab </w:t>
      </w:r>
      <w:r>
        <w:t>Detail Pendapatan</w:t>
      </w:r>
    </w:p>
    <w:tbl>
      <w:tblPr>
        <w:tblStyle w:val="af3"/>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FA5D3DA" w14:textId="77777777">
        <w:trPr>
          <w:jc w:val="center"/>
        </w:trPr>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 xml:space="preserve">Keluaran yang </w:t>
            </w:r>
            <w:r>
              <w:lastRenderedPageBreak/>
              <w:t>diharapkan</w:t>
            </w:r>
          </w:p>
        </w:tc>
        <w:tc>
          <w:tcPr>
            <w:tcW w:w="1937" w:type="dxa"/>
            <w:shd w:val="clear" w:color="auto" w:fill="auto"/>
            <w:tcMar>
              <w:top w:w="100" w:type="dxa"/>
              <w:left w:w="100" w:type="dxa"/>
              <w:bottom w:w="100" w:type="dxa"/>
              <w:right w:w="100" w:type="dxa"/>
            </w:tcMar>
          </w:tcPr>
          <w:p w14:paraId="1DE66413" w14:textId="77777777" w:rsidR="00AA227D" w:rsidRDefault="00425617" w:rsidP="008D37BF">
            <w:pPr>
              <w:pStyle w:val="TableHead"/>
            </w:pPr>
            <w:r>
              <w:lastRenderedPageBreak/>
              <w:t xml:space="preserve">Keluaran </w:t>
            </w:r>
            <w:r>
              <w:lastRenderedPageBreak/>
              <w:t>sebenarnya</w:t>
            </w:r>
          </w:p>
        </w:tc>
        <w:tc>
          <w:tcPr>
            <w:tcW w:w="1937" w:type="dxa"/>
            <w:shd w:val="clear" w:color="auto" w:fill="auto"/>
            <w:tcMar>
              <w:top w:w="100" w:type="dxa"/>
              <w:left w:w="100" w:type="dxa"/>
              <w:bottom w:w="100" w:type="dxa"/>
              <w:right w:w="100" w:type="dxa"/>
            </w:tcMar>
          </w:tcPr>
          <w:p w14:paraId="2A99F702" w14:textId="77777777" w:rsidR="00AA227D" w:rsidRDefault="00425617" w:rsidP="008D37BF">
            <w:pPr>
              <w:pStyle w:val="TableHead"/>
            </w:pPr>
            <w:r>
              <w:lastRenderedPageBreak/>
              <w:t>Hasil</w:t>
            </w:r>
          </w:p>
        </w:tc>
      </w:tr>
      <w:tr w:rsidR="00AA227D" w14:paraId="216F3A62" w14:textId="77777777">
        <w:trPr>
          <w:jc w:val="center"/>
        </w:trPr>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937"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7"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1937"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trPr>
          <w:jc w:val="center"/>
        </w:trPr>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Menampilkan perbandingan pendapatan antar jenis faktur pada tahun tertentu</w:t>
            </w:r>
          </w:p>
        </w:tc>
        <w:tc>
          <w:tcPr>
            <w:tcW w:w="1937" w:type="dxa"/>
            <w:shd w:val="clear" w:color="auto" w:fill="auto"/>
            <w:tcMar>
              <w:top w:w="100" w:type="dxa"/>
              <w:left w:w="100" w:type="dxa"/>
              <w:bottom w:w="100" w:type="dxa"/>
              <w:right w:w="100" w:type="dxa"/>
            </w:tcMar>
          </w:tcPr>
          <w:p w14:paraId="2A11C3F9" w14:textId="77777777" w:rsidR="00AA227D" w:rsidRDefault="00425617" w:rsidP="008D37BF">
            <w:pPr>
              <w:pStyle w:val="TableBody"/>
            </w:pPr>
            <w:r>
              <w:t>Memilih tahun yang diinginkan kemudian menekan tombol “Filter”</w:t>
            </w:r>
          </w:p>
        </w:tc>
        <w:tc>
          <w:tcPr>
            <w:tcW w:w="1937" w:type="dxa"/>
            <w:shd w:val="clear" w:color="auto" w:fill="auto"/>
            <w:tcMar>
              <w:top w:w="100" w:type="dxa"/>
              <w:left w:w="100" w:type="dxa"/>
              <w:bottom w:w="100" w:type="dxa"/>
              <w:right w:w="100" w:type="dxa"/>
            </w:tcMar>
          </w:tcPr>
          <w:p w14:paraId="0697E9C6"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37" w:type="dxa"/>
            <w:shd w:val="clear" w:color="auto" w:fill="auto"/>
            <w:tcMar>
              <w:top w:w="100" w:type="dxa"/>
              <w:left w:w="100" w:type="dxa"/>
              <w:bottom w:w="100" w:type="dxa"/>
              <w:right w:w="100" w:type="dxa"/>
            </w:tcMar>
          </w:tcPr>
          <w:p w14:paraId="0CEFFAE5"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37" w:type="dxa"/>
            <w:shd w:val="clear" w:color="auto" w:fill="auto"/>
            <w:tcMar>
              <w:top w:w="100" w:type="dxa"/>
              <w:left w:w="100" w:type="dxa"/>
              <w:bottom w:w="100" w:type="dxa"/>
              <w:right w:w="100" w:type="dxa"/>
            </w:tcMar>
          </w:tcPr>
          <w:p w14:paraId="6D78CBE0" w14:textId="77777777" w:rsidR="00AA227D" w:rsidRDefault="00425617" w:rsidP="008D37BF">
            <w:pPr>
              <w:pStyle w:val="TableBody"/>
            </w:pPr>
            <w:r>
              <w:t>Valid</w:t>
            </w:r>
          </w:p>
        </w:tc>
      </w:tr>
      <w:tr w:rsidR="00AA227D" w14:paraId="2475B97D" w14:textId="77777777">
        <w:trPr>
          <w:jc w:val="center"/>
        </w:trPr>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937"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1937"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37"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37"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trPr>
          <w:jc w:val="center"/>
        </w:trPr>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3363B0F2" w14:textId="77777777" w:rsidR="00AA227D" w:rsidRDefault="00425617" w:rsidP="008D37BF">
            <w:pPr>
              <w:pStyle w:val="TableBody"/>
            </w:pPr>
            <w:r>
              <w:t>Menekan tombol “Reset”</w:t>
            </w:r>
          </w:p>
        </w:tc>
        <w:tc>
          <w:tcPr>
            <w:tcW w:w="1937"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7"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7"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trPr>
          <w:jc w:val="center"/>
        </w:trPr>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 xml:space="preserve">Mengunduh </w:t>
            </w:r>
            <w:r>
              <w:lastRenderedPageBreak/>
              <w:t>Excel laporan pendapatan seluruh jenis faktur pada tahun tertentu</w:t>
            </w:r>
          </w:p>
        </w:tc>
        <w:tc>
          <w:tcPr>
            <w:tcW w:w="1937" w:type="dxa"/>
            <w:shd w:val="clear" w:color="auto" w:fill="auto"/>
            <w:tcMar>
              <w:top w:w="100" w:type="dxa"/>
              <w:left w:w="100" w:type="dxa"/>
              <w:bottom w:w="100" w:type="dxa"/>
              <w:right w:w="100" w:type="dxa"/>
            </w:tcMar>
          </w:tcPr>
          <w:p w14:paraId="11B6ED44" w14:textId="77777777" w:rsidR="00AA227D" w:rsidRDefault="00425617" w:rsidP="008D37BF">
            <w:pPr>
              <w:pStyle w:val="TableBody"/>
            </w:pPr>
            <w:r>
              <w:lastRenderedPageBreak/>
              <w:t xml:space="preserve">Menekan tombol </w:t>
            </w:r>
            <w:r>
              <w:lastRenderedPageBreak/>
              <w:t>“Excel”</w:t>
            </w:r>
          </w:p>
        </w:tc>
        <w:tc>
          <w:tcPr>
            <w:tcW w:w="1937" w:type="dxa"/>
            <w:shd w:val="clear" w:color="auto" w:fill="auto"/>
            <w:tcMar>
              <w:top w:w="100" w:type="dxa"/>
              <w:left w:w="100" w:type="dxa"/>
              <w:bottom w:w="100" w:type="dxa"/>
              <w:right w:w="100" w:type="dxa"/>
            </w:tcMar>
          </w:tcPr>
          <w:p w14:paraId="31B90E44" w14:textId="77777777" w:rsidR="00AA227D" w:rsidRDefault="00425617" w:rsidP="008D37BF">
            <w:pPr>
              <w:pStyle w:val="TableBody"/>
            </w:pPr>
            <w:r>
              <w:lastRenderedPageBreak/>
              <w:t xml:space="preserve">Excel laporan </w:t>
            </w:r>
            <w:r>
              <w:lastRenderedPageBreak/>
              <w:t>pendapatan terunduh</w:t>
            </w:r>
          </w:p>
        </w:tc>
        <w:tc>
          <w:tcPr>
            <w:tcW w:w="1937" w:type="dxa"/>
            <w:shd w:val="clear" w:color="auto" w:fill="auto"/>
            <w:tcMar>
              <w:top w:w="100" w:type="dxa"/>
              <w:left w:w="100" w:type="dxa"/>
              <w:bottom w:w="100" w:type="dxa"/>
              <w:right w:w="100" w:type="dxa"/>
            </w:tcMar>
          </w:tcPr>
          <w:p w14:paraId="236501E6" w14:textId="77777777" w:rsidR="00AA227D" w:rsidRDefault="00425617" w:rsidP="008D37BF">
            <w:pPr>
              <w:pStyle w:val="TableBody"/>
            </w:pPr>
            <w:r>
              <w:lastRenderedPageBreak/>
              <w:t xml:space="preserve">Excel laporan </w:t>
            </w:r>
            <w:r>
              <w:lastRenderedPageBreak/>
              <w:t>pendapatan terunduh</w:t>
            </w:r>
          </w:p>
        </w:tc>
        <w:tc>
          <w:tcPr>
            <w:tcW w:w="1937" w:type="dxa"/>
            <w:shd w:val="clear" w:color="auto" w:fill="auto"/>
            <w:tcMar>
              <w:top w:w="100" w:type="dxa"/>
              <w:left w:w="100" w:type="dxa"/>
              <w:bottom w:w="100" w:type="dxa"/>
              <w:right w:w="100" w:type="dxa"/>
            </w:tcMar>
          </w:tcPr>
          <w:p w14:paraId="75069B0F" w14:textId="77777777" w:rsidR="00AA227D" w:rsidRDefault="00425617" w:rsidP="008D37BF">
            <w:pPr>
              <w:pStyle w:val="TableBody"/>
            </w:pPr>
            <w:r>
              <w:lastRenderedPageBreak/>
              <w:t>Valid</w:t>
            </w:r>
          </w:p>
        </w:tc>
      </w:tr>
    </w:tbl>
    <w:p w14:paraId="1A385363" w14:textId="77777777" w:rsidR="00AA227D" w:rsidRDefault="00425617">
      <w:pPr>
        <w:keepNext/>
        <w:spacing w:before="240" w:after="240"/>
        <w:jc w:val="center"/>
      </w:pPr>
      <w:r>
        <w:t xml:space="preserve">Tabel </w:t>
      </w:r>
      <w:r>
        <w:rPr>
          <w:i/>
        </w:rPr>
        <w:t xml:space="preserve">Test Case </w:t>
      </w:r>
      <w:r>
        <w:t xml:space="preserve">Halaman Royalti </w:t>
      </w:r>
      <w:r>
        <w:rPr>
          <w:i/>
        </w:rPr>
        <w:t xml:space="preserve">Tab </w:t>
      </w:r>
      <w:r>
        <w:t>Tagihan Royalti</w:t>
      </w:r>
    </w:p>
    <w:tbl>
      <w:tblPr>
        <w:tblStyle w:val="af4"/>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7C2D624E" w14:textId="77777777">
        <w:trPr>
          <w:jc w:val="center"/>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trPr>
          <w:jc w:val="center"/>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937"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37"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37"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trPr>
          <w:jc w:val="center"/>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937"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1937"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trPr>
          <w:jc w:val="center"/>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937"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1937"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37"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1937"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trPr>
          <w:jc w:val="center"/>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937"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1937"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 xml:space="preserve">Menunjukkan data royalti berdasarkan nama penulis </w:t>
            </w:r>
            <w:r>
              <w:lastRenderedPageBreak/>
              <w:t>yang diinginkan</w:t>
            </w:r>
          </w:p>
        </w:tc>
        <w:tc>
          <w:tcPr>
            <w:tcW w:w="1937" w:type="dxa"/>
            <w:shd w:val="clear" w:color="auto" w:fill="auto"/>
            <w:tcMar>
              <w:top w:w="100" w:type="dxa"/>
              <w:left w:w="100" w:type="dxa"/>
              <w:bottom w:w="100" w:type="dxa"/>
              <w:right w:w="100" w:type="dxa"/>
            </w:tcMar>
          </w:tcPr>
          <w:p w14:paraId="79E966E6" w14:textId="77777777" w:rsidR="00AA227D" w:rsidRDefault="00425617" w:rsidP="008D37BF">
            <w:pPr>
              <w:pStyle w:val="TableBody"/>
            </w:pPr>
            <w:r>
              <w:lastRenderedPageBreak/>
              <w:t xml:space="preserve">Menunjukkan data royalti berdasarkan nama penulis </w:t>
            </w:r>
            <w:r>
              <w:lastRenderedPageBreak/>
              <w:t>yang diinginkan</w:t>
            </w:r>
          </w:p>
        </w:tc>
        <w:tc>
          <w:tcPr>
            <w:tcW w:w="1937" w:type="dxa"/>
            <w:shd w:val="clear" w:color="auto" w:fill="auto"/>
            <w:tcMar>
              <w:top w:w="100" w:type="dxa"/>
              <w:left w:w="100" w:type="dxa"/>
              <w:bottom w:w="100" w:type="dxa"/>
              <w:right w:w="100" w:type="dxa"/>
            </w:tcMar>
          </w:tcPr>
          <w:p w14:paraId="0A1D8B75" w14:textId="77777777" w:rsidR="00AA227D" w:rsidRDefault="00425617" w:rsidP="008D37BF">
            <w:pPr>
              <w:pStyle w:val="TableBody"/>
            </w:pPr>
            <w:r>
              <w:lastRenderedPageBreak/>
              <w:t>Valid</w:t>
            </w:r>
          </w:p>
        </w:tc>
      </w:tr>
      <w:tr w:rsidR="00AA227D" w14:paraId="015F1AA2" w14:textId="77777777">
        <w:trPr>
          <w:jc w:val="center"/>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5914A1B0" w14:textId="77777777" w:rsidR="00AA227D" w:rsidRDefault="00425617" w:rsidP="008D37BF">
            <w:pPr>
              <w:pStyle w:val="TableBody"/>
            </w:pPr>
            <w:r>
              <w:t>Menekan tombol “Reset”</w:t>
            </w:r>
          </w:p>
        </w:tc>
        <w:tc>
          <w:tcPr>
            <w:tcW w:w="1937"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37"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37"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trPr>
          <w:jc w:val="center"/>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937"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1937"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37"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1937"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trPr>
          <w:jc w:val="center"/>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1937"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72534EB8" w14:textId="77777777" w:rsidR="00AA227D" w:rsidRDefault="00425617">
      <w:pPr>
        <w:keepNext/>
        <w:spacing w:before="240" w:after="240"/>
        <w:jc w:val="center"/>
      </w:pPr>
      <w:r>
        <w:t xml:space="preserve">Tabel </w:t>
      </w:r>
      <w:r>
        <w:rPr>
          <w:i/>
        </w:rPr>
        <w:t xml:space="preserve">Test Case </w:t>
      </w:r>
      <w:r>
        <w:t>Halaman Pengajuan dan Pembayaran Royalti Penulis</w:t>
      </w:r>
    </w:p>
    <w:tbl>
      <w:tblPr>
        <w:tblStyle w:val="af5"/>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571DD830" w14:textId="77777777">
        <w:trPr>
          <w:jc w:val="center"/>
        </w:trPr>
        <w:tc>
          <w:tcPr>
            <w:tcW w:w="1937"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trPr>
          <w:jc w:val="center"/>
        </w:trPr>
        <w:tc>
          <w:tcPr>
            <w:tcW w:w="1937"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937"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7"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937"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trPr>
          <w:jc w:val="center"/>
        </w:trPr>
        <w:tc>
          <w:tcPr>
            <w:tcW w:w="1937" w:type="dxa"/>
            <w:shd w:val="clear" w:color="auto" w:fill="auto"/>
            <w:tcMar>
              <w:top w:w="100" w:type="dxa"/>
              <w:left w:w="100" w:type="dxa"/>
              <w:bottom w:w="100" w:type="dxa"/>
              <w:right w:w="100" w:type="dxa"/>
            </w:tcMar>
          </w:tcPr>
          <w:p w14:paraId="745661CF" w14:textId="77777777" w:rsidR="00AA227D" w:rsidRDefault="00425617" w:rsidP="008D37BF">
            <w:pPr>
              <w:pStyle w:val="TableBody"/>
            </w:pPr>
            <w:r>
              <w:t xml:space="preserve">Memasukkan tanggal awal dan </w:t>
            </w:r>
            <w:r>
              <w:lastRenderedPageBreak/>
              <w:t>tanggal akhir periode</w:t>
            </w:r>
          </w:p>
        </w:tc>
        <w:tc>
          <w:tcPr>
            <w:tcW w:w="1937" w:type="dxa"/>
            <w:shd w:val="clear" w:color="auto" w:fill="auto"/>
            <w:tcMar>
              <w:top w:w="100" w:type="dxa"/>
              <w:left w:w="100" w:type="dxa"/>
              <w:bottom w:w="100" w:type="dxa"/>
              <w:right w:w="100" w:type="dxa"/>
            </w:tcMar>
          </w:tcPr>
          <w:p w14:paraId="30F33477" w14:textId="77777777" w:rsidR="00AA227D" w:rsidRDefault="00425617" w:rsidP="008D37BF">
            <w:pPr>
              <w:pStyle w:val="TableBody"/>
            </w:pPr>
            <w:r>
              <w:lastRenderedPageBreak/>
              <w:t xml:space="preserve">Tanggal awal dan tanggal akhir </w:t>
            </w:r>
            <w:r>
              <w:lastRenderedPageBreak/>
              <w:t>periode kemudian menekan tombol “Filter”</w:t>
            </w:r>
          </w:p>
        </w:tc>
        <w:tc>
          <w:tcPr>
            <w:tcW w:w="1937" w:type="dxa"/>
            <w:shd w:val="clear" w:color="auto" w:fill="auto"/>
            <w:tcMar>
              <w:top w:w="100" w:type="dxa"/>
              <w:left w:w="100" w:type="dxa"/>
              <w:bottom w:w="100" w:type="dxa"/>
              <w:right w:w="100" w:type="dxa"/>
            </w:tcMar>
          </w:tcPr>
          <w:p w14:paraId="7D309337" w14:textId="77777777" w:rsidR="00AA227D" w:rsidRDefault="00425617" w:rsidP="008D37BF">
            <w:pPr>
              <w:pStyle w:val="TableBody"/>
            </w:pPr>
            <w:r>
              <w:lastRenderedPageBreak/>
              <w:t xml:space="preserve">Menampilkan tabel pengajuan </w:t>
            </w:r>
            <w:r>
              <w:lastRenderedPageBreak/>
              <w:t>royalti penulis yang berisikan nomor urut, judul buku, jumlah buku terjual, hasil penjualan, dan total royalti yang didapatkan dalam rentang periode yang dimasukkan</w:t>
            </w:r>
          </w:p>
        </w:tc>
        <w:tc>
          <w:tcPr>
            <w:tcW w:w="1937" w:type="dxa"/>
            <w:shd w:val="clear" w:color="auto" w:fill="auto"/>
            <w:tcMar>
              <w:top w:w="100" w:type="dxa"/>
              <w:left w:w="100" w:type="dxa"/>
              <w:bottom w:w="100" w:type="dxa"/>
              <w:right w:w="100" w:type="dxa"/>
            </w:tcMar>
          </w:tcPr>
          <w:p w14:paraId="4B8CAAF4" w14:textId="77777777" w:rsidR="00AA227D" w:rsidRDefault="00425617" w:rsidP="008D37BF">
            <w:pPr>
              <w:pStyle w:val="TableBody"/>
            </w:pPr>
            <w:r>
              <w:lastRenderedPageBreak/>
              <w:t xml:space="preserve">Menampilkan tabel pengajuan </w:t>
            </w:r>
            <w:r>
              <w:lastRenderedPageBreak/>
              <w:t>royalti penulis yang berisikan nomor urut, judul buku, jumlah buku terjual, hasil penjualan, dan total royalti yang didapatkan dalam rentang periode yang dimasukkan</w:t>
            </w:r>
          </w:p>
        </w:tc>
        <w:tc>
          <w:tcPr>
            <w:tcW w:w="1937" w:type="dxa"/>
            <w:shd w:val="clear" w:color="auto" w:fill="auto"/>
            <w:tcMar>
              <w:top w:w="100" w:type="dxa"/>
              <w:left w:w="100" w:type="dxa"/>
              <w:bottom w:w="100" w:type="dxa"/>
              <w:right w:w="100" w:type="dxa"/>
            </w:tcMar>
          </w:tcPr>
          <w:p w14:paraId="6E8723C9" w14:textId="77777777" w:rsidR="00AA227D" w:rsidRDefault="00425617" w:rsidP="008D37BF">
            <w:pPr>
              <w:pStyle w:val="TableBody"/>
            </w:pPr>
            <w:r>
              <w:lastRenderedPageBreak/>
              <w:t>Valid</w:t>
            </w:r>
          </w:p>
        </w:tc>
      </w:tr>
      <w:tr w:rsidR="00AA227D" w14:paraId="1FF2F33B" w14:textId="77777777">
        <w:trPr>
          <w:jc w:val="center"/>
        </w:trPr>
        <w:tc>
          <w:tcPr>
            <w:tcW w:w="1937"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937"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1937"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7"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7"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trPr>
          <w:jc w:val="center"/>
        </w:trPr>
        <w:tc>
          <w:tcPr>
            <w:tcW w:w="1937"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937"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1937"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7"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937"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trPr>
          <w:jc w:val="center"/>
        </w:trPr>
        <w:tc>
          <w:tcPr>
            <w:tcW w:w="1937"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1937"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trPr>
          <w:jc w:val="center"/>
        </w:trPr>
        <w:tc>
          <w:tcPr>
            <w:tcW w:w="1937" w:type="dxa"/>
            <w:shd w:val="clear" w:color="auto" w:fill="auto"/>
            <w:tcMar>
              <w:top w:w="100" w:type="dxa"/>
              <w:left w:w="100" w:type="dxa"/>
              <w:bottom w:w="100" w:type="dxa"/>
              <w:right w:w="100" w:type="dxa"/>
            </w:tcMar>
          </w:tcPr>
          <w:p w14:paraId="686244EC" w14:textId="77777777" w:rsidR="00AA227D" w:rsidRDefault="00425617" w:rsidP="008D37BF">
            <w:pPr>
              <w:pStyle w:val="TableBody"/>
            </w:pPr>
            <w:r>
              <w:t>Menuju ke halaman penerimaan royalti ketika status royalti penulis masih “Diajukan”</w:t>
            </w:r>
          </w:p>
        </w:tc>
        <w:tc>
          <w:tcPr>
            <w:tcW w:w="1937"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 xml:space="preserve">Muncul tabel detail royalti yang belum dibayar yang berisikan tanggal mulai periode, tanggal akhir periode, dan total </w:t>
            </w:r>
            <w:r>
              <w:lastRenderedPageBreak/>
              <w:t>royalti</w:t>
            </w:r>
          </w:p>
        </w:tc>
        <w:tc>
          <w:tcPr>
            <w:tcW w:w="1937" w:type="dxa"/>
            <w:shd w:val="clear" w:color="auto" w:fill="auto"/>
            <w:tcMar>
              <w:top w:w="100" w:type="dxa"/>
              <w:left w:w="100" w:type="dxa"/>
              <w:bottom w:w="100" w:type="dxa"/>
              <w:right w:w="100" w:type="dxa"/>
            </w:tcMar>
          </w:tcPr>
          <w:p w14:paraId="4AA09E01" w14:textId="77777777" w:rsidR="00AA227D" w:rsidRDefault="00425617" w:rsidP="008D37BF">
            <w:pPr>
              <w:pStyle w:val="TableBody"/>
            </w:pPr>
            <w:r>
              <w:lastRenderedPageBreak/>
              <w:t xml:space="preserve">Muncul tabel detail royalti yang belum dibayar yang berisikan tanggal mulai periode, tanggal akhir periode, dan total </w:t>
            </w:r>
            <w:r>
              <w:lastRenderedPageBreak/>
              <w:t>royalti</w:t>
            </w:r>
          </w:p>
        </w:tc>
        <w:tc>
          <w:tcPr>
            <w:tcW w:w="1937" w:type="dxa"/>
            <w:shd w:val="clear" w:color="auto" w:fill="auto"/>
            <w:tcMar>
              <w:top w:w="100" w:type="dxa"/>
              <w:left w:w="100" w:type="dxa"/>
              <w:bottom w:w="100" w:type="dxa"/>
              <w:right w:w="100" w:type="dxa"/>
            </w:tcMar>
          </w:tcPr>
          <w:p w14:paraId="0EDA75A4" w14:textId="77777777" w:rsidR="00AA227D" w:rsidRDefault="00425617" w:rsidP="008D37BF">
            <w:pPr>
              <w:pStyle w:val="TableBody"/>
            </w:pPr>
            <w:r>
              <w:lastRenderedPageBreak/>
              <w:t>Valid</w:t>
            </w:r>
          </w:p>
        </w:tc>
      </w:tr>
    </w:tbl>
    <w:p w14:paraId="3E38652E" w14:textId="77777777" w:rsidR="00AA227D" w:rsidRDefault="00425617">
      <w:pPr>
        <w:keepNext/>
        <w:spacing w:before="240" w:after="240"/>
        <w:jc w:val="center"/>
      </w:pPr>
      <w:r>
        <w:t xml:space="preserve">Tabel </w:t>
      </w:r>
      <w:r>
        <w:rPr>
          <w:i/>
        </w:rPr>
        <w:t xml:space="preserve">Test Case </w:t>
      </w:r>
      <w:r>
        <w:t xml:space="preserve">Halaman Royalti </w:t>
      </w:r>
      <w:r>
        <w:rPr>
          <w:i/>
        </w:rPr>
        <w:t xml:space="preserve">Tab </w:t>
      </w:r>
      <w:r>
        <w:t>Riwayat Royalti</w:t>
      </w:r>
    </w:p>
    <w:tbl>
      <w:tblPr>
        <w:tblStyle w:val="af6"/>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42DC1863" w14:textId="77777777">
        <w:trPr>
          <w:jc w:val="center"/>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trPr>
          <w:jc w:val="center"/>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937"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7"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937"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trPr>
          <w:jc w:val="center"/>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937"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1937"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trPr>
          <w:jc w:val="center"/>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937"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1937"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7"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937"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trPr>
          <w:jc w:val="center"/>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t>Melakukan pencarian data dengan tanggal akhir periode penerimaan royalti pada satu waktu tertentu</w:t>
            </w:r>
          </w:p>
        </w:tc>
        <w:tc>
          <w:tcPr>
            <w:tcW w:w="1937"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1937"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7"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937"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trPr>
          <w:jc w:val="center"/>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937"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1937"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7"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937"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trPr>
          <w:jc w:val="center"/>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lastRenderedPageBreak/>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0709FC0B" w14:textId="77777777" w:rsidR="00AA227D" w:rsidRDefault="00425617" w:rsidP="008D37BF">
            <w:pPr>
              <w:pStyle w:val="TableBody"/>
            </w:pPr>
            <w:r>
              <w:t>Menekan tombol “Reset”</w:t>
            </w:r>
          </w:p>
        </w:tc>
        <w:tc>
          <w:tcPr>
            <w:tcW w:w="1937"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7"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7"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trPr>
          <w:jc w:val="center"/>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937"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1937"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7"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937"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trPr>
          <w:jc w:val="center"/>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1937"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A0AE0DA" w14:textId="77777777" w:rsidR="00AA227D" w:rsidRDefault="00425617">
      <w:pPr>
        <w:keepNext/>
        <w:spacing w:before="240" w:after="240"/>
        <w:jc w:val="center"/>
      </w:pPr>
      <w:r>
        <w:t xml:space="preserve">Tabel </w:t>
      </w:r>
      <w:r>
        <w:rPr>
          <w:i/>
        </w:rPr>
        <w:t xml:space="preserve">Test Case </w:t>
      </w:r>
      <w:r>
        <w:t>Halaman Detail Penerimaan Royalti Penulis</w:t>
      </w:r>
    </w:p>
    <w:tbl>
      <w:tblPr>
        <w:tblStyle w:val="af7"/>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2436697B" w14:textId="77777777">
        <w:trPr>
          <w:jc w:val="center"/>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trPr>
          <w:jc w:val="center"/>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937"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7"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7"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trPr>
          <w:jc w:val="center"/>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lastRenderedPageBreak/>
              <w:t>Membayar royalti ketika sudah mengajukan pembayaran royalti penulis sebelumnya</w:t>
            </w:r>
          </w:p>
        </w:tc>
        <w:tc>
          <w:tcPr>
            <w:tcW w:w="1937"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1937"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7"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937"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trPr>
          <w:jc w:val="center"/>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937" w:type="dxa"/>
            <w:shd w:val="clear" w:color="auto" w:fill="auto"/>
            <w:tcMar>
              <w:top w:w="100" w:type="dxa"/>
              <w:left w:w="100" w:type="dxa"/>
              <w:bottom w:w="100" w:type="dxa"/>
              <w:right w:w="100" w:type="dxa"/>
            </w:tcMar>
          </w:tcPr>
          <w:p w14:paraId="4F7843AA" w14:textId="77777777" w:rsidR="00AA227D" w:rsidRDefault="00425617" w:rsidP="008D37BF">
            <w:pPr>
              <w:pStyle w:val="TableBody"/>
            </w:pPr>
            <w:r>
              <w:t>Menekan tombol “Generate PDF”</w:t>
            </w:r>
          </w:p>
        </w:tc>
        <w:tc>
          <w:tcPr>
            <w:tcW w:w="1937"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7"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937"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trPr>
          <w:jc w:val="center"/>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937"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1937"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38D4DF65" w14:textId="77777777" w:rsidR="00AA227D" w:rsidRDefault="00425617">
      <w:pPr>
        <w:keepNext/>
        <w:spacing w:before="240" w:after="240"/>
        <w:jc w:val="center"/>
      </w:pPr>
      <w:r>
        <w:t xml:space="preserve">Tabel </w:t>
      </w:r>
      <w:r>
        <w:rPr>
          <w:i/>
        </w:rPr>
        <w:t xml:space="preserve">Test Case </w:t>
      </w:r>
      <w:r>
        <w:t xml:space="preserve">Halaman </w:t>
      </w:r>
      <w:r>
        <w:rPr>
          <w:i/>
        </w:rPr>
        <w:t>Customer</w:t>
      </w:r>
    </w:p>
    <w:tbl>
      <w:tblPr>
        <w:tblStyle w:val="af8"/>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207B4F5C" w14:textId="77777777">
        <w:trPr>
          <w:jc w:val="center"/>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1937"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7"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937"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trPr>
          <w:jc w:val="center"/>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937"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1937"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7"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7"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trPr>
          <w:jc w:val="center"/>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937"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1937"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937"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trPr>
          <w:jc w:val="center"/>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lastRenderedPageBreak/>
              <w:t>Umum</w:t>
            </w:r>
          </w:p>
        </w:tc>
        <w:tc>
          <w:tcPr>
            <w:tcW w:w="1937" w:type="dxa"/>
            <w:shd w:val="clear" w:color="auto" w:fill="auto"/>
            <w:tcMar>
              <w:top w:w="100" w:type="dxa"/>
              <w:left w:w="100" w:type="dxa"/>
              <w:bottom w:w="100" w:type="dxa"/>
              <w:right w:w="100" w:type="dxa"/>
            </w:tcMar>
          </w:tcPr>
          <w:p w14:paraId="1803950F" w14:textId="77777777" w:rsidR="00AA227D" w:rsidRDefault="00425617" w:rsidP="008D37BF">
            <w:pPr>
              <w:pStyle w:val="TableBody"/>
            </w:pPr>
            <w:r>
              <w:lastRenderedPageBreak/>
              <w:t>Menunjukkan data yang dipilih sesuai dengan masukkan</w:t>
            </w:r>
          </w:p>
        </w:tc>
        <w:tc>
          <w:tcPr>
            <w:tcW w:w="1937"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937"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trPr>
          <w:jc w:val="center"/>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937"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1937"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7"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937"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trPr>
          <w:jc w:val="center"/>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2CAF1C25" w14:textId="77777777" w:rsidR="00AA227D" w:rsidRDefault="00425617" w:rsidP="008D37BF">
            <w:pPr>
              <w:pStyle w:val="TableBody"/>
            </w:pPr>
            <w:r>
              <w:t>Menekan tombol “Reset”</w:t>
            </w:r>
          </w:p>
        </w:tc>
        <w:tc>
          <w:tcPr>
            <w:tcW w:w="1937"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7"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7"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trPr>
          <w:jc w:val="center"/>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937" w:type="dxa"/>
            <w:shd w:val="clear" w:color="auto" w:fill="auto"/>
            <w:tcMar>
              <w:top w:w="100" w:type="dxa"/>
              <w:left w:w="100" w:type="dxa"/>
              <w:bottom w:w="100" w:type="dxa"/>
              <w:right w:w="100" w:type="dxa"/>
            </w:tcMar>
          </w:tcPr>
          <w:p w14:paraId="152B1A34" w14:textId="77777777" w:rsidR="00AA227D" w:rsidRDefault="00425617" w:rsidP="008D37BF">
            <w:pPr>
              <w:pStyle w:val="TableBody"/>
            </w:pPr>
            <w:r>
              <w:t>Menekan tombol “Tambah” kemudian isi data pada modal dan menekan tombol “Save”</w:t>
            </w:r>
          </w:p>
        </w:tc>
        <w:tc>
          <w:tcPr>
            <w:tcW w:w="1937"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7"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7"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trPr>
          <w:jc w:val="center"/>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937" w:type="dxa"/>
            <w:shd w:val="clear" w:color="auto" w:fill="auto"/>
            <w:tcMar>
              <w:top w:w="100" w:type="dxa"/>
              <w:left w:w="100" w:type="dxa"/>
              <w:bottom w:w="100" w:type="dxa"/>
              <w:right w:w="100" w:type="dxa"/>
            </w:tcMar>
          </w:tcPr>
          <w:p w14:paraId="76982EDD" w14:textId="77777777" w:rsidR="00AA227D" w:rsidRDefault="00425617" w:rsidP="008D37BF">
            <w:pPr>
              <w:pStyle w:val="TableBody"/>
            </w:pPr>
            <w:r>
              <w:t>Menekan tombol “Tambah” lalu menekan tombol “Save” dengan data yang tidak lengkap</w:t>
            </w:r>
          </w:p>
        </w:tc>
        <w:tc>
          <w:tcPr>
            <w:tcW w:w="1937"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7"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937"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trPr>
          <w:jc w:val="center"/>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937"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1937"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7"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937"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trPr>
          <w:jc w:val="center"/>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937"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1937"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7"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937"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trPr>
          <w:jc w:val="center"/>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t xml:space="preserve">Menghapus </w:t>
            </w:r>
            <w:r>
              <w:rPr>
                <w:i/>
              </w:rPr>
              <w:t>customer</w:t>
            </w:r>
          </w:p>
        </w:tc>
        <w:tc>
          <w:tcPr>
            <w:tcW w:w="1937"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 xml:space="preserve">bergambar </w:t>
            </w:r>
            <w:r>
              <w:lastRenderedPageBreak/>
              <w:t>tempat sampah</w:t>
            </w:r>
          </w:p>
        </w:tc>
        <w:tc>
          <w:tcPr>
            <w:tcW w:w="1937" w:type="dxa"/>
            <w:shd w:val="clear" w:color="auto" w:fill="auto"/>
            <w:tcMar>
              <w:top w:w="100" w:type="dxa"/>
              <w:left w:w="100" w:type="dxa"/>
              <w:bottom w:w="100" w:type="dxa"/>
              <w:right w:w="100" w:type="dxa"/>
            </w:tcMar>
          </w:tcPr>
          <w:p w14:paraId="053CA5A4" w14:textId="77777777" w:rsidR="00AA227D" w:rsidRDefault="00425617" w:rsidP="008D37BF">
            <w:pPr>
              <w:pStyle w:val="TableBody"/>
            </w:pPr>
            <w:r>
              <w:lastRenderedPageBreak/>
              <w:t xml:space="preserve">Muncul modal peringatan hapus </w:t>
            </w:r>
            <w:r>
              <w:rPr>
                <w:i/>
              </w:rPr>
              <w:t>customer</w:t>
            </w:r>
          </w:p>
        </w:tc>
        <w:tc>
          <w:tcPr>
            <w:tcW w:w="1937"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937"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27A88EA4" w:rsidR="00AA227D" w:rsidRDefault="00425617">
      <w:pPr>
        <w:keepNext/>
        <w:spacing w:before="240" w:after="240"/>
        <w:ind w:firstLine="720"/>
      </w:pPr>
      <w:r>
        <w:rPr>
          <w:b/>
        </w:rPr>
        <w:t xml:space="preserve">3.2.3 </w:t>
      </w:r>
      <w:r>
        <w:rPr>
          <w:b/>
          <w:i/>
        </w:rPr>
        <w:t>User Experience</w:t>
      </w:r>
    </w:p>
    <w:p w14:paraId="676A826A" w14:textId="77777777" w:rsidR="00AA227D" w:rsidRDefault="00425617">
      <w:pPr>
        <w:keepNext/>
        <w:spacing w:before="240" w:after="240"/>
        <w:ind w:left="720"/>
      </w:pPr>
      <w:r>
        <w:tab/>
        <w:t xml:space="preserve">Partisipan dari </w:t>
      </w:r>
      <w:r>
        <w:rPr>
          <w:i/>
        </w:rPr>
        <w:t xml:space="preserve">Usability Testing </w:t>
      </w:r>
      <w:r>
        <w:t>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SUS (</w:t>
      </w:r>
      <w:r>
        <w:rPr>
          <w:i/>
        </w:rPr>
        <w:t xml:space="preserve">System </w:t>
      </w:r>
      <w:r>
        <w:rPr>
          <w:i/>
        </w:rPr>
        <w:lastRenderedPageBreak/>
        <w:t>Usability Scale</w:t>
      </w:r>
      <w:r>
        <w:t>)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77777777" w:rsidR="00AA227D" w:rsidRDefault="00425617">
      <w:pPr>
        <w:keepNext/>
        <w:numPr>
          <w:ilvl w:val="0"/>
          <w:numId w:val="15"/>
        </w:numPr>
        <w:spacing w:after="240"/>
      </w:pPr>
      <w:r>
        <w:t>Bapak/Ibu ingin mengajukan dan melakukan pembayaran royalti terhadap suatu penulis pada periode tertentu.</w:t>
      </w:r>
    </w:p>
    <w:p w14:paraId="583BA2CC" w14:textId="77777777" w:rsidR="00AA227D" w:rsidRDefault="00425617">
      <w:pPr>
        <w:keepNext/>
        <w:spacing w:before="240" w:after="240"/>
        <w:ind w:left="720"/>
      </w:pPr>
      <w:r>
        <w:t>Daftar kuesioner dalam SUS (</w:t>
      </w:r>
      <w:r>
        <w:rPr>
          <w:i/>
        </w:rPr>
        <w:t>System Usability Scale</w:t>
      </w:r>
      <w:r>
        <w:t>)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77777777" w:rsidR="00AA227D" w:rsidRDefault="00425617">
      <w:pPr>
        <w:keepNext/>
        <w:spacing w:before="240" w:after="240"/>
        <w:ind w:left="720"/>
      </w:pPr>
      <w:r>
        <w:t>SUS memiliki 10 pertanyaan dan 5 pilihan jawaban yang terdiri dari sangat tidak setuju, tidak setuju, ragu-ragu, setuju, dan sangat setuju. Skor dari masing-masing pertanyaan berada pada skala nilai 1 sampai dengan 5. Berikut merupakan skor nilai pengujian menggunakan metode SUS dari masing-masing partisipan.</w:t>
      </w:r>
    </w:p>
    <w:p w14:paraId="300EB5EE" w14:textId="77777777" w:rsidR="00AA227D" w:rsidRDefault="00425617">
      <w:pPr>
        <w:keepNext/>
        <w:spacing w:before="240" w:after="240"/>
        <w:jc w:val="center"/>
      </w:pPr>
      <w:r>
        <w:t>Tabel Skor Nilai Pengujian menggunakan Metode SUS</w:t>
      </w:r>
    </w:p>
    <w:tbl>
      <w:tblPr>
        <w:tblStyle w:val="af9"/>
        <w:tblW w:w="10305"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848"/>
        <w:gridCol w:w="848"/>
        <w:gridCol w:w="848"/>
        <w:gridCol w:w="847"/>
        <w:gridCol w:w="847"/>
        <w:gridCol w:w="847"/>
        <w:gridCol w:w="847"/>
        <w:gridCol w:w="847"/>
        <w:gridCol w:w="847"/>
        <w:gridCol w:w="847"/>
      </w:tblGrid>
      <w:tr w:rsidR="00AA227D" w14:paraId="2A51E613" w14:textId="77777777">
        <w:tc>
          <w:tcPr>
            <w:tcW w:w="1830"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847"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847"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847"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847"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847"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847"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847"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847"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847"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847"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AA227D" w14:paraId="64F33584" w14:textId="77777777">
        <w:tc>
          <w:tcPr>
            <w:tcW w:w="1830"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847" w:type="dxa"/>
            <w:shd w:val="clear" w:color="auto" w:fill="auto"/>
            <w:tcMar>
              <w:top w:w="100" w:type="dxa"/>
              <w:left w:w="100" w:type="dxa"/>
              <w:bottom w:w="100" w:type="dxa"/>
              <w:right w:w="100" w:type="dxa"/>
            </w:tcMar>
          </w:tcPr>
          <w:p w14:paraId="0F112E73"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212FA93A"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3C7BD96E"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7651361C" w14:textId="77777777" w:rsidR="00AA227D" w:rsidRDefault="00425617" w:rsidP="008D37BF">
            <w:pPr>
              <w:pStyle w:val="TableBody"/>
            </w:pPr>
            <w:r>
              <w:t>2</w:t>
            </w:r>
          </w:p>
        </w:tc>
        <w:tc>
          <w:tcPr>
            <w:tcW w:w="847" w:type="dxa"/>
            <w:shd w:val="clear" w:color="auto" w:fill="auto"/>
            <w:tcMar>
              <w:top w:w="100" w:type="dxa"/>
              <w:left w:w="100" w:type="dxa"/>
              <w:bottom w:w="100" w:type="dxa"/>
              <w:right w:w="100" w:type="dxa"/>
            </w:tcMar>
          </w:tcPr>
          <w:p w14:paraId="2495D89E"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23A3F666"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64306817"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30162DAC"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5DE2E7DD"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64E5F4F5" w14:textId="77777777" w:rsidR="00AA227D" w:rsidRDefault="00425617" w:rsidP="008D37BF">
            <w:pPr>
              <w:pStyle w:val="TableBody"/>
            </w:pPr>
            <w:r>
              <w:t>2</w:t>
            </w:r>
          </w:p>
        </w:tc>
      </w:tr>
      <w:tr w:rsidR="00AA227D" w14:paraId="0D871085" w14:textId="77777777">
        <w:tc>
          <w:tcPr>
            <w:tcW w:w="1830" w:type="dxa"/>
            <w:shd w:val="clear" w:color="auto" w:fill="auto"/>
            <w:tcMar>
              <w:top w:w="100" w:type="dxa"/>
              <w:left w:w="100" w:type="dxa"/>
              <w:bottom w:w="100" w:type="dxa"/>
              <w:right w:w="100" w:type="dxa"/>
            </w:tcMar>
          </w:tcPr>
          <w:p w14:paraId="6158F2FA" w14:textId="77777777" w:rsidR="00AA227D" w:rsidRDefault="00425617" w:rsidP="008D37BF">
            <w:pPr>
              <w:pStyle w:val="TableBody"/>
            </w:pPr>
            <w:r>
              <w:lastRenderedPageBreak/>
              <w:t>Roselli N. S.</w:t>
            </w:r>
          </w:p>
        </w:tc>
        <w:tc>
          <w:tcPr>
            <w:tcW w:w="847" w:type="dxa"/>
            <w:shd w:val="clear" w:color="auto" w:fill="auto"/>
            <w:tcMar>
              <w:top w:w="100" w:type="dxa"/>
              <w:left w:w="100" w:type="dxa"/>
              <w:bottom w:w="100" w:type="dxa"/>
              <w:right w:w="100" w:type="dxa"/>
            </w:tcMar>
          </w:tcPr>
          <w:p w14:paraId="2C6E3B7C"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1BECD5A5"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67CCED5C"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3BBADB22"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0A7572BC"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56BF3F6E"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01F15474"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2241926D" w14:textId="77777777" w:rsidR="00AA227D" w:rsidRDefault="00425617" w:rsidP="008D37BF">
            <w:pPr>
              <w:pStyle w:val="TableBody"/>
            </w:pPr>
            <w:r>
              <w:t>1</w:t>
            </w:r>
          </w:p>
        </w:tc>
        <w:tc>
          <w:tcPr>
            <w:tcW w:w="847" w:type="dxa"/>
            <w:shd w:val="clear" w:color="auto" w:fill="auto"/>
            <w:tcMar>
              <w:top w:w="100" w:type="dxa"/>
              <w:left w:w="100" w:type="dxa"/>
              <w:bottom w:w="100" w:type="dxa"/>
              <w:right w:w="100" w:type="dxa"/>
            </w:tcMar>
          </w:tcPr>
          <w:p w14:paraId="489B207D"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023A316F" w14:textId="77777777" w:rsidR="00AA227D" w:rsidRDefault="00425617" w:rsidP="008D37BF">
            <w:pPr>
              <w:pStyle w:val="TableBody"/>
            </w:pPr>
            <w:r>
              <w:t>4</w:t>
            </w:r>
          </w:p>
        </w:tc>
      </w:tr>
      <w:tr w:rsidR="00AA227D" w14:paraId="6F7ECE8E" w14:textId="77777777">
        <w:tc>
          <w:tcPr>
            <w:tcW w:w="1830"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847" w:type="dxa"/>
            <w:shd w:val="clear" w:color="auto" w:fill="auto"/>
            <w:tcMar>
              <w:top w:w="100" w:type="dxa"/>
              <w:left w:w="100" w:type="dxa"/>
              <w:bottom w:w="100" w:type="dxa"/>
              <w:right w:w="100" w:type="dxa"/>
            </w:tcMar>
          </w:tcPr>
          <w:p w14:paraId="16766284"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56AE186D" w14:textId="77777777" w:rsidR="00AA227D" w:rsidRDefault="00425617" w:rsidP="008D37BF">
            <w:pPr>
              <w:pStyle w:val="TableBody"/>
            </w:pPr>
            <w:r>
              <w:t>3</w:t>
            </w:r>
          </w:p>
        </w:tc>
        <w:tc>
          <w:tcPr>
            <w:tcW w:w="847" w:type="dxa"/>
            <w:shd w:val="clear" w:color="auto" w:fill="auto"/>
            <w:tcMar>
              <w:top w:w="100" w:type="dxa"/>
              <w:left w:w="100" w:type="dxa"/>
              <w:bottom w:w="100" w:type="dxa"/>
              <w:right w:w="100" w:type="dxa"/>
            </w:tcMar>
          </w:tcPr>
          <w:p w14:paraId="6FEBE975"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486821DE" w14:textId="77777777" w:rsidR="00AA227D" w:rsidRDefault="00425617" w:rsidP="008D37BF">
            <w:pPr>
              <w:pStyle w:val="TableBody"/>
            </w:pPr>
            <w:r>
              <w:t>2</w:t>
            </w:r>
          </w:p>
        </w:tc>
        <w:tc>
          <w:tcPr>
            <w:tcW w:w="847" w:type="dxa"/>
            <w:shd w:val="clear" w:color="auto" w:fill="auto"/>
            <w:tcMar>
              <w:top w:w="100" w:type="dxa"/>
              <w:left w:w="100" w:type="dxa"/>
              <w:bottom w:w="100" w:type="dxa"/>
              <w:right w:w="100" w:type="dxa"/>
            </w:tcMar>
          </w:tcPr>
          <w:p w14:paraId="5DE81EEF" w14:textId="77777777" w:rsidR="00AA227D" w:rsidRDefault="00425617" w:rsidP="008D37BF">
            <w:pPr>
              <w:pStyle w:val="TableBody"/>
            </w:pPr>
            <w:r>
              <w:t>4</w:t>
            </w:r>
          </w:p>
        </w:tc>
        <w:tc>
          <w:tcPr>
            <w:tcW w:w="847" w:type="dxa"/>
            <w:shd w:val="clear" w:color="auto" w:fill="auto"/>
            <w:tcMar>
              <w:top w:w="100" w:type="dxa"/>
              <w:left w:w="100" w:type="dxa"/>
              <w:bottom w:w="100" w:type="dxa"/>
              <w:right w:w="100" w:type="dxa"/>
            </w:tcMar>
          </w:tcPr>
          <w:p w14:paraId="2CF79622" w14:textId="77777777" w:rsidR="00AA227D" w:rsidRDefault="00425617" w:rsidP="008D37BF">
            <w:pPr>
              <w:pStyle w:val="TableBody"/>
            </w:pPr>
            <w:r>
              <w:t>3</w:t>
            </w:r>
          </w:p>
        </w:tc>
        <w:tc>
          <w:tcPr>
            <w:tcW w:w="847" w:type="dxa"/>
            <w:shd w:val="clear" w:color="auto" w:fill="auto"/>
            <w:tcMar>
              <w:top w:w="100" w:type="dxa"/>
              <w:left w:w="100" w:type="dxa"/>
              <w:bottom w:w="100" w:type="dxa"/>
              <w:right w:w="100" w:type="dxa"/>
            </w:tcMar>
          </w:tcPr>
          <w:p w14:paraId="314771FD" w14:textId="77777777" w:rsidR="00AA227D" w:rsidRDefault="00425617" w:rsidP="008D37BF">
            <w:pPr>
              <w:pStyle w:val="TableBody"/>
            </w:pPr>
            <w:r>
              <w:t>5</w:t>
            </w:r>
          </w:p>
        </w:tc>
        <w:tc>
          <w:tcPr>
            <w:tcW w:w="847" w:type="dxa"/>
            <w:shd w:val="clear" w:color="auto" w:fill="auto"/>
            <w:tcMar>
              <w:top w:w="100" w:type="dxa"/>
              <w:left w:w="100" w:type="dxa"/>
              <w:bottom w:w="100" w:type="dxa"/>
              <w:right w:w="100" w:type="dxa"/>
            </w:tcMar>
          </w:tcPr>
          <w:p w14:paraId="1CECD65F" w14:textId="77777777" w:rsidR="00AA227D" w:rsidRDefault="00425617" w:rsidP="008D37BF">
            <w:pPr>
              <w:pStyle w:val="TableBody"/>
            </w:pPr>
            <w:r>
              <w:t>2</w:t>
            </w:r>
          </w:p>
        </w:tc>
        <w:tc>
          <w:tcPr>
            <w:tcW w:w="847" w:type="dxa"/>
            <w:shd w:val="clear" w:color="auto" w:fill="auto"/>
            <w:tcMar>
              <w:top w:w="100" w:type="dxa"/>
              <w:left w:w="100" w:type="dxa"/>
              <w:bottom w:w="100" w:type="dxa"/>
              <w:right w:w="100" w:type="dxa"/>
            </w:tcMar>
          </w:tcPr>
          <w:p w14:paraId="44E8BDB9" w14:textId="77777777" w:rsidR="00AA227D" w:rsidRDefault="00425617" w:rsidP="008D37BF">
            <w:pPr>
              <w:pStyle w:val="TableBody"/>
            </w:pPr>
            <w:r>
              <w:t>4</w:t>
            </w:r>
          </w:p>
        </w:tc>
        <w:tc>
          <w:tcPr>
            <w:tcW w:w="847" w:type="dxa"/>
            <w:shd w:val="clear" w:color="auto" w:fill="auto"/>
            <w:tcMar>
              <w:top w:w="100" w:type="dxa"/>
              <w:left w:w="100" w:type="dxa"/>
              <w:bottom w:w="100" w:type="dxa"/>
              <w:right w:w="100" w:type="dxa"/>
            </w:tcMar>
          </w:tcPr>
          <w:p w14:paraId="2FC3396D" w14:textId="77777777" w:rsidR="00AA227D" w:rsidRDefault="00425617" w:rsidP="008D37BF">
            <w:pPr>
              <w:pStyle w:val="TableBody"/>
            </w:pPr>
            <w:r>
              <w:t>2</w:t>
            </w:r>
          </w:p>
        </w:tc>
      </w:tr>
    </w:tbl>
    <w:p w14:paraId="6EC7141F" w14:textId="77777777" w:rsidR="00AA227D" w:rsidRDefault="00425617">
      <w:pPr>
        <w:keepNext/>
        <w:spacing w:before="240" w:after="240"/>
        <w:rPr>
          <w:b/>
        </w:rPr>
      </w:pPr>
      <w:r>
        <w:tab/>
      </w:r>
      <w:r>
        <w:rPr>
          <w:b/>
        </w:rPr>
        <w:t>3.2.4. Evaluasi Sistem Pemasaran SIGAP</w:t>
      </w:r>
    </w:p>
    <w:p w14:paraId="665BD0E3" w14:textId="77777777" w:rsidR="00AA227D" w:rsidRDefault="00425617">
      <w:pPr>
        <w:keepNext/>
        <w:spacing w:before="240" w:after="240"/>
        <w:ind w:left="720"/>
      </w:pPr>
      <w:r>
        <w:rPr>
          <w:b/>
        </w:rPr>
        <w:tab/>
      </w:r>
      <w:r>
        <w:t xml:space="preserve">Setelah dilakukan pengujian melalui beberapa skenario yang diberikan, dilakukan perbandingan antara permasalahan utama yang didefinisikan sebelumnya dan sistem informasi yang dikembangkan dengan menghadirkan fitur untuk membantu menyelesaikan </w:t>
      </w:r>
      <w:r>
        <w:lastRenderedPageBreak/>
        <w:t>permasalahan tersebut. Berikut merupakan perbandingan antara proses bisnis sebelum dan sesudah menggunakan sistem pemasaran SIGAP.</w:t>
      </w:r>
    </w:p>
    <w:p w14:paraId="6B697665" w14:textId="77777777" w:rsidR="00AA227D" w:rsidRDefault="00425617">
      <w:pPr>
        <w:keepNext/>
        <w:numPr>
          <w:ilvl w:val="0"/>
          <w:numId w:val="5"/>
        </w:numPr>
        <w:spacing w:before="240"/>
      </w:pPr>
      <w:r>
        <w:t>Pembuatan faktur sebagai bukti pemesanan dan pembayaran buku di UGM Press</w:t>
      </w:r>
    </w:p>
    <w:p w14:paraId="47EFEA0A" w14:textId="77777777" w:rsidR="00AA227D" w:rsidRDefault="00425617">
      <w:pPr>
        <w:keepNext/>
        <w:numPr>
          <w:ilvl w:val="0"/>
          <w:numId w:val="6"/>
        </w:numPr>
      </w:pPr>
      <w:r>
        <w:t>Kondisi saat ini</w:t>
      </w:r>
      <w:r>
        <w:tab/>
        <w:t xml:space="preserve">: Pembuatan faktur tidak terintegrasi secara </w:t>
      </w:r>
      <w:r>
        <w:rPr>
          <w:i/>
        </w:rPr>
        <w:t xml:space="preserve">real time </w:t>
      </w:r>
      <w:r>
        <w:t>dengan jumlah stok barang</w:t>
      </w:r>
    </w:p>
    <w:p w14:paraId="59F26A75" w14:textId="77777777" w:rsidR="00AA227D" w:rsidRDefault="00425617">
      <w:pPr>
        <w:keepNext/>
        <w:numPr>
          <w:ilvl w:val="0"/>
          <w:numId w:val="6"/>
        </w:numPr>
      </w:pPr>
      <w:r>
        <w:t>Menggunakan SIGAP</w:t>
      </w:r>
      <w:r>
        <w:tab/>
        <w:t xml:space="preserve">: Pembuatan faktur terintegrasi dengan jumlah stok barang yang ada di UGM Press secara </w:t>
      </w:r>
      <w:r>
        <w:rPr>
          <w:i/>
        </w:rPr>
        <w:t>real time</w:t>
      </w:r>
      <w:r>
        <w:t xml:space="preserve"> dan seluruh faktur dapat dilihat secara keseluruhan pada sistem</w:t>
      </w:r>
    </w:p>
    <w:p w14:paraId="43EAE8C4" w14:textId="77777777" w:rsidR="00AA227D" w:rsidRDefault="00425617">
      <w:pPr>
        <w:keepNext/>
        <w:numPr>
          <w:ilvl w:val="0"/>
          <w:numId w:val="5"/>
        </w:numPr>
      </w:pPr>
      <w:r>
        <w:t>Penghitungan pendapatan UGM Press pada satu periode tertentu</w:t>
      </w:r>
    </w:p>
    <w:p w14:paraId="25F06E03" w14:textId="77777777" w:rsidR="00AA227D" w:rsidRDefault="00425617">
      <w:pPr>
        <w:keepNext/>
        <w:numPr>
          <w:ilvl w:val="0"/>
          <w:numId w:val="10"/>
        </w:numPr>
      </w:pPr>
      <w:r>
        <w:t>Kondisi saat ini</w:t>
      </w:r>
      <w:r>
        <w:tab/>
        <w:t xml:space="preserve">: Penghitungan manual pada akhir periode menggunakan Microsoft Excel </w:t>
      </w:r>
    </w:p>
    <w:p w14:paraId="13B93585" w14:textId="77777777" w:rsidR="00AA227D" w:rsidRDefault="00425617">
      <w:pPr>
        <w:keepNext/>
        <w:numPr>
          <w:ilvl w:val="0"/>
          <w:numId w:val="10"/>
        </w:numPr>
      </w:pPr>
      <w:r>
        <w:t>Menggunakan SIGAP</w:t>
      </w:r>
      <w:r>
        <w:tab/>
        <w:t>: Penghitungan otomatis oleh SIGAP dan dapat dilihat berdasarkan satu periode tertentu secara fleksibel</w:t>
      </w:r>
    </w:p>
    <w:p w14:paraId="4346ED48" w14:textId="77777777" w:rsidR="00AA227D" w:rsidRDefault="00425617">
      <w:pPr>
        <w:keepNext/>
        <w:numPr>
          <w:ilvl w:val="0"/>
          <w:numId w:val="5"/>
        </w:numPr>
      </w:pPr>
      <w:r>
        <w:t>Melakukan pengajuan dan pembayaran royalti kepada penulis</w:t>
      </w:r>
    </w:p>
    <w:p w14:paraId="1309C551" w14:textId="77777777" w:rsidR="00AA227D" w:rsidRDefault="00425617">
      <w:pPr>
        <w:keepNext/>
        <w:numPr>
          <w:ilvl w:val="0"/>
          <w:numId w:val="9"/>
        </w:numPr>
      </w:pPr>
      <w:r>
        <w:t>Kondisi saat ini</w:t>
      </w:r>
      <w:r>
        <w:tab/>
        <w:t>: Penghitungan royalti masih manual setiap 6 bulan sekali menggunakan Microsoft Excel</w:t>
      </w:r>
    </w:p>
    <w:p w14:paraId="78E365F3" w14:textId="77777777" w:rsidR="00AA227D" w:rsidRDefault="00425617">
      <w:pPr>
        <w:keepNext/>
        <w:numPr>
          <w:ilvl w:val="0"/>
          <w:numId w:val="9"/>
        </w:numPr>
        <w:spacing w:after="240"/>
      </w:pPr>
      <w:r>
        <w:t>Menggunakan SIGAP</w:t>
      </w:r>
      <w:r>
        <w:tab/>
        <w:t>: Penghitungan royalti secara otomatis serta waktu pengajuan dan pembayaran royalti dapat dilakukan secara fleksibel</w:t>
      </w:r>
    </w:p>
    <w:p w14:paraId="46CB1DF4" w14:textId="77777777" w:rsidR="00AA227D" w:rsidRDefault="00AA227D">
      <w:pPr>
        <w:keepNext/>
        <w:spacing w:before="240" w:after="240"/>
        <w:jc w:val="left"/>
      </w:pPr>
    </w:p>
    <w:p w14:paraId="7948EB16" w14:textId="77777777" w:rsidR="00AA227D" w:rsidRDefault="00425617">
      <w:pPr>
        <w:keepNext/>
        <w:pBdr>
          <w:top w:val="nil"/>
          <w:left w:val="nil"/>
          <w:bottom w:val="nil"/>
          <w:right w:val="nil"/>
          <w:between w:val="nil"/>
        </w:pBdr>
        <w:spacing w:before="240" w:after="240"/>
        <w:jc w:val="left"/>
        <w:rPr>
          <w:b/>
        </w:rPr>
      </w:pPr>
      <w:r>
        <w:rPr>
          <w:b/>
        </w:rPr>
        <w:t>3.3. Analisis Pengujian</w:t>
      </w:r>
    </w:p>
    <w:p w14:paraId="7D6F95D6" w14:textId="77777777" w:rsidR="00AA227D" w:rsidRDefault="00425617">
      <w:pPr>
        <w:keepNext/>
        <w:pBdr>
          <w:top w:val="nil"/>
          <w:left w:val="nil"/>
          <w:bottom w:val="nil"/>
          <w:right w:val="nil"/>
          <w:between w:val="nil"/>
        </w:pBdr>
        <w:spacing w:before="240" w:after="240"/>
        <w:rPr>
          <w:b/>
          <w:i/>
        </w:rPr>
      </w:pPr>
      <w:r>
        <w:tab/>
      </w:r>
      <w:r>
        <w:rPr>
          <w:b/>
        </w:rPr>
        <w:t xml:space="preserve">3.3.1. Analisis Pengujian </w:t>
      </w:r>
      <w:r>
        <w:rPr>
          <w:b/>
          <w:i/>
        </w:rPr>
        <w:t>Back</w:t>
      </w:r>
      <w:r>
        <w:rPr>
          <w:b/>
        </w:rPr>
        <w:t>-</w:t>
      </w:r>
      <w:r>
        <w:rPr>
          <w:b/>
          <w:i/>
        </w:rPr>
        <w:t>End</w:t>
      </w:r>
    </w:p>
    <w:p w14:paraId="3CD433D8" w14:textId="77777777" w:rsidR="00AA227D" w:rsidRDefault="00AA227D">
      <w:pPr>
        <w:keepNext/>
        <w:pBdr>
          <w:top w:val="nil"/>
          <w:left w:val="nil"/>
          <w:bottom w:val="nil"/>
          <w:right w:val="nil"/>
          <w:between w:val="nil"/>
        </w:pBdr>
        <w:spacing w:before="240" w:after="240"/>
        <w:rPr>
          <w:b/>
          <w:i/>
        </w:rPr>
      </w:pPr>
    </w:p>
    <w:p w14:paraId="33D5BE1C" w14:textId="77777777" w:rsidR="00AA227D" w:rsidRDefault="00425617">
      <w:pPr>
        <w:keepNext/>
        <w:pBdr>
          <w:top w:val="nil"/>
          <w:left w:val="nil"/>
          <w:bottom w:val="nil"/>
          <w:right w:val="nil"/>
          <w:between w:val="nil"/>
        </w:pBdr>
        <w:spacing w:before="240" w:after="240"/>
        <w:rPr>
          <w:b/>
          <w:i/>
        </w:rPr>
      </w:pPr>
      <w:r>
        <w:rPr>
          <w:b/>
        </w:rPr>
        <w:tab/>
        <w:t xml:space="preserve">3.3.2. Analisis Pengujian </w:t>
      </w:r>
      <w:r>
        <w:rPr>
          <w:b/>
          <w:i/>
        </w:rPr>
        <w:t>Front</w:t>
      </w:r>
      <w:r>
        <w:rPr>
          <w:b/>
        </w:rPr>
        <w:t>-</w:t>
      </w:r>
      <w:r>
        <w:rPr>
          <w:b/>
          <w:i/>
        </w:rPr>
        <w:t>End</w:t>
      </w:r>
    </w:p>
    <w:p w14:paraId="29EB0D71" w14:textId="77777777" w:rsidR="00AA227D" w:rsidRDefault="00425617">
      <w:pPr>
        <w:keepNext/>
        <w:pBdr>
          <w:top w:val="nil"/>
          <w:left w:val="nil"/>
          <w:bottom w:val="nil"/>
          <w:right w:val="nil"/>
          <w:between w:val="nil"/>
        </w:pBdr>
        <w:spacing w:before="240" w:after="240"/>
        <w:ind w:left="720"/>
      </w:pPr>
      <w:r>
        <w:tab/>
        <w:t xml:space="preserve">Berdasarkan hasil pengujian </w:t>
      </w:r>
      <w:r>
        <w:rPr>
          <w:i/>
        </w:rPr>
        <w:t>front</w:t>
      </w:r>
      <w:r>
        <w:t>-</w:t>
      </w:r>
      <w:r>
        <w:rPr>
          <w:i/>
        </w:rPr>
        <w:t>end</w:t>
      </w:r>
      <w:r>
        <w:t xml:space="preserve"> menggunakan metode </w:t>
      </w:r>
      <w:r>
        <w:rPr>
          <w:i/>
        </w:rPr>
        <w:t>blackbox testing</w:t>
      </w:r>
      <w:r>
        <w:t xml:space="preserve">, semua hasil yang dihasilkan oleh sistem sesuai dengan hasil yang diharapkan dan berjalan dengan baik sesuai dengan fungsinya masing-masing. Tampilan sudah dikembangkan sesuai dengan </w:t>
      </w:r>
      <w:r>
        <w:lastRenderedPageBreak/>
        <w:t>fungsi yang diinginkan oleh pengguna sistem sehingga sistem dapat digunakan sesuai kebutuhan pengguna.</w:t>
      </w:r>
    </w:p>
    <w:p w14:paraId="396F76A7" w14:textId="77777777" w:rsidR="00AA227D" w:rsidRDefault="00425617">
      <w:pPr>
        <w:keepNext/>
        <w:pBdr>
          <w:top w:val="nil"/>
          <w:left w:val="nil"/>
          <w:bottom w:val="nil"/>
          <w:right w:val="nil"/>
          <w:between w:val="nil"/>
        </w:pBdr>
        <w:spacing w:before="240" w:after="240"/>
        <w:rPr>
          <w:b/>
        </w:rPr>
      </w:pPr>
      <w:r>
        <w:rPr>
          <w:b/>
        </w:rPr>
        <w:tab/>
        <w:t xml:space="preserve">3.3.3. Analisis Pengujian </w:t>
      </w:r>
      <w:r>
        <w:rPr>
          <w:b/>
          <w:i/>
        </w:rPr>
        <w:t>User Experience</w:t>
      </w:r>
    </w:p>
    <w:p w14:paraId="0427ACE7" w14:textId="77777777" w:rsidR="00AA227D" w:rsidRDefault="00425617">
      <w:pPr>
        <w:keepNext/>
        <w:pBdr>
          <w:top w:val="nil"/>
          <w:left w:val="nil"/>
          <w:bottom w:val="nil"/>
          <w:right w:val="nil"/>
          <w:between w:val="nil"/>
        </w:pBdr>
        <w:spacing w:before="240" w:after="240"/>
        <w:ind w:left="720" w:firstLine="72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77777777" w:rsidR="00AA227D"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2E077C95" w14:textId="77777777" w:rsidR="00AA227D" w:rsidRDefault="00425617">
      <w:pPr>
        <w:keepNext/>
        <w:pBdr>
          <w:top w:val="nil"/>
          <w:left w:val="nil"/>
          <w:bottom w:val="nil"/>
          <w:right w:val="nil"/>
          <w:between w:val="nil"/>
        </w:pBdr>
        <w:spacing w:before="240" w:after="240"/>
        <w:ind w:left="720"/>
      </w:pPr>
      <w:r>
        <w:t>Berikut merupakan hasil perhitungan skor masing-masing partisipan mengikuti aturan SUS di atas.</w:t>
      </w:r>
    </w:p>
    <w:p w14:paraId="70432C8E" w14:textId="77777777" w:rsidR="00AA227D" w:rsidRDefault="00425617">
      <w:pPr>
        <w:keepNext/>
        <w:spacing w:before="240" w:after="240"/>
        <w:jc w:val="center"/>
      </w:pPr>
      <w:r>
        <w:t>Tabel Analisis Skor Nilai Pengujian menggunakan Metode SUS</w:t>
      </w:r>
    </w:p>
    <w:tbl>
      <w:tblPr>
        <w:tblStyle w:val="afa"/>
        <w:tblW w:w="1035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675"/>
        <w:gridCol w:w="675"/>
        <w:gridCol w:w="675"/>
        <w:gridCol w:w="675"/>
        <w:gridCol w:w="675"/>
        <w:gridCol w:w="675"/>
        <w:gridCol w:w="675"/>
        <w:gridCol w:w="675"/>
        <w:gridCol w:w="675"/>
        <w:gridCol w:w="675"/>
        <w:gridCol w:w="675"/>
        <w:gridCol w:w="1350"/>
      </w:tblGrid>
      <w:tr w:rsidR="00AA227D" w14:paraId="15323CB0" w14:textId="77777777">
        <w:tc>
          <w:tcPr>
            <w:tcW w:w="1575"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75"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75"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75"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75"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75"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75"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75"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75"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75"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75"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675"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350"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AA227D" w14:paraId="4DB86FDB" w14:textId="77777777">
        <w:tc>
          <w:tcPr>
            <w:tcW w:w="1575"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75"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350"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AA227D" w14:paraId="41206BD1" w14:textId="77777777">
        <w:tc>
          <w:tcPr>
            <w:tcW w:w="1575"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75"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75"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350"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AA227D" w14:paraId="6D28DEBD" w14:textId="77777777">
        <w:tc>
          <w:tcPr>
            <w:tcW w:w="1575"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75"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75"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75"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75"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350"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trPr>
          <w:trHeight w:val="440"/>
        </w:trPr>
        <w:tc>
          <w:tcPr>
            <w:tcW w:w="900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350"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2F6B97B3" w14:textId="77777777"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7022E3">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6C168AD3"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yang mengacu pada tabel penilaian sebagai berikut.</w:t>
      </w:r>
    </w:p>
    <w:p w14:paraId="4E49B688" w14:textId="77777777" w:rsidR="00AA227D" w:rsidRDefault="00425617">
      <w:pPr>
        <w:keepNext/>
        <w:spacing w:before="240" w:after="240"/>
        <w:jc w:val="center"/>
      </w:pPr>
      <w:r>
        <w:t>Tabel Penilaian SUS</w:t>
      </w:r>
    </w:p>
    <w:tbl>
      <w:tblPr>
        <w:tblStyle w:val="afb"/>
        <w:tblW w:w="896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989"/>
      </w:tblGrid>
      <w:tr w:rsidR="00AA227D" w14:paraId="3235C654" w14:textId="77777777">
        <w:tc>
          <w:tcPr>
            <w:tcW w:w="2989"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989"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tc>
          <w:tcPr>
            <w:tcW w:w="2989"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989"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tc>
          <w:tcPr>
            <w:tcW w:w="2989"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989"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tc>
          <w:tcPr>
            <w:tcW w:w="2989"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989"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tc>
          <w:tcPr>
            <w:tcW w:w="2989"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989"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tc>
          <w:tcPr>
            <w:tcW w:w="2989"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989"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77777777" w:rsidR="00AA227D" w:rsidRDefault="00425617">
      <w:pPr>
        <w:keepNext/>
        <w:pBdr>
          <w:top w:val="nil"/>
          <w:left w:val="nil"/>
          <w:bottom w:val="nil"/>
          <w:right w:val="nil"/>
          <w:between w:val="nil"/>
        </w:pBdr>
        <w:spacing w:before="240" w:after="240"/>
        <w:ind w:left="720"/>
        <w:rPr>
          <w:b/>
        </w:rPr>
      </w:pPr>
      <w:r>
        <w:rPr>
          <w:b/>
        </w:rPr>
        <w:t>3.3.4. Analisis Evaluasi Sistem Pemasaran SIGAP</w:t>
      </w:r>
    </w:p>
    <w:p w14:paraId="30B00F3F" w14:textId="77777777" w:rsidR="00AA227D" w:rsidRDefault="00425617">
      <w:pPr>
        <w:keepNext/>
        <w:pBdr>
          <w:top w:val="nil"/>
          <w:left w:val="nil"/>
          <w:bottom w:val="nil"/>
          <w:right w:val="nil"/>
          <w:between w:val="nil"/>
        </w:pBdr>
        <w:spacing w:before="240" w:after="240"/>
        <w:ind w:left="720"/>
      </w:pPr>
      <w:r>
        <w:tab/>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w:t>
      </w:r>
      <w:r>
        <w:lastRenderedPageBreak/>
        <w:t>dengan jumlah stok buku terkini sehingga permasalahan data yang tidak aktual dapat terselesaikan dan pemrosesan pesanan dapat dilakukan tanpa hambatan guna menaikkan kepuasan pelanggan terhadap pelayanan UGM Press.</w:t>
      </w:r>
    </w:p>
    <w:p w14:paraId="6D45B961" w14:textId="77777777" w:rsidR="00AA227D" w:rsidRDefault="00425617">
      <w:pPr>
        <w:keepNext/>
        <w:pBdr>
          <w:top w:val="nil"/>
          <w:left w:val="nil"/>
          <w:bottom w:val="nil"/>
          <w:right w:val="nil"/>
          <w:between w:val="nil"/>
        </w:pBdr>
        <w:spacing w:before="240" w:after="240"/>
        <w:ind w:left="720"/>
      </w:pPr>
      <w:r>
        <w:tab/>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77777777" w:rsidR="00AA227D" w:rsidRDefault="00425617">
      <w:pPr>
        <w:keepNext/>
        <w:pBdr>
          <w:top w:val="nil"/>
          <w:left w:val="nil"/>
          <w:bottom w:val="nil"/>
          <w:right w:val="nil"/>
          <w:between w:val="nil"/>
        </w:pBdr>
        <w:spacing w:before="240" w:after="240"/>
        <w:ind w:left="720"/>
      </w:pPr>
      <w:r>
        <w:tab/>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439D513C" w14:textId="77777777" w:rsidR="001473CB" w:rsidRDefault="00425617" w:rsidP="001473CB">
      <w:pPr>
        <w:pStyle w:val="Heading1"/>
      </w:pPr>
      <w:bookmarkStart w:id="1110" w:name="_gu6b6gn6defp" w:colFirst="0" w:colLast="0"/>
      <w:bookmarkEnd w:id="1110"/>
      <w:r>
        <w:br w:type="page"/>
      </w:r>
      <w:r>
        <w:lastRenderedPageBreak/>
        <w:t>KESIMPULAN</w:t>
      </w:r>
    </w:p>
    <w:p w14:paraId="59A65A84" w14:textId="77777777" w:rsidR="001473CB" w:rsidRDefault="001473CB" w:rsidP="001473CB"/>
    <w:p w14:paraId="69693E25" w14:textId="5DEB604E" w:rsidR="00AA227D" w:rsidRPr="001473CB" w:rsidRDefault="001473CB" w:rsidP="001473CB">
      <w:r>
        <w:tab/>
      </w:r>
      <w:r w:rsidR="00425617">
        <w:br w:type="page"/>
      </w:r>
    </w:p>
    <w:p w14:paraId="058209A1" w14:textId="77777777" w:rsidR="00AA227D" w:rsidRDefault="00425617" w:rsidP="004F06EF">
      <w:pPr>
        <w:pStyle w:val="Heading1"/>
      </w:pPr>
      <w:bookmarkStart w:id="1111" w:name="_3ste3hyi5ltw" w:colFirst="0" w:colLast="0"/>
      <w:bookmarkEnd w:id="1111"/>
      <w:r>
        <w:lastRenderedPageBreak/>
        <w:t>REFERENSI</w:t>
      </w:r>
      <w:r>
        <w:br w:type="page"/>
      </w:r>
    </w:p>
    <w:p w14:paraId="7BA7F61F" w14:textId="64BE7167" w:rsidR="00AA227D" w:rsidRDefault="00425617" w:rsidP="0064644C">
      <w:pPr>
        <w:pStyle w:val="Heading1"/>
      </w:pPr>
      <w:bookmarkStart w:id="1112" w:name="_53t3mnyxh291" w:colFirst="0" w:colLast="0"/>
      <w:bookmarkEnd w:id="1112"/>
      <w:r>
        <w:lastRenderedPageBreak/>
        <w:t>LAMPIRAN-LAMPIRAN</w:t>
      </w:r>
    </w:p>
    <w:p w14:paraId="79116949" w14:textId="2C0112CD" w:rsidR="004B2AF0" w:rsidRDefault="004B2AF0" w:rsidP="004B2AF0">
      <w:pPr>
        <w:rPr>
          <w:b/>
        </w:rPr>
      </w:pPr>
    </w:p>
    <w:p w14:paraId="403B10EC" w14:textId="43C2A178" w:rsidR="004B2AF0" w:rsidRDefault="004B2AF0" w:rsidP="004B2AF0">
      <w:pPr>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CB93F7A" w14:textId="11C4231C" w:rsidR="004B2AF0" w:rsidRDefault="004B2AF0" w:rsidP="004B2AF0">
      <w:pPr>
        <w:ind w:firstLine="0"/>
        <w:jc w:val="center"/>
        <w:rPr>
          <w:lang w:val="en-ID"/>
        </w:rPr>
      </w:pPr>
      <w:r>
        <w:rPr>
          <w:lang w:val="en-ID"/>
        </w:rPr>
        <w:t>Gambar 1. Halaman Proforma</w:t>
      </w:r>
    </w:p>
    <w:p w14:paraId="2C83B3BA" w14:textId="5392B625" w:rsidR="004B2AF0" w:rsidRDefault="004B2AF0" w:rsidP="004B2AF0">
      <w:pPr>
        <w:ind w:firstLine="0"/>
        <w:jc w:val="center"/>
        <w:rPr>
          <w:lang w:val="en-ID"/>
        </w:rPr>
      </w:pPr>
    </w:p>
    <w:p w14:paraId="3E627F89" w14:textId="6E6149C1" w:rsidR="004B2AF0" w:rsidRDefault="004B2AF0" w:rsidP="004B2AF0">
      <w:pPr>
        <w:ind w:firstLine="0"/>
        <w:jc w:val="center"/>
        <w:rPr>
          <w:lang w:val="en-ID"/>
        </w:rP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255758BE" w14:textId="40C7AB5E" w:rsidR="004B2AF0" w:rsidRPr="004B2AF0" w:rsidRDefault="004B2AF0" w:rsidP="004B2AF0">
      <w:pPr>
        <w:ind w:firstLine="0"/>
        <w:jc w:val="center"/>
        <w:rPr>
          <w:i/>
          <w:iCs/>
          <w:lang w:val="en-ID"/>
        </w:rPr>
      </w:pPr>
      <w:r>
        <w:rPr>
          <w:lang w:val="en-ID"/>
        </w:rPr>
        <w:t xml:space="preserve">Gambar 2. 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iCs/>
          <w:lang w:val="en-ID"/>
        </w:rPr>
        <w:t>Customer</w:t>
      </w:r>
      <w:r>
        <w:rPr>
          <w:lang w:val="en-ID"/>
        </w:rPr>
        <w:t xml:space="preserve"> </w:t>
      </w:r>
      <w:proofErr w:type="spellStart"/>
      <w:r>
        <w:rPr>
          <w:lang w:val="en-ID"/>
        </w:rPr>
        <w:t>dari</w:t>
      </w:r>
      <w:proofErr w:type="spellEnd"/>
      <w:r>
        <w:rPr>
          <w:lang w:val="en-ID"/>
        </w:rPr>
        <w:t xml:space="preserve"> </w:t>
      </w:r>
      <w:r>
        <w:rPr>
          <w:i/>
          <w:iCs/>
          <w:lang w:val="en-ID"/>
        </w:rPr>
        <w:t>Database</w:t>
      </w:r>
    </w:p>
    <w:p w14:paraId="38B53D3B" w14:textId="1BFAE451" w:rsidR="004B2AF0" w:rsidRDefault="004B2AF0" w:rsidP="004B2AF0">
      <w:pPr>
        <w:ind w:firstLine="0"/>
        <w:jc w:val="center"/>
        <w:rPr>
          <w:lang w:val="en-ID"/>
        </w:rPr>
      </w:pPr>
    </w:p>
    <w:p w14:paraId="0315AFC7" w14:textId="54CC0B3F" w:rsidR="004B2AF0" w:rsidRDefault="004B2AF0" w:rsidP="004B2AF0">
      <w:pPr>
        <w:ind w:firstLine="0"/>
        <w:jc w:val="center"/>
        <w:rPr>
          <w:lang w:val="en-ID"/>
        </w:rP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32D8460E" w14:textId="55472D8F" w:rsidR="004B2AF0" w:rsidRDefault="004B2AF0" w:rsidP="004B2AF0">
      <w:pPr>
        <w:ind w:firstLine="0"/>
        <w:jc w:val="center"/>
        <w:rPr>
          <w:lang w:val="en-ID"/>
        </w:rPr>
      </w:pPr>
      <w:r>
        <w:rPr>
          <w:lang w:val="en-ID"/>
        </w:rPr>
        <w:t xml:space="preserve">Gambar 3. 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iCs/>
          <w:lang w:val="en-ID"/>
        </w:rPr>
        <w:t>Customer</w:t>
      </w:r>
      <w:r>
        <w:rPr>
          <w:lang w:val="en-ID"/>
        </w:rPr>
        <w:t xml:space="preserve"> </w:t>
      </w:r>
      <w:proofErr w:type="spellStart"/>
      <w:r>
        <w:rPr>
          <w:lang w:val="en-ID"/>
        </w:rPr>
        <w:t>Baru</w:t>
      </w:r>
      <w:proofErr w:type="spellEnd"/>
    </w:p>
    <w:p w14:paraId="26AB99BF" w14:textId="20360337" w:rsidR="004B2AF0" w:rsidRDefault="004B2AF0" w:rsidP="004B2AF0">
      <w:pPr>
        <w:ind w:firstLine="0"/>
        <w:jc w:val="center"/>
        <w:rPr>
          <w:lang w:val="en-ID"/>
        </w:rPr>
      </w:pPr>
    </w:p>
    <w:p w14:paraId="53260BC1" w14:textId="64239017" w:rsidR="004B2AF0" w:rsidRDefault="004B2AF0" w:rsidP="004B2AF0">
      <w:pPr>
        <w:ind w:firstLine="0"/>
        <w:jc w:val="center"/>
        <w:rPr>
          <w:lang w:val="en-ID"/>
        </w:rP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35BB2BF" w14:textId="5861D159" w:rsidR="004B2AF0" w:rsidRDefault="004B2AF0" w:rsidP="004B2AF0">
      <w:pPr>
        <w:ind w:firstLine="0"/>
        <w:jc w:val="center"/>
        <w:rPr>
          <w:lang w:val="en-ID"/>
        </w:rPr>
      </w:pPr>
      <w:r>
        <w:rPr>
          <w:lang w:val="en-ID"/>
        </w:rPr>
        <w:t xml:space="preserve">Gambar 4. Halaman Detail </w:t>
      </w:r>
      <w:proofErr w:type="spellStart"/>
      <w:r>
        <w:rPr>
          <w:lang w:val="en-ID"/>
        </w:rPr>
        <w:t>Suatu</w:t>
      </w:r>
      <w:proofErr w:type="spellEnd"/>
      <w:r>
        <w:rPr>
          <w:lang w:val="en-ID"/>
        </w:rPr>
        <w:t xml:space="preserve"> Proforma</w:t>
      </w:r>
    </w:p>
    <w:p w14:paraId="3BA929AF" w14:textId="63B0FD0F" w:rsidR="004B2AF0" w:rsidRDefault="004B2AF0" w:rsidP="004B2AF0">
      <w:pPr>
        <w:ind w:firstLine="0"/>
        <w:jc w:val="center"/>
        <w:rPr>
          <w:lang w:val="en-ID"/>
        </w:rPr>
      </w:pPr>
    </w:p>
    <w:p w14:paraId="17E9042A" w14:textId="68CDB81D" w:rsidR="004B2AF0" w:rsidRDefault="004B2AF0" w:rsidP="004B2AF0">
      <w:pPr>
        <w:ind w:firstLine="0"/>
        <w:jc w:val="center"/>
        <w:rPr>
          <w:lang w:val="en-ID"/>
        </w:rP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371D0C9F" w14:textId="1FA2E1F4" w:rsidR="004B2AF0" w:rsidRDefault="004B2AF0" w:rsidP="004B2AF0">
      <w:pPr>
        <w:ind w:firstLine="0"/>
        <w:jc w:val="center"/>
        <w:rPr>
          <w:lang w:val="en-ID"/>
        </w:rPr>
      </w:pPr>
      <w:r>
        <w:rPr>
          <w:lang w:val="en-ID"/>
        </w:rPr>
        <w:t xml:space="preserve">Gambar 5. 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proofErr w:type="spellEnd"/>
    </w:p>
    <w:p w14:paraId="46C32216" w14:textId="27EF3637" w:rsidR="008F31B9" w:rsidRDefault="008F31B9" w:rsidP="004B2AF0">
      <w:pPr>
        <w:ind w:firstLine="0"/>
        <w:jc w:val="center"/>
        <w:rPr>
          <w:lang w:val="en-ID"/>
        </w:rP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1EFFAB08" w14:textId="4E2C5CD0" w:rsidR="008F31B9" w:rsidRDefault="008F31B9" w:rsidP="004B2AF0">
      <w:pPr>
        <w:ind w:firstLine="0"/>
        <w:jc w:val="center"/>
        <w:rPr>
          <w:lang w:val="en-ID"/>
        </w:rPr>
      </w:pPr>
      <w:r>
        <w:rPr>
          <w:lang w:val="en-ID"/>
        </w:rPr>
        <w:t xml:space="preserve">Gambar 6. </w:t>
      </w:r>
      <w:proofErr w:type="spellStart"/>
      <w:r>
        <w:rPr>
          <w:lang w:val="en-ID"/>
        </w:rPr>
        <w:t>Tampilan</w:t>
      </w:r>
      <w:proofErr w:type="spellEnd"/>
      <w:r>
        <w:rPr>
          <w:lang w:val="en-ID"/>
        </w:rPr>
        <w:t xml:space="preserve"> PDF Proforma</w:t>
      </w:r>
    </w:p>
    <w:p w14:paraId="42D726EE" w14:textId="16F16E1C" w:rsidR="008F31B9" w:rsidRDefault="008F31B9" w:rsidP="004B2AF0">
      <w:pPr>
        <w:ind w:firstLine="0"/>
        <w:jc w:val="center"/>
        <w:rPr>
          <w:lang w:val="en-ID"/>
        </w:rP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719D3C8" w14:textId="7FC95431" w:rsidR="008F31B9" w:rsidRDefault="008F31B9" w:rsidP="004B2AF0">
      <w:pPr>
        <w:ind w:firstLine="0"/>
        <w:jc w:val="center"/>
        <w:rPr>
          <w:lang w:val="en-ID"/>
        </w:rPr>
      </w:pPr>
      <w:r>
        <w:rPr>
          <w:lang w:val="en-ID"/>
        </w:rPr>
        <w:t xml:space="preserve">Gambar 7. Halaman </w:t>
      </w:r>
      <w:proofErr w:type="gramStart"/>
      <w:r>
        <w:rPr>
          <w:i/>
          <w:iCs/>
          <w:lang w:val="en-ID"/>
        </w:rPr>
        <w:t>Dashboard</w:t>
      </w:r>
      <w:r>
        <w:rPr>
          <w:lang w:val="en-ID"/>
        </w:rPr>
        <w:t xml:space="preserve">  </w:t>
      </w:r>
      <w:proofErr w:type="spellStart"/>
      <w:r>
        <w:rPr>
          <w:lang w:val="en-ID"/>
        </w:rPr>
        <w:t>Faktur</w:t>
      </w:r>
      <w:proofErr w:type="spellEnd"/>
      <w:proofErr w:type="gramEnd"/>
    </w:p>
    <w:p w14:paraId="69AFDF99" w14:textId="1B21DDE8" w:rsidR="008F31B9" w:rsidRDefault="008F31B9" w:rsidP="004B2AF0">
      <w:pPr>
        <w:ind w:firstLine="0"/>
        <w:jc w:val="center"/>
        <w:rPr>
          <w:lang w:val="en-ID"/>
        </w:rPr>
      </w:pPr>
    </w:p>
    <w:p w14:paraId="7D4AC147" w14:textId="73C2B72B" w:rsidR="008F31B9" w:rsidRDefault="008F31B9" w:rsidP="004B2AF0">
      <w:pPr>
        <w:ind w:firstLine="0"/>
        <w:jc w:val="center"/>
        <w:rPr>
          <w:lang w:val="en-ID"/>
        </w:rP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0FF9E7BB" w14:textId="0B7510FD" w:rsidR="008F31B9" w:rsidRDefault="008F31B9" w:rsidP="004B2AF0">
      <w:pPr>
        <w:ind w:firstLine="0"/>
        <w:jc w:val="center"/>
        <w:rPr>
          <w:lang w:val="en-ID"/>
        </w:rPr>
      </w:pPr>
      <w:r>
        <w:rPr>
          <w:lang w:val="en-ID"/>
        </w:rPr>
        <w:t xml:space="preserve">Gambar 8. 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iCs/>
          <w:lang w:val="en-ID"/>
        </w:rPr>
        <w:t>Customer</w:t>
      </w:r>
      <w:r>
        <w:rPr>
          <w:lang w:val="en-ID"/>
        </w:rPr>
        <w:t xml:space="preserve"> </w:t>
      </w:r>
      <w:proofErr w:type="spellStart"/>
      <w:r>
        <w:rPr>
          <w:lang w:val="en-ID"/>
        </w:rPr>
        <w:t>dari</w:t>
      </w:r>
      <w:proofErr w:type="spellEnd"/>
      <w:r>
        <w:rPr>
          <w:lang w:val="en-ID"/>
        </w:rPr>
        <w:t xml:space="preserve"> </w:t>
      </w:r>
      <w:r>
        <w:rPr>
          <w:i/>
          <w:iCs/>
          <w:lang w:val="en-ID"/>
        </w:rPr>
        <w:t>Database</w:t>
      </w:r>
    </w:p>
    <w:p w14:paraId="25197EC5" w14:textId="5E2122A2" w:rsidR="008F31B9" w:rsidRDefault="008F31B9" w:rsidP="004B2AF0">
      <w:pPr>
        <w:ind w:firstLine="0"/>
        <w:jc w:val="center"/>
        <w:rPr>
          <w:lang w:val="en-ID"/>
        </w:rPr>
      </w:pPr>
    </w:p>
    <w:p w14:paraId="383A7D3D" w14:textId="78831B11" w:rsidR="008F31B9" w:rsidRDefault="008F31B9" w:rsidP="004B2AF0">
      <w:pPr>
        <w:ind w:firstLine="0"/>
        <w:jc w:val="center"/>
        <w:rPr>
          <w:lang w:val="en-ID"/>
        </w:rP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58B254A2" w14:textId="46048D86" w:rsidR="008F31B9" w:rsidRDefault="008F31B9" w:rsidP="004B2AF0">
      <w:pPr>
        <w:ind w:firstLine="0"/>
        <w:jc w:val="center"/>
        <w:rPr>
          <w:lang w:val="en-ID"/>
        </w:rPr>
      </w:pPr>
      <w:r>
        <w:rPr>
          <w:lang w:val="en-ID"/>
        </w:rPr>
        <w:t xml:space="preserve">Gambar 9.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iCs/>
          <w:lang w:val="en-ID"/>
        </w:rPr>
        <w:t>Customer</w:t>
      </w:r>
      <w:r>
        <w:rPr>
          <w:lang w:val="en-ID"/>
        </w:rPr>
        <w:t xml:space="preserve"> </w:t>
      </w:r>
      <w:proofErr w:type="spellStart"/>
      <w:r>
        <w:rPr>
          <w:lang w:val="en-ID"/>
        </w:rPr>
        <w:t>Baru</w:t>
      </w:r>
      <w:proofErr w:type="spellEnd"/>
    </w:p>
    <w:p w14:paraId="37B6257F" w14:textId="61C94E7A" w:rsidR="008F31B9" w:rsidRDefault="008F31B9" w:rsidP="004B2AF0">
      <w:pPr>
        <w:ind w:firstLine="0"/>
        <w:jc w:val="center"/>
        <w:rPr>
          <w:lang w:val="en-ID"/>
        </w:rPr>
      </w:pPr>
    </w:p>
    <w:p w14:paraId="02D49A41" w14:textId="580C987F" w:rsidR="008F31B9" w:rsidRDefault="008F31B9" w:rsidP="004B2AF0">
      <w:pPr>
        <w:ind w:firstLine="0"/>
        <w:jc w:val="center"/>
        <w:rPr>
          <w:lang w:val="en-ID"/>
        </w:rP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7643346C" w14:textId="7621686F" w:rsidR="008F31B9" w:rsidRDefault="008F31B9" w:rsidP="004B2AF0">
      <w:pPr>
        <w:ind w:firstLine="0"/>
        <w:jc w:val="center"/>
        <w:rPr>
          <w:lang w:val="en-ID"/>
        </w:rPr>
      </w:pPr>
      <w:r>
        <w:rPr>
          <w:lang w:val="en-ID"/>
        </w:rPr>
        <w:t xml:space="preserve">Gambar 10. </w:t>
      </w:r>
      <w:proofErr w:type="spellStart"/>
      <w:r>
        <w:rPr>
          <w:lang w:val="en-ID"/>
        </w:rPr>
        <w:t>Keadaan</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proofErr w:type="spellEnd"/>
    </w:p>
    <w:p w14:paraId="7AB0565E" w14:textId="59EE51A7" w:rsidR="00065F08" w:rsidRDefault="00065F08" w:rsidP="004B2AF0">
      <w:pPr>
        <w:ind w:firstLine="0"/>
        <w:jc w:val="center"/>
        <w:rPr>
          <w:lang w:val="en-ID"/>
        </w:rPr>
      </w:pPr>
    </w:p>
    <w:p w14:paraId="26BF571A" w14:textId="1465194F" w:rsidR="00065F08" w:rsidRDefault="00065F08" w:rsidP="004B2AF0">
      <w:pPr>
        <w:ind w:firstLine="0"/>
        <w:jc w:val="center"/>
        <w:rPr>
          <w:lang w:val="en-ID"/>
        </w:rP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05889A02" w14:textId="348EE904" w:rsidR="00065F08" w:rsidRDefault="00065F08" w:rsidP="004B2AF0">
      <w:pPr>
        <w:ind w:firstLine="0"/>
        <w:jc w:val="center"/>
        <w:rPr>
          <w:lang w:val="en-ID"/>
        </w:rPr>
      </w:pPr>
      <w:r>
        <w:rPr>
          <w:lang w:val="en-ID"/>
        </w:rPr>
        <w:t xml:space="preserve">Gambar 11. Halaman </w:t>
      </w:r>
      <w:r>
        <w:rPr>
          <w:i/>
          <w:iCs/>
          <w:lang w:val="en-ID"/>
        </w:rPr>
        <w:t xml:space="preserve">Edit </w:t>
      </w:r>
      <w:proofErr w:type="spellStart"/>
      <w:r>
        <w:rPr>
          <w:lang w:val="en-ID"/>
        </w:rPr>
        <w:t>Faktur</w:t>
      </w:r>
      <w:proofErr w:type="spellEnd"/>
    </w:p>
    <w:p w14:paraId="698E1A9D" w14:textId="0B9FE2EA" w:rsidR="00065F08" w:rsidRDefault="00065F08" w:rsidP="004B2AF0">
      <w:pPr>
        <w:ind w:firstLine="0"/>
        <w:jc w:val="center"/>
        <w:rPr>
          <w:lang w:val="en-ID"/>
        </w:rPr>
      </w:pPr>
    </w:p>
    <w:p w14:paraId="0FD0D160" w14:textId="38AE12EF" w:rsidR="00065F08" w:rsidRDefault="00065F08" w:rsidP="004B2AF0">
      <w:pPr>
        <w:ind w:firstLine="0"/>
        <w:jc w:val="center"/>
        <w:rPr>
          <w:lang w:val="en-ID"/>
        </w:rP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91927C7" w14:textId="6575723C" w:rsidR="00065F08" w:rsidRDefault="00065F08" w:rsidP="004B2AF0">
      <w:pPr>
        <w:ind w:firstLine="0"/>
        <w:jc w:val="center"/>
        <w:rPr>
          <w:lang w:val="en-ID"/>
        </w:rPr>
      </w:pPr>
      <w:r>
        <w:rPr>
          <w:lang w:val="en-ID"/>
        </w:rPr>
        <w:t xml:space="preserve">Gambar 12. 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p>
    <w:p w14:paraId="65AC5D82" w14:textId="208C2BC8" w:rsidR="00065F08" w:rsidRDefault="00065F08" w:rsidP="004B2AF0">
      <w:pPr>
        <w:ind w:firstLine="0"/>
        <w:jc w:val="center"/>
        <w:rPr>
          <w:lang w:val="en-ID"/>
        </w:rPr>
      </w:pPr>
    </w:p>
    <w:p w14:paraId="3C784C2E" w14:textId="38872317" w:rsidR="00065F08" w:rsidRDefault="00065F08" w:rsidP="004B2AF0">
      <w:pPr>
        <w:ind w:firstLine="0"/>
        <w:jc w:val="center"/>
        <w:rPr>
          <w:lang w:val="en-ID"/>
        </w:rP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57E7D30" w14:textId="1D0FBCCD" w:rsidR="00065F08" w:rsidRDefault="00065F08" w:rsidP="00065F08">
      <w:pPr>
        <w:ind w:firstLine="0"/>
        <w:jc w:val="center"/>
        <w:rPr>
          <w:lang w:val="en-ID"/>
        </w:rPr>
      </w:pPr>
      <w:r>
        <w:rPr>
          <w:lang w:val="en-ID"/>
        </w:rPr>
        <w:t xml:space="preserve">Gambar 12. 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p>
    <w:p w14:paraId="3359ECCB" w14:textId="7FCAC86E" w:rsidR="00065F08" w:rsidRDefault="00065F08" w:rsidP="004B2AF0">
      <w:pPr>
        <w:ind w:firstLine="0"/>
        <w:jc w:val="center"/>
        <w:rPr>
          <w:lang w:val="en-ID"/>
        </w:rPr>
      </w:pPr>
    </w:p>
    <w:p w14:paraId="21781A80" w14:textId="510680C4" w:rsidR="00065F08" w:rsidRDefault="00065F08" w:rsidP="004B2AF0">
      <w:pPr>
        <w:ind w:firstLine="0"/>
        <w:jc w:val="center"/>
        <w:rPr>
          <w:lang w:val="en-ID"/>
        </w:rP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0186AF75" w14:textId="0950B4B9" w:rsidR="00065F08" w:rsidRDefault="00065F08" w:rsidP="004B2AF0">
      <w:pPr>
        <w:ind w:firstLine="0"/>
        <w:jc w:val="center"/>
        <w:rPr>
          <w:lang w:val="en-ID"/>
        </w:rPr>
      </w:pPr>
      <w:r>
        <w:rPr>
          <w:lang w:val="en-ID"/>
        </w:rPr>
        <w:t xml:space="preserve">Gambar 13. Modal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iCs/>
          <w:lang w:val="en-ID"/>
        </w:rPr>
        <w:t>Online</w:t>
      </w:r>
    </w:p>
    <w:p w14:paraId="7831C13F" w14:textId="27CF75E4" w:rsidR="00065F08" w:rsidRDefault="00065F08" w:rsidP="004B2AF0">
      <w:pPr>
        <w:ind w:firstLine="0"/>
        <w:jc w:val="center"/>
        <w:rPr>
          <w:lang w:val="en-ID"/>
        </w:rPr>
      </w:pPr>
    </w:p>
    <w:p w14:paraId="5CEA63CC" w14:textId="67BE6059" w:rsidR="00065F08" w:rsidRDefault="00065F08" w:rsidP="004B2AF0">
      <w:pPr>
        <w:ind w:firstLine="0"/>
        <w:jc w:val="center"/>
        <w:rPr>
          <w:lang w:val="en-ID"/>
        </w:rP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0D831A4A" w14:textId="2825EADB" w:rsidR="00065F08" w:rsidRDefault="00065F08" w:rsidP="004B2AF0">
      <w:pPr>
        <w:ind w:firstLine="0"/>
        <w:jc w:val="center"/>
        <w:rPr>
          <w:lang w:val="en-ID"/>
        </w:rPr>
      </w:pPr>
      <w:r>
        <w:rPr>
          <w:lang w:val="en-ID"/>
        </w:rPr>
        <w:t xml:space="preserve">Gambar 14. </w:t>
      </w:r>
      <w:r>
        <w:rPr>
          <w:lang w:val="en-ID"/>
        </w:rPr>
        <w:t xml:space="preserve">Modal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proofErr w:type="spellEnd"/>
    </w:p>
    <w:p w14:paraId="51AFA920" w14:textId="5AF81B19" w:rsidR="00A056B8" w:rsidRDefault="00A056B8" w:rsidP="004B2AF0">
      <w:pPr>
        <w:ind w:firstLine="0"/>
        <w:jc w:val="center"/>
        <w:rPr>
          <w:lang w:val="en-ID"/>
        </w:rPr>
      </w:pPr>
    </w:p>
    <w:p w14:paraId="7B346C30" w14:textId="4BC0D937" w:rsidR="00A056B8" w:rsidRDefault="00A056B8" w:rsidP="004B2AF0">
      <w:pPr>
        <w:ind w:firstLine="0"/>
        <w:jc w:val="center"/>
        <w:rPr>
          <w:lang w:val="en-ID"/>
        </w:rP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4059ECBF" w14:textId="15545755" w:rsidR="00A056B8" w:rsidRDefault="00A056B8" w:rsidP="004B2AF0">
      <w:pPr>
        <w:ind w:firstLine="0"/>
        <w:jc w:val="center"/>
        <w:rPr>
          <w:lang w:val="en-ID"/>
        </w:rPr>
      </w:pPr>
      <w:r>
        <w:rPr>
          <w:lang w:val="en-ID"/>
        </w:rPr>
        <w:t xml:space="preserve">Gambar 15. Modal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proofErr w:type="spellEnd"/>
    </w:p>
    <w:p w14:paraId="5FA71133" w14:textId="274BA9A5" w:rsidR="00A056B8" w:rsidRDefault="00A056B8" w:rsidP="004B2AF0">
      <w:pPr>
        <w:ind w:firstLine="0"/>
        <w:jc w:val="center"/>
        <w:rPr>
          <w:lang w:val="en-ID"/>
        </w:rPr>
      </w:pPr>
    </w:p>
    <w:p w14:paraId="1CB7E9CC" w14:textId="2D0E55D4" w:rsidR="00A056B8" w:rsidRDefault="004A1B54" w:rsidP="004B2AF0">
      <w:pPr>
        <w:ind w:firstLine="0"/>
        <w:jc w:val="center"/>
        <w:rPr>
          <w:lang w:val="en-ID"/>
        </w:rP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9FF6110" w14:textId="7B258E56" w:rsidR="004A1B54" w:rsidRDefault="004A1B54" w:rsidP="004B2AF0">
      <w:pPr>
        <w:ind w:firstLine="0"/>
        <w:jc w:val="center"/>
        <w:rPr>
          <w:lang w:val="en-ID"/>
        </w:rPr>
      </w:pPr>
      <w:r>
        <w:rPr>
          <w:lang w:val="en-ID"/>
        </w:rPr>
        <w:t xml:space="preserve">Gambar 16. </w:t>
      </w:r>
      <w:proofErr w:type="spellStart"/>
      <w:r>
        <w:rPr>
          <w:lang w:val="en-ID"/>
        </w:rPr>
        <w:t>Tampilan</w:t>
      </w:r>
      <w:proofErr w:type="spellEnd"/>
      <w:r>
        <w:rPr>
          <w:lang w:val="en-ID"/>
        </w:rPr>
        <w:t xml:space="preserve"> PDF </w:t>
      </w:r>
      <w:proofErr w:type="spellStart"/>
      <w:r>
        <w:rPr>
          <w:lang w:val="en-ID"/>
        </w:rPr>
        <w:t>Faktur</w:t>
      </w:r>
      <w:proofErr w:type="spellEnd"/>
    </w:p>
    <w:p w14:paraId="6AD261EA" w14:textId="240344C5" w:rsidR="00AE5592" w:rsidRDefault="00AE5592" w:rsidP="004B2AF0">
      <w:pPr>
        <w:ind w:firstLine="0"/>
        <w:jc w:val="center"/>
        <w:rPr>
          <w:lang w:val="en-ID"/>
        </w:rPr>
      </w:pPr>
    </w:p>
    <w:p w14:paraId="2C720FA9" w14:textId="446D85AD" w:rsidR="00AE5592" w:rsidRDefault="00AE5592" w:rsidP="004B2AF0">
      <w:pPr>
        <w:ind w:firstLine="0"/>
        <w:jc w:val="center"/>
        <w:rPr>
          <w:lang w:val="en-ID"/>
        </w:rP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38AE2493" w14:textId="5CCF650E" w:rsidR="00AE5592" w:rsidRDefault="00AE5592" w:rsidP="004B2AF0">
      <w:pPr>
        <w:ind w:firstLine="0"/>
        <w:jc w:val="center"/>
        <w:rPr>
          <w:lang w:val="en-ID"/>
        </w:rPr>
      </w:pPr>
      <w:r>
        <w:rPr>
          <w:lang w:val="en-ID"/>
        </w:rPr>
        <w:t xml:space="preserve">Gambar 17. </w:t>
      </w:r>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proofErr w:type="spellEnd"/>
    </w:p>
    <w:p w14:paraId="33B7298E" w14:textId="14C203A8" w:rsidR="004A1B54" w:rsidRDefault="004A1B54" w:rsidP="004B2AF0">
      <w:pPr>
        <w:ind w:firstLine="0"/>
        <w:jc w:val="center"/>
        <w:rPr>
          <w:lang w:val="en-ID"/>
        </w:rPr>
      </w:pPr>
    </w:p>
    <w:p w14:paraId="7212FA0D" w14:textId="67E4EB73" w:rsidR="004A1B54" w:rsidRDefault="004A1B54" w:rsidP="004B2AF0">
      <w:pPr>
        <w:ind w:firstLine="0"/>
        <w:jc w:val="center"/>
        <w:rPr>
          <w:lang w:val="en-ID"/>
        </w:rP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5429773D" w14:textId="4BFCF2A5" w:rsidR="004A1B54" w:rsidRDefault="004A1B54" w:rsidP="004B2AF0">
      <w:pPr>
        <w:ind w:firstLine="0"/>
        <w:jc w:val="center"/>
        <w:rPr>
          <w:lang w:val="en-ID"/>
        </w:rPr>
      </w:pPr>
      <w:r>
        <w:rPr>
          <w:lang w:val="en-ID"/>
        </w:rPr>
        <w:t>Gambar 1</w:t>
      </w:r>
      <w:r w:rsidR="00AE5592">
        <w:rPr>
          <w:lang w:val="en-ID"/>
        </w:rPr>
        <w:t>8</w:t>
      </w:r>
      <w:r>
        <w:rPr>
          <w:lang w:val="en-ID"/>
        </w:rPr>
        <w:t xml:space="preserve">. 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iCs/>
          <w:lang w:val="en-ID"/>
        </w:rPr>
        <w:t>Showroom</w:t>
      </w:r>
      <w:r>
        <w:rPr>
          <w:lang w:val="en-ID"/>
        </w:rPr>
        <w:t xml:space="preserve"> Ketika </w:t>
      </w:r>
      <w:proofErr w:type="spellStart"/>
      <w:r>
        <w:rPr>
          <w:lang w:val="en-ID"/>
        </w:rPr>
        <w:t>Memilih</w:t>
      </w:r>
      <w:proofErr w:type="spellEnd"/>
      <w:r>
        <w:rPr>
          <w:lang w:val="en-ID"/>
        </w:rPr>
        <w:t xml:space="preserve"> </w:t>
      </w:r>
      <w:r>
        <w:rPr>
          <w:i/>
          <w:iCs/>
          <w:lang w:val="en-ID"/>
        </w:rPr>
        <w:t xml:space="preserve">Customer </w:t>
      </w:r>
      <w:proofErr w:type="spellStart"/>
      <w:r>
        <w:rPr>
          <w:lang w:val="en-ID"/>
        </w:rPr>
        <w:t>Umum</w:t>
      </w:r>
      <w:proofErr w:type="spellEnd"/>
    </w:p>
    <w:p w14:paraId="76CA0EE3" w14:textId="40AA07EF" w:rsidR="004A1B54" w:rsidRDefault="004A1B54" w:rsidP="004B2AF0">
      <w:pPr>
        <w:ind w:firstLine="0"/>
        <w:jc w:val="center"/>
        <w:rPr>
          <w:lang w:val="en-ID"/>
        </w:rPr>
      </w:pPr>
    </w:p>
    <w:p w14:paraId="55FF4433" w14:textId="0D53191F" w:rsidR="004A1B54" w:rsidRDefault="004A1B54" w:rsidP="004B2AF0">
      <w:pPr>
        <w:ind w:firstLine="0"/>
        <w:jc w:val="center"/>
        <w:rPr>
          <w:lang w:val="en-ID"/>
        </w:rPr>
      </w:pPr>
      <w:r>
        <w:rPr>
          <w:noProof/>
          <w:lang w:val="en-ID"/>
        </w:rPr>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47F76CEA" w14:textId="49F46E0E" w:rsidR="004A1B54" w:rsidRDefault="004A1B54" w:rsidP="004B2AF0">
      <w:pPr>
        <w:ind w:firstLine="0"/>
        <w:jc w:val="center"/>
        <w:rPr>
          <w:lang w:val="en-ID"/>
        </w:rPr>
      </w:pPr>
      <w:r>
        <w:rPr>
          <w:lang w:val="en-ID"/>
        </w:rPr>
        <w:t>Gambar 1</w:t>
      </w:r>
      <w:r w:rsidR="00AE5592">
        <w:rPr>
          <w:lang w:val="en-ID"/>
        </w:rPr>
        <w:t>9</w:t>
      </w:r>
      <w:r>
        <w:rPr>
          <w:lang w:val="en-ID"/>
        </w:rPr>
        <w:t xml:space="preserve">. 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iCs/>
          <w:lang w:val="en-ID"/>
        </w:rPr>
        <w:t>Showroom</w:t>
      </w:r>
      <w:r>
        <w:rPr>
          <w:lang w:val="en-ID"/>
        </w:rPr>
        <w:t xml:space="preserve"> Ketika </w:t>
      </w:r>
      <w:proofErr w:type="spellStart"/>
      <w:r>
        <w:rPr>
          <w:lang w:val="en-ID"/>
        </w:rPr>
        <w:t>Memilih</w:t>
      </w:r>
      <w:proofErr w:type="spellEnd"/>
      <w:r>
        <w:rPr>
          <w:lang w:val="en-ID"/>
        </w:rPr>
        <w:t xml:space="preserve"> </w:t>
      </w:r>
      <w:r>
        <w:rPr>
          <w:i/>
          <w:iCs/>
          <w:lang w:val="en-ID"/>
        </w:rPr>
        <w:t>Customer</w:t>
      </w:r>
      <w:r>
        <w:rPr>
          <w:lang w:val="en-ID"/>
        </w:rPr>
        <w:t xml:space="preserve"> </w:t>
      </w:r>
      <w:proofErr w:type="spellStart"/>
      <w:r>
        <w:rPr>
          <w:lang w:val="en-ID"/>
        </w:rPr>
        <w:t>dari</w:t>
      </w:r>
      <w:proofErr w:type="spellEnd"/>
      <w:r>
        <w:rPr>
          <w:lang w:val="en-ID"/>
        </w:rPr>
        <w:t xml:space="preserve"> </w:t>
      </w:r>
      <w:r>
        <w:rPr>
          <w:i/>
          <w:iCs/>
          <w:lang w:val="en-ID"/>
        </w:rPr>
        <w:t>Database</w:t>
      </w:r>
    </w:p>
    <w:p w14:paraId="6168C50C" w14:textId="0B5C50D4" w:rsidR="004A1B54" w:rsidRDefault="004A1B54" w:rsidP="004B2AF0">
      <w:pPr>
        <w:ind w:firstLine="0"/>
        <w:jc w:val="center"/>
        <w:rPr>
          <w:lang w:val="en-ID"/>
        </w:rPr>
      </w:pPr>
    </w:p>
    <w:p w14:paraId="6F9584F8" w14:textId="5B664365" w:rsidR="004A1B54" w:rsidRDefault="00AE5592" w:rsidP="004B2AF0">
      <w:pPr>
        <w:ind w:firstLine="0"/>
        <w:jc w:val="center"/>
        <w:rPr>
          <w:lang w:val="en-ID"/>
        </w:rP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7D34723F" w14:textId="3AEDADD5" w:rsidR="00AE5592" w:rsidRDefault="00AE5592" w:rsidP="004B2AF0">
      <w:pPr>
        <w:ind w:firstLine="0"/>
        <w:jc w:val="center"/>
        <w:rPr>
          <w:lang w:val="en-ID"/>
        </w:rPr>
      </w:pPr>
      <w:r>
        <w:rPr>
          <w:lang w:val="en-ID"/>
        </w:rPr>
        <w:t xml:space="preserve">Gambar 20. 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iCs/>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iCs/>
          <w:lang w:val="en-ID"/>
        </w:rPr>
        <w:t>Customer</w:t>
      </w:r>
      <w:r>
        <w:rPr>
          <w:lang w:val="en-ID"/>
        </w:rPr>
        <w:t xml:space="preserve"> </w:t>
      </w:r>
      <w:proofErr w:type="spellStart"/>
      <w:r>
        <w:rPr>
          <w:lang w:val="en-ID"/>
        </w:rPr>
        <w:t>Baru</w:t>
      </w:r>
      <w:proofErr w:type="spellEnd"/>
    </w:p>
    <w:p w14:paraId="57E425D9" w14:textId="668CD5E3" w:rsidR="00AE5592" w:rsidRDefault="00AE5592" w:rsidP="004B2AF0">
      <w:pPr>
        <w:ind w:firstLine="0"/>
        <w:jc w:val="center"/>
        <w:rPr>
          <w:lang w:val="en-ID"/>
        </w:rPr>
      </w:pPr>
    </w:p>
    <w:p w14:paraId="43F6606C" w14:textId="5349FF2F" w:rsidR="00AE5592" w:rsidRDefault="00AE5592" w:rsidP="004B2AF0">
      <w:pPr>
        <w:ind w:firstLine="0"/>
        <w:jc w:val="center"/>
        <w:rPr>
          <w:lang w:val="en-ID"/>
        </w:rP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58CF9639" w14:textId="71458C7E" w:rsidR="00AE5592" w:rsidRDefault="00AE5592" w:rsidP="004B2AF0">
      <w:pPr>
        <w:ind w:firstLine="0"/>
        <w:jc w:val="center"/>
        <w:rPr>
          <w:lang w:val="en-ID"/>
        </w:rPr>
      </w:pPr>
      <w:r>
        <w:rPr>
          <w:lang w:val="en-ID"/>
        </w:rPr>
        <w:t xml:space="preserve">Gambar 21. </w:t>
      </w:r>
      <w:proofErr w:type="spellStart"/>
      <w:r>
        <w:rPr>
          <w:lang w:val="en-ID"/>
        </w:rPr>
        <w:t>Tampilan</w:t>
      </w:r>
      <w:proofErr w:type="spellEnd"/>
      <w:r>
        <w:rPr>
          <w:lang w:val="en-ID"/>
        </w:rPr>
        <w:t xml:space="preserve"> </w:t>
      </w:r>
      <w:r>
        <w:rPr>
          <w:i/>
          <w:iCs/>
          <w:lang w:val="en-ID"/>
        </w:rPr>
        <w:t>Receipt Showroom</w:t>
      </w:r>
    </w:p>
    <w:p w14:paraId="2CFBC5EB" w14:textId="2C4B6F3A" w:rsidR="00AE5592" w:rsidRDefault="00AE5592" w:rsidP="004B2AF0">
      <w:pPr>
        <w:ind w:firstLine="0"/>
        <w:jc w:val="center"/>
        <w:rPr>
          <w:lang w:val="en-ID"/>
        </w:rP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64F6BD8A" w14:textId="67F5C424" w:rsidR="00AE5592" w:rsidRDefault="00AE5592" w:rsidP="004B2AF0">
      <w:pPr>
        <w:ind w:firstLine="0"/>
        <w:jc w:val="center"/>
        <w:rPr>
          <w:lang w:val="en-ID"/>
        </w:rPr>
      </w:pPr>
      <w:r>
        <w:rPr>
          <w:lang w:val="en-ID"/>
        </w:rPr>
        <w:t xml:space="preserve">Gambar 22. Halaman </w:t>
      </w:r>
      <w:proofErr w:type="spellStart"/>
      <w:r>
        <w:rPr>
          <w:lang w:val="en-ID"/>
        </w:rPr>
        <w:t>Pendapatan</w:t>
      </w:r>
      <w:proofErr w:type="spellEnd"/>
      <w:r>
        <w:rPr>
          <w:lang w:val="en-ID"/>
        </w:rPr>
        <w:t xml:space="preserve"> </w:t>
      </w:r>
      <w:proofErr w:type="spellStart"/>
      <w:r>
        <w:rPr>
          <w:lang w:val="en-ID"/>
        </w:rPr>
        <w:t>Faktur</w:t>
      </w:r>
      <w:proofErr w:type="spellEnd"/>
    </w:p>
    <w:p w14:paraId="5A728280" w14:textId="76055824" w:rsidR="0053799E" w:rsidRDefault="0053799E" w:rsidP="004B2AF0">
      <w:pPr>
        <w:ind w:firstLine="0"/>
        <w:jc w:val="center"/>
        <w:rPr>
          <w:lang w:val="en-ID"/>
        </w:rPr>
      </w:pPr>
    </w:p>
    <w:p w14:paraId="46134FA5" w14:textId="41928A2D" w:rsidR="0053799E" w:rsidRDefault="0053799E" w:rsidP="004B2AF0">
      <w:pPr>
        <w:ind w:firstLine="0"/>
        <w:jc w:val="center"/>
        <w:rPr>
          <w:lang w:val="en-ID"/>
        </w:rP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7614F21" w14:textId="10709E1F" w:rsidR="00AE5592" w:rsidRDefault="0053799E" w:rsidP="004B2AF0">
      <w:pPr>
        <w:ind w:firstLine="0"/>
        <w:jc w:val="center"/>
        <w:rPr>
          <w:lang w:val="en-ID"/>
        </w:rPr>
      </w:pPr>
      <w:r>
        <w:rPr>
          <w:lang w:val="en-ID"/>
        </w:rPr>
        <w:t xml:space="preserve">Gambar 23. </w:t>
      </w:r>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p>
    <w:p w14:paraId="4B6EC4F5" w14:textId="7386BF98" w:rsidR="0053799E" w:rsidRDefault="0053799E" w:rsidP="004B2AF0">
      <w:pPr>
        <w:ind w:firstLine="0"/>
        <w:jc w:val="center"/>
        <w:rPr>
          <w:lang w:val="en-ID"/>
        </w:rPr>
      </w:pPr>
    </w:p>
    <w:p w14:paraId="13712D32" w14:textId="0DC74EC2" w:rsidR="0053799E" w:rsidRDefault="0053799E" w:rsidP="004B2AF0">
      <w:pPr>
        <w:ind w:firstLine="0"/>
        <w:jc w:val="center"/>
        <w:rPr>
          <w:lang w:val="en-ID"/>
        </w:rP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3225192E" w14:textId="02A1578C" w:rsidR="0053799E" w:rsidRDefault="0053799E" w:rsidP="004B2AF0">
      <w:pPr>
        <w:ind w:firstLine="0"/>
        <w:jc w:val="center"/>
        <w:rPr>
          <w:lang w:val="en-ID"/>
        </w:rPr>
      </w:pPr>
      <w:r>
        <w:rPr>
          <w:lang w:val="en-ID"/>
        </w:rPr>
        <w:t xml:space="preserve">Gambar 24. Halaman Detail </w:t>
      </w:r>
      <w:proofErr w:type="spellStart"/>
      <w:r>
        <w:rPr>
          <w:lang w:val="en-ID"/>
        </w:rPr>
        <w:t>Pendapatan</w:t>
      </w:r>
      <w:proofErr w:type="spellEnd"/>
    </w:p>
    <w:p w14:paraId="02A8460B" w14:textId="0C93BF9C" w:rsidR="0053799E" w:rsidRDefault="0053799E" w:rsidP="004B2AF0">
      <w:pPr>
        <w:ind w:firstLine="0"/>
        <w:jc w:val="center"/>
        <w:rPr>
          <w:lang w:val="en-ID"/>
        </w:rPr>
      </w:pPr>
    </w:p>
    <w:p w14:paraId="1B2A8335" w14:textId="0A91F3EC" w:rsidR="0053799E" w:rsidRDefault="0053799E" w:rsidP="004B2AF0">
      <w:pPr>
        <w:ind w:firstLine="0"/>
        <w:jc w:val="center"/>
        <w:rPr>
          <w:lang w:val="en-ID"/>
        </w:rP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C4756F0" w14:textId="1AD06749" w:rsidR="0053799E" w:rsidRDefault="0053799E" w:rsidP="004B2AF0">
      <w:pPr>
        <w:ind w:firstLine="0"/>
        <w:jc w:val="center"/>
        <w:rPr>
          <w:lang w:val="en-ID"/>
        </w:rPr>
      </w:pPr>
      <w:r>
        <w:rPr>
          <w:lang w:val="en-ID"/>
        </w:rPr>
        <w:t xml:space="preserve">Gambar 25. </w:t>
      </w:r>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p>
    <w:p w14:paraId="481716F0" w14:textId="38D7D09A" w:rsidR="0053799E" w:rsidRDefault="0053799E" w:rsidP="004B2AF0">
      <w:pPr>
        <w:ind w:firstLine="0"/>
        <w:jc w:val="center"/>
        <w:rPr>
          <w:lang w:val="en-ID"/>
        </w:rPr>
      </w:pPr>
    </w:p>
    <w:p w14:paraId="4A6A6E80" w14:textId="05659BFD" w:rsidR="0053799E" w:rsidRDefault="0053799E" w:rsidP="004B2AF0">
      <w:pPr>
        <w:ind w:firstLine="0"/>
        <w:jc w:val="center"/>
        <w:rPr>
          <w:lang w:val="en-ID"/>
        </w:rP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261DE6FE" w14:textId="3993F5EB" w:rsidR="0053799E" w:rsidRDefault="0053799E" w:rsidP="004B2AF0">
      <w:pPr>
        <w:ind w:firstLine="0"/>
        <w:jc w:val="center"/>
        <w:rPr>
          <w:lang w:val="en-ID"/>
        </w:rPr>
      </w:pPr>
      <w:r>
        <w:rPr>
          <w:lang w:val="en-ID"/>
        </w:rPr>
        <w:t xml:space="preserve">Gambar 26. </w:t>
      </w:r>
      <w:r w:rsidR="001813DC">
        <w:rPr>
          <w:lang w:val="en-ID"/>
        </w:rPr>
        <w:t xml:space="preserve">Halaman </w:t>
      </w:r>
      <w:proofErr w:type="spellStart"/>
      <w:r w:rsidR="001813DC">
        <w:rPr>
          <w:lang w:val="en-ID"/>
        </w:rPr>
        <w:t>Royalti</w:t>
      </w:r>
      <w:proofErr w:type="spellEnd"/>
      <w:r w:rsidR="001813DC">
        <w:rPr>
          <w:lang w:val="en-ID"/>
        </w:rPr>
        <w:t xml:space="preserve"> </w:t>
      </w:r>
      <w:r w:rsidR="001813DC">
        <w:rPr>
          <w:i/>
          <w:iCs/>
          <w:lang w:val="en-ID"/>
        </w:rPr>
        <w:t>Tab</w:t>
      </w:r>
      <w:r w:rsidR="001813DC">
        <w:rPr>
          <w:lang w:val="en-ID"/>
        </w:rPr>
        <w:t xml:space="preserve"> “</w:t>
      </w:r>
      <w:proofErr w:type="spellStart"/>
      <w:r w:rsidR="001813DC">
        <w:rPr>
          <w:lang w:val="en-ID"/>
        </w:rPr>
        <w:t>Tagihan</w:t>
      </w:r>
      <w:proofErr w:type="spellEnd"/>
      <w:r w:rsidR="001813DC">
        <w:rPr>
          <w:lang w:val="en-ID"/>
        </w:rPr>
        <w:t xml:space="preserve"> </w:t>
      </w:r>
      <w:proofErr w:type="spellStart"/>
      <w:r w:rsidR="001813DC">
        <w:rPr>
          <w:lang w:val="en-ID"/>
        </w:rPr>
        <w:t>Royalti</w:t>
      </w:r>
      <w:proofErr w:type="spellEnd"/>
      <w:r w:rsidR="001813DC">
        <w:rPr>
          <w:lang w:val="en-ID"/>
        </w:rPr>
        <w:t>”</w:t>
      </w:r>
    </w:p>
    <w:p w14:paraId="7C4E0C4A" w14:textId="4FB19E83" w:rsidR="001813DC" w:rsidRDefault="001813DC" w:rsidP="004B2AF0">
      <w:pPr>
        <w:ind w:firstLine="0"/>
        <w:jc w:val="center"/>
        <w:rPr>
          <w:lang w:val="en-ID"/>
        </w:rP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C1ADC68" w14:textId="51793A5D" w:rsidR="001813DC" w:rsidRDefault="001813DC" w:rsidP="004B2AF0">
      <w:pPr>
        <w:ind w:firstLine="0"/>
        <w:jc w:val="center"/>
        <w:rPr>
          <w:lang w:val="en-ID"/>
        </w:rPr>
      </w:pPr>
      <w:r>
        <w:rPr>
          <w:lang w:val="en-ID"/>
        </w:rPr>
        <w:t xml:space="preserve">Gambar 27. 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p>
    <w:p w14:paraId="32C0D209" w14:textId="2A466B5A" w:rsidR="001813DC" w:rsidRDefault="001813DC" w:rsidP="004B2AF0">
      <w:pPr>
        <w:ind w:firstLine="0"/>
        <w:jc w:val="center"/>
        <w:rPr>
          <w:lang w:val="en-ID"/>
        </w:rPr>
      </w:pPr>
    </w:p>
    <w:p w14:paraId="6A912B7E" w14:textId="0F1ED82C" w:rsidR="001813DC" w:rsidRDefault="001813DC" w:rsidP="004B2AF0">
      <w:pPr>
        <w:ind w:firstLine="0"/>
        <w:jc w:val="center"/>
        <w:rPr>
          <w:lang w:val="en-ID"/>
        </w:rP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r>
        <w:rPr>
          <w:lang w:val="en-ID"/>
        </w:rPr>
        <w:t xml:space="preserve">Gambar 28. 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proofErr w:type="spellEnd"/>
    </w:p>
    <w:p w14:paraId="2D57C2A3" w14:textId="1AD2B8F7" w:rsidR="001813DC" w:rsidRDefault="001813DC" w:rsidP="004B2AF0">
      <w:pPr>
        <w:ind w:firstLine="0"/>
        <w:jc w:val="center"/>
        <w:rPr>
          <w:lang w:val="en-ID"/>
        </w:rPr>
      </w:pPr>
    </w:p>
    <w:p w14:paraId="210E95BA" w14:textId="039F4594" w:rsidR="001813DC" w:rsidRDefault="001813DC" w:rsidP="004B2AF0">
      <w:pPr>
        <w:ind w:firstLine="0"/>
        <w:jc w:val="center"/>
        <w:rPr>
          <w:lang w:val="en-ID"/>
        </w:rP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03CE5A8" w14:textId="2289AAC1" w:rsidR="001813DC" w:rsidRDefault="001813DC" w:rsidP="004B2AF0">
      <w:pPr>
        <w:ind w:firstLine="0"/>
        <w:jc w:val="center"/>
        <w:rPr>
          <w:lang w:val="en-ID"/>
        </w:rPr>
      </w:pPr>
      <w:r>
        <w:rPr>
          <w:lang w:val="en-ID"/>
        </w:rPr>
        <w:t xml:space="preserve">Gambar 29. Halaman </w:t>
      </w:r>
      <w:proofErr w:type="spellStart"/>
      <w:r>
        <w:rPr>
          <w:lang w:val="en-ID"/>
        </w:rPr>
        <w:t>Pembayaran</w:t>
      </w:r>
      <w:proofErr w:type="spellEnd"/>
      <w:r>
        <w:rPr>
          <w:lang w:val="en-ID"/>
        </w:rPr>
        <w:t xml:space="preserve"> </w:t>
      </w:r>
      <w:proofErr w:type="spellStart"/>
      <w:r>
        <w:rPr>
          <w:lang w:val="en-ID"/>
        </w:rPr>
        <w:t>Royalti</w:t>
      </w:r>
      <w:proofErr w:type="spellEnd"/>
    </w:p>
    <w:p w14:paraId="166874D9" w14:textId="40576E4A" w:rsidR="001813DC" w:rsidRDefault="001813DC" w:rsidP="004B2AF0">
      <w:pPr>
        <w:ind w:firstLine="0"/>
        <w:jc w:val="center"/>
        <w:rPr>
          <w:lang w:val="en-ID"/>
        </w:rPr>
      </w:pPr>
    </w:p>
    <w:p w14:paraId="752EF554" w14:textId="5A5EC180" w:rsidR="001813DC" w:rsidRDefault="001813DC" w:rsidP="004B2AF0">
      <w:pPr>
        <w:ind w:firstLine="0"/>
        <w:jc w:val="center"/>
        <w:rPr>
          <w:lang w:val="en-ID"/>
        </w:rP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003242A4" w14:textId="5EF8B40F" w:rsidR="001813DC" w:rsidRDefault="001813DC" w:rsidP="004B2AF0">
      <w:pPr>
        <w:ind w:firstLine="0"/>
        <w:jc w:val="center"/>
        <w:rPr>
          <w:lang w:val="en-ID"/>
        </w:rPr>
      </w:pPr>
      <w:r>
        <w:rPr>
          <w:lang w:val="en-ID"/>
        </w:rPr>
        <w:t xml:space="preserve">Gambar 30. 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proofErr w:type="spellEnd"/>
    </w:p>
    <w:p w14:paraId="062087C8" w14:textId="2905BF73" w:rsidR="001813DC" w:rsidRDefault="001813DC" w:rsidP="004B2AF0">
      <w:pPr>
        <w:ind w:firstLine="0"/>
        <w:jc w:val="center"/>
        <w:rPr>
          <w:lang w:val="en-ID"/>
        </w:rPr>
      </w:pPr>
    </w:p>
    <w:p w14:paraId="5C8E76AB" w14:textId="606B5A6E" w:rsidR="001813DC" w:rsidRDefault="001813DC" w:rsidP="004B2AF0">
      <w:pPr>
        <w:ind w:firstLine="0"/>
        <w:jc w:val="center"/>
        <w:rPr>
          <w:lang w:val="en-ID"/>
        </w:rPr>
      </w:pPr>
    </w:p>
    <w:p w14:paraId="117925C6" w14:textId="6C8FF676" w:rsidR="001813DC" w:rsidRDefault="001813DC" w:rsidP="004B2AF0">
      <w:pPr>
        <w:ind w:firstLine="0"/>
        <w:jc w:val="center"/>
        <w:rPr>
          <w:lang w:val="en-ID"/>
        </w:rP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9EEF9F6" w14:textId="3B10078B" w:rsidR="001813DC" w:rsidRDefault="001813DC" w:rsidP="004B2AF0">
      <w:pPr>
        <w:ind w:firstLine="0"/>
        <w:jc w:val="center"/>
        <w:rPr>
          <w:lang w:val="en-ID"/>
        </w:rPr>
      </w:pPr>
      <w:r>
        <w:rPr>
          <w:lang w:val="en-ID"/>
        </w:rPr>
        <w:t xml:space="preserve">Gambar 31. 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proofErr w:type="spellEnd"/>
    </w:p>
    <w:p w14:paraId="70FE43F9" w14:textId="6582978C" w:rsidR="001813DC" w:rsidRDefault="001813DC" w:rsidP="004B2AF0">
      <w:pPr>
        <w:ind w:firstLine="0"/>
        <w:jc w:val="center"/>
        <w:rPr>
          <w:lang w:val="en-ID"/>
        </w:rPr>
      </w:pPr>
    </w:p>
    <w:p w14:paraId="5DFCCBDF" w14:textId="1024D9CA" w:rsidR="001813DC" w:rsidRDefault="007A4610" w:rsidP="004B2AF0">
      <w:pPr>
        <w:ind w:firstLine="0"/>
        <w:jc w:val="center"/>
        <w:rPr>
          <w:lang w:val="en-ID"/>
        </w:rP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0C3D68C" w14:textId="7A8BDAC7" w:rsidR="007A4610" w:rsidRDefault="007A4610" w:rsidP="004B2AF0">
      <w:pPr>
        <w:ind w:firstLine="0"/>
        <w:jc w:val="center"/>
        <w:rPr>
          <w:lang w:val="en-ID"/>
        </w:rPr>
      </w:pPr>
      <w:r>
        <w:rPr>
          <w:lang w:val="en-ID"/>
        </w:rPr>
        <w:t xml:space="preserve">Gambar 32. Halaman Detail </w:t>
      </w:r>
      <w:proofErr w:type="spellStart"/>
      <w:r>
        <w:rPr>
          <w:lang w:val="en-ID"/>
        </w:rPr>
        <w:t>Royalti</w:t>
      </w:r>
      <w:proofErr w:type="spellEnd"/>
      <w:r>
        <w:rPr>
          <w:lang w:val="en-ID"/>
        </w:rPr>
        <w:t xml:space="preserve"> </w:t>
      </w:r>
      <w:proofErr w:type="spellStart"/>
      <w:r>
        <w:rPr>
          <w:lang w:val="en-ID"/>
        </w:rPr>
        <w:t>Penulis</w:t>
      </w:r>
      <w:proofErr w:type="spellEnd"/>
    </w:p>
    <w:p w14:paraId="6255064B" w14:textId="7A342954" w:rsidR="007A4610" w:rsidRDefault="007A4610" w:rsidP="004B2AF0">
      <w:pPr>
        <w:ind w:firstLine="0"/>
        <w:jc w:val="center"/>
        <w:rPr>
          <w:lang w:val="en-ID"/>
        </w:rP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3E226384" w14:textId="55AFDC0A" w:rsidR="007A4610" w:rsidRDefault="007A4610" w:rsidP="004B2AF0">
      <w:pPr>
        <w:ind w:firstLine="0"/>
        <w:jc w:val="center"/>
        <w:rPr>
          <w:lang w:val="en-ID"/>
        </w:rPr>
      </w:pPr>
      <w:r>
        <w:rPr>
          <w:lang w:val="en-ID"/>
        </w:rPr>
        <w:t xml:space="preserve">Gambar 33. Halaman </w:t>
      </w:r>
      <w:proofErr w:type="spellStart"/>
      <w:r>
        <w:rPr>
          <w:lang w:val="en-ID"/>
        </w:rPr>
        <w:t>Royalti</w:t>
      </w:r>
      <w:proofErr w:type="spellEnd"/>
      <w:r>
        <w:rPr>
          <w:lang w:val="en-ID"/>
        </w:rPr>
        <w:t xml:space="preserve"> </w:t>
      </w:r>
      <w:r>
        <w:rPr>
          <w:i/>
          <w:iCs/>
          <w:lang w:val="en-ID"/>
        </w:rPr>
        <w:t>Tab</w:t>
      </w:r>
      <w:r>
        <w:rPr>
          <w:lang w:val="en-ID"/>
        </w:rPr>
        <w:t xml:space="preserve"> “Riwayat </w:t>
      </w:r>
      <w:proofErr w:type="spellStart"/>
      <w:r>
        <w:rPr>
          <w:lang w:val="en-ID"/>
        </w:rPr>
        <w:t>Royalti</w:t>
      </w:r>
      <w:proofErr w:type="spellEnd"/>
      <w:r>
        <w:rPr>
          <w:lang w:val="en-ID"/>
        </w:rPr>
        <w:t>”</w:t>
      </w:r>
    </w:p>
    <w:p w14:paraId="56995E6C" w14:textId="54C83990" w:rsidR="007A4610" w:rsidRDefault="007A4610" w:rsidP="004B2AF0">
      <w:pPr>
        <w:ind w:firstLine="0"/>
        <w:jc w:val="center"/>
        <w:rPr>
          <w:lang w:val="en-ID"/>
        </w:rPr>
      </w:pPr>
    </w:p>
    <w:p w14:paraId="20552B79" w14:textId="1B158284" w:rsidR="007A4610" w:rsidRDefault="007A4610" w:rsidP="004B2AF0">
      <w:pPr>
        <w:ind w:firstLine="0"/>
        <w:jc w:val="center"/>
        <w:rPr>
          <w:lang w:val="en-ID"/>
        </w:rP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33CC7CA" w14:textId="0A826A21" w:rsidR="007A4610" w:rsidRDefault="007A4610" w:rsidP="004B2AF0">
      <w:pPr>
        <w:ind w:firstLine="0"/>
        <w:jc w:val="center"/>
        <w:rPr>
          <w:lang w:val="en-ID"/>
        </w:rPr>
      </w:pPr>
      <w:r>
        <w:rPr>
          <w:lang w:val="en-ID"/>
        </w:rPr>
        <w:t xml:space="preserve">Gambar 34. Halaman </w:t>
      </w:r>
      <w:proofErr w:type="spellStart"/>
      <w:r>
        <w:rPr>
          <w:lang w:val="en-ID"/>
        </w:rPr>
        <w:t>Penulis</w:t>
      </w:r>
      <w:proofErr w:type="spellEnd"/>
      <w:r>
        <w:rPr>
          <w:lang w:val="en-ID"/>
        </w:rPr>
        <w:t xml:space="preserve"> </w:t>
      </w:r>
      <w:r>
        <w:rPr>
          <w:i/>
          <w:iCs/>
          <w:lang w:val="en-ID"/>
        </w:rPr>
        <w:t>Tab</w:t>
      </w:r>
      <w:r>
        <w:rPr>
          <w:lang w:val="en-ID"/>
        </w:rPr>
        <w:t xml:space="preserve"> Riwayat </w:t>
      </w:r>
      <w:proofErr w:type="spellStart"/>
      <w:r>
        <w:rPr>
          <w:lang w:val="en-ID"/>
        </w:rPr>
        <w:t>Royalti</w:t>
      </w:r>
      <w:proofErr w:type="spellEnd"/>
    </w:p>
    <w:p w14:paraId="482E24C4" w14:textId="7BFEBD7C" w:rsidR="007A4610" w:rsidRDefault="007A4610" w:rsidP="004B2AF0">
      <w:pPr>
        <w:ind w:firstLine="0"/>
        <w:jc w:val="center"/>
        <w:rPr>
          <w:lang w:val="en-ID"/>
        </w:rP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76B82BD0" w14:textId="75CFA7E8" w:rsidR="007A4610" w:rsidRPr="007A4610" w:rsidRDefault="007A4610" w:rsidP="004B2AF0">
      <w:pPr>
        <w:ind w:firstLine="0"/>
        <w:jc w:val="center"/>
        <w:rPr>
          <w:lang w:val="en-ID"/>
        </w:rPr>
      </w:pPr>
      <w:r>
        <w:rPr>
          <w:lang w:val="en-ID"/>
        </w:rPr>
        <w:t xml:space="preserve">Gambar 35. </w:t>
      </w:r>
      <w:proofErr w:type="spellStart"/>
      <w:r>
        <w:rPr>
          <w:lang w:val="en-ID"/>
        </w:rPr>
        <w:t>Tampilan</w:t>
      </w:r>
      <w:proofErr w:type="spellEnd"/>
      <w:r>
        <w:rPr>
          <w:lang w:val="en-ID"/>
        </w:rPr>
        <w:t xml:space="preserve"> PDF </w:t>
      </w:r>
      <w:proofErr w:type="spellStart"/>
      <w:r w:rsidR="0086676C">
        <w:rPr>
          <w:lang w:val="en-ID"/>
        </w:rPr>
        <w:t>Laporan</w:t>
      </w:r>
      <w:proofErr w:type="spellEnd"/>
      <w:r w:rsidR="0086676C">
        <w:rPr>
          <w:lang w:val="en-ID"/>
        </w:rPr>
        <w:t xml:space="preserve"> </w:t>
      </w:r>
      <w:proofErr w:type="spellStart"/>
      <w:r w:rsidR="0086676C">
        <w:rPr>
          <w:lang w:val="en-ID"/>
        </w:rPr>
        <w:t>Penerimaan</w:t>
      </w:r>
      <w:proofErr w:type="spellEnd"/>
      <w:r w:rsidR="0086676C">
        <w:rPr>
          <w:lang w:val="en-ID"/>
        </w:rPr>
        <w:t xml:space="preserve"> </w:t>
      </w:r>
      <w:proofErr w:type="spellStart"/>
      <w:r>
        <w:rPr>
          <w:lang w:val="en-ID"/>
        </w:rPr>
        <w:t>Royalti</w:t>
      </w:r>
      <w:proofErr w:type="spellEnd"/>
      <w:r w:rsidR="0086676C">
        <w:rPr>
          <w:lang w:val="en-ID"/>
        </w:rPr>
        <w:t xml:space="preserve"> </w:t>
      </w:r>
      <w:proofErr w:type="spellStart"/>
      <w:r w:rsidR="0086676C">
        <w:rPr>
          <w:lang w:val="en-ID"/>
        </w:rPr>
        <w:t>Penulis</w:t>
      </w:r>
      <w:proofErr w:type="spellEnd"/>
    </w:p>
    <w:p w14:paraId="1D9D8752" w14:textId="77777777" w:rsidR="004A1B54" w:rsidRPr="00065F08" w:rsidRDefault="004A1B54" w:rsidP="004B2AF0">
      <w:pPr>
        <w:ind w:firstLine="0"/>
        <w:jc w:val="center"/>
        <w:rPr>
          <w:lang w:val="en-ID"/>
        </w:rPr>
      </w:pPr>
    </w:p>
    <w:sectPr w:rsidR="004A1B54" w:rsidRPr="00065F08">
      <w:footerReference w:type="even" r:id="rId70"/>
      <w:footerReference w:type="default" r:id="rId71"/>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74D40E" w14:textId="77777777" w:rsidR="007022E3" w:rsidRDefault="007022E3">
      <w:pPr>
        <w:spacing w:line="240" w:lineRule="auto"/>
      </w:pPr>
      <w:r>
        <w:separator/>
      </w:r>
    </w:p>
    <w:p w14:paraId="03F7DBBB" w14:textId="77777777" w:rsidR="007022E3" w:rsidRDefault="007022E3"/>
  </w:endnote>
  <w:endnote w:type="continuationSeparator" w:id="0">
    <w:p w14:paraId="02CD3FA6" w14:textId="77777777" w:rsidR="007022E3" w:rsidRDefault="007022E3">
      <w:pPr>
        <w:spacing w:line="240" w:lineRule="auto"/>
      </w:pPr>
      <w:r>
        <w:continuationSeparator/>
      </w:r>
    </w:p>
    <w:p w14:paraId="170F7CA1" w14:textId="77777777" w:rsidR="007022E3" w:rsidRDefault="007022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58768A" w:rsidRDefault="0058768A">
    <w:pPr>
      <w:jc w:val="right"/>
    </w:pPr>
  </w:p>
  <w:p w14:paraId="657BF844" w14:textId="77777777" w:rsidR="0058768A" w:rsidRDefault="0058768A">
    <w:pPr>
      <w:ind w:right="360"/>
    </w:pPr>
    <w:r>
      <w:fldChar w:fldCharType="begin"/>
    </w:r>
    <w:r>
      <w:instrText>PAGE</w:instrText>
    </w:r>
    <w:r>
      <w:fldChar w:fldCharType="end"/>
    </w:r>
  </w:p>
  <w:p w14:paraId="73F0670F" w14:textId="77777777" w:rsidR="0058768A" w:rsidRDefault="005876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58768A" w:rsidRDefault="0058768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58768A" w:rsidRDefault="0058768A">
    <w:pPr>
      <w:ind w:right="360"/>
    </w:pPr>
  </w:p>
  <w:p w14:paraId="54AFB4C0" w14:textId="77777777" w:rsidR="0058768A" w:rsidRDefault="005876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D38038" w14:textId="77777777" w:rsidR="007022E3" w:rsidRDefault="007022E3">
      <w:pPr>
        <w:spacing w:line="240" w:lineRule="auto"/>
      </w:pPr>
      <w:r>
        <w:separator/>
      </w:r>
    </w:p>
    <w:p w14:paraId="28EAA755" w14:textId="77777777" w:rsidR="007022E3" w:rsidRDefault="007022E3"/>
  </w:footnote>
  <w:footnote w:type="continuationSeparator" w:id="0">
    <w:p w14:paraId="32B96A20" w14:textId="77777777" w:rsidR="007022E3" w:rsidRDefault="007022E3">
      <w:pPr>
        <w:spacing w:line="240" w:lineRule="auto"/>
      </w:pPr>
      <w:r>
        <w:continuationSeparator/>
      </w:r>
    </w:p>
    <w:p w14:paraId="0E291CAD" w14:textId="77777777" w:rsidR="007022E3" w:rsidRDefault="007022E3"/>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2"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885948"/>
    <w:multiLevelType w:val="multilevel"/>
    <w:tmpl w:val="2FFA15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4"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28"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4756BD"/>
    <w:multiLevelType w:val="hybridMultilevel"/>
    <w:tmpl w:val="AC7C86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5"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28"/>
  </w:num>
  <w:num w:numId="2">
    <w:abstractNumId w:val="31"/>
  </w:num>
  <w:num w:numId="3">
    <w:abstractNumId w:val="7"/>
  </w:num>
  <w:num w:numId="4">
    <w:abstractNumId w:val="23"/>
  </w:num>
  <w:num w:numId="5">
    <w:abstractNumId w:val="8"/>
  </w:num>
  <w:num w:numId="6">
    <w:abstractNumId w:val="25"/>
  </w:num>
  <w:num w:numId="7">
    <w:abstractNumId w:val="21"/>
  </w:num>
  <w:num w:numId="8">
    <w:abstractNumId w:val="22"/>
  </w:num>
  <w:num w:numId="9">
    <w:abstractNumId w:val="11"/>
  </w:num>
  <w:num w:numId="10">
    <w:abstractNumId w:val="24"/>
  </w:num>
  <w:num w:numId="11">
    <w:abstractNumId w:val="34"/>
  </w:num>
  <w:num w:numId="12">
    <w:abstractNumId w:val="10"/>
  </w:num>
  <w:num w:numId="13">
    <w:abstractNumId w:val="36"/>
  </w:num>
  <w:num w:numId="14">
    <w:abstractNumId w:val="33"/>
  </w:num>
  <w:num w:numId="15">
    <w:abstractNumId w:val="17"/>
  </w:num>
  <w:num w:numId="16">
    <w:abstractNumId w:val="13"/>
  </w:num>
  <w:num w:numId="17">
    <w:abstractNumId w:val="9"/>
  </w:num>
  <w:num w:numId="18">
    <w:abstractNumId w:val="3"/>
  </w:num>
  <w:num w:numId="19">
    <w:abstractNumId w:val="38"/>
  </w:num>
  <w:num w:numId="20">
    <w:abstractNumId w:val="5"/>
  </w:num>
  <w:num w:numId="21">
    <w:abstractNumId w:val="26"/>
  </w:num>
  <w:num w:numId="22">
    <w:abstractNumId w:val="19"/>
  </w:num>
  <w:num w:numId="23">
    <w:abstractNumId w:val="4"/>
  </w:num>
  <w:num w:numId="24">
    <w:abstractNumId w:val="15"/>
  </w:num>
  <w:num w:numId="25">
    <w:abstractNumId w:val="14"/>
  </w:num>
  <w:num w:numId="26">
    <w:abstractNumId w:val="30"/>
  </w:num>
  <w:num w:numId="27">
    <w:abstractNumId w:val="29"/>
  </w:num>
  <w:num w:numId="28">
    <w:abstractNumId w:val="2"/>
  </w:num>
  <w:num w:numId="29">
    <w:abstractNumId w:val="35"/>
    <w:lvlOverride w:ilvl="0">
      <w:lvl w:ilvl="0">
        <w:numFmt w:val="decimal"/>
        <w:lvlText w:val="%1."/>
        <w:lvlJc w:val="left"/>
      </w:lvl>
    </w:lvlOverride>
  </w:num>
  <w:num w:numId="30">
    <w:abstractNumId w:val="20"/>
  </w:num>
  <w:num w:numId="31">
    <w:abstractNumId w:val="12"/>
    <w:lvlOverride w:ilvl="0">
      <w:lvl w:ilvl="0">
        <w:numFmt w:val="decimal"/>
        <w:lvlText w:val="%1."/>
        <w:lvlJc w:val="left"/>
      </w:lvl>
    </w:lvlOverride>
  </w:num>
  <w:num w:numId="32">
    <w:abstractNumId w:val="18"/>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32"/>
  </w:num>
  <w:num w:numId="36">
    <w:abstractNumId w:val="37"/>
  </w:num>
  <w:num w:numId="37">
    <w:abstractNumId w:val="6"/>
  </w:num>
  <w:num w:numId="38">
    <w:abstractNumId w:val="16"/>
  </w:num>
  <w:num w:numId="39">
    <w:abstractNumId w:val="1"/>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Mulya">
    <w15:presenceInfo w15:providerId="Windows Live" w15:userId="502087b61e04b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47592"/>
    <w:rsid w:val="00063380"/>
    <w:rsid w:val="00065F08"/>
    <w:rsid w:val="00085E3D"/>
    <w:rsid w:val="000F7E9C"/>
    <w:rsid w:val="0011644D"/>
    <w:rsid w:val="001421EB"/>
    <w:rsid w:val="001473CB"/>
    <w:rsid w:val="001813DC"/>
    <w:rsid w:val="001B0663"/>
    <w:rsid w:val="00201A55"/>
    <w:rsid w:val="00206954"/>
    <w:rsid w:val="002707DA"/>
    <w:rsid w:val="002B1B69"/>
    <w:rsid w:val="00326298"/>
    <w:rsid w:val="003448B9"/>
    <w:rsid w:val="00383708"/>
    <w:rsid w:val="00425617"/>
    <w:rsid w:val="004739B4"/>
    <w:rsid w:val="004A1B54"/>
    <w:rsid w:val="004B2AF0"/>
    <w:rsid w:val="004D5958"/>
    <w:rsid w:val="004E7259"/>
    <w:rsid w:val="004F06EF"/>
    <w:rsid w:val="004F5098"/>
    <w:rsid w:val="00517F18"/>
    <w:rsid w:val="00530DB9"/>
    <w:rsid w:val="0053799E"/>
    <w:rsid w:val="00552D5F"/>
    <w:rsid w:val="00557D61"/>
    <w:rsid w:val="00563C99"/>
    <w:rsid w:val="00576740"/>
    <w:rsid w:val="00576DB4"/>
    <w:rsid w:val="0058768A"/>
    <w:rsid w:val="00644E55"/>
    <w:rsid w:val="0064644C"/>
    <w:rsid w:val="00650DAD"/>
    <w:rsid w:val="006C5CE7"/>
    <w:rsid w:val="006D4197"/>
    <w:rsid w:val="006D7902"/>
    <w:rsid w:val="00700CB8"/>
    <w:rsid w:val="007022E3"/>
    <w:rsid w:val="00741D2E"/>
    <w:rsid w:val="007547F7"/>
    <w:rsid w:val="007A4610"/>
    <w:rsid w:val="00821A4C"/>
    <w:rsid w:val="0086676C"/>
    <w:rsid w:val="008A75D8"/>
    <w:rsid w:val="008C56DE"/>
    <w:rsid w:val="008D37BF"/>
    <w:rsid w:val="008F31B9"/>
    <w:rsid w:val="00906806"/>
    <w:rsid w:val="00952DB8"/>
    <w:rsid w:val="009E3425"/>
    <w:rsid w:val="009F6FA6"/>
    <w:rsid w:val="00A056B8"/>
    <w:rsid w:val="00A621E9"/>
    <w:rsid w:val="00AA227D"/>
    <w:rsid w:val="00AA5525"/>
    <w:rsid w:val="00AE5592"/>
    <w:rsid w:val="00B01468"/>
    <w:rsid w:val="00B07281"/>
    <w:rsid w:val="00B347CE"/>
    <w:rsid w:val="00B36D08"/>
    <w:rsid w:val="00B42C47"/>
    <w:rsid w:val="00B6709D"/>
    <w:rsid w:val="00B84AF8"/>
    <w:rsid w:val="00BB6B9C"/>
    <w:rsid w:val="00C37027"/>
    <w:rsid w:val="00C86A37"/>
    <w:rsid w:val="00CA6331"/>
    <w:rsid w:val="00CB66D1"/>
    <w:rsid w:val="00CC0570"/>
    <w:rsid w:val="00D1615B"/>
    <w:rsid w:val="00D30B09"/>
    <w:rsid w:val="00D35633"/>
    <w:rsid w:val="00D775ED"/>
    <w:rsid w:val="00D96918"/>
    <w:rsid w:val="00E558CB"/>
    <w:rsid w:val="00E61976"/>
    <w:rsid w:val="00E73D6A"/>
    <w:rsid w:val="00E75D4E"/>
    <w:rsid w:val="00F035CB"/>
    <w:rsid w:val="00F25003"/>
    <w:rsid w:val="00F93DD1"/>
    <w:rsid w:val="00FC33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098"/>
    <w:pPr>
      <w:ind w:firstLine="567"/>
    </w:pPr>
  </w:style>
  <w:style w:type="paragraph" w:styleId="Heading1">
    <w:name w:val="heading 1"/>
    <w:basedOn w:val="Normal"/>
    <w:next w:val="Normal"/>
    <w:uiPriority w:val="9"/>
    <w:qFormat/>
    <w:rsid w:val="004F06EF"/>
    <w:pPr>
      <w:keepNext/>
      <w:spacing w:after="240"/>
      <w:ind w:firstLine="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58768A"/>
    <w:pPr>
      <w:numPr>
        <w:ilvl w:val="2"/>
        <w:numId w:val="38"/>
      </w:numPr>
      <w:outlineLvl w:val="2"/>
    </w:pPr>
  </w:style>
  <w:style w:type="paragraph" w:styleId="Heading4">
    <w:name w:val="heading 4"/>
    <w:basedOn w:val="Normal"/>
    <w:next w:val="Normal"/>
    <w:uiPriority w:val="9"/>
    <w:semiHidden/>
    <w:unhideWhenUsed/>
    <w:qFormat/>
    <w:pPr>
      <w:keepNext/>
      <w:ind w:left="3870" w:hanging="387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styleId="NoSpacing">
    <w:name w:val="No Spacing"/>
    <w:uiPriority w:val="1"/>
    <w:qFormat/>
    <w:rsid w:val="004F06EF"/>
    <w:pPr>
      <w:spacing w:line="240" w:lineRule="auto"/>
      <w:ind w:firstLine="567"/>
    </w:p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HeadChar">
    <w:name w:val="Table Head Char"/>
    <w:basedOn w:val="DefaultParagraphFont"/>
    <w:link w:val="TableHead"/>
    <w:rsid w:val="008D37BF"/>
    <w:rPr>
      <w:b/>
    </w:rPr>
  </w:style>
  <w:style w:type="paragraph" w:styleId="ListParagraph">
    <w:name w:val="List Paragraph"/>
    <w:basedOn w:val="Normal"/>
    <w:uiPriority w:val="34"/>
    <w:qFormat/>
    <w:rsid w:val="00383708"/>
    <w:pPr>
      <w:ind w:left="720"/>
      <w:contextualSpacing/>
    </w:pPr>
  </w:style>
  <w:style w:type="character" w:customStyle="1" w:styleId="TableBodyChar">
    <w:name w:val="Table Body Char"/>
    <w:basedOn w:val="DefaultParagraphFont"/>
    <w:link w:val="TableBody"/>
    <w:rsid w:val="004F06EF"/>
  </w:style>
  <w:style w:type="character" w:customStyle="1" w:styleId="Heading3Char">
    <w:name w:val="Heading 3 Char"/>
    <w:basedOn w:val="DefaultParagraphFont"/>
    <w:link w:val="Heading3"/>
    <w:uiPriority w:val="9"/>
    <w:rsid w:val="0058768A"/>
    <w:rPr>
      <w:b/>
    </w:r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5525"/>
    <w:pPr>
      <w:spacing w:before="100" w:beforeAutospacing="1" w:after="100" w:afterAutospacing="1" w:line="240" w:lineRule="auto"/>
      <w:ind w:firstLine="0"/>
      <w:jc w:val="left"/>
    </w:pPr>
    <w:rPr>
      <w:lang w:val="en-US" w:eastAsia="zh-CN"/>
    </w:rPr>
  </w:style>
  <w:style w:type="character" w:customStyle="1" w:styleId="apple-tab-span">
    <w:name w:val="apple-tab-span"/>
    <w:basedOn w:val="DefaultParagraphFont"/>
    <w:rsid w:val="00AA5525"/>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CF6C-42ED-4244-BA90-A584A999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107</Pages>
  <Words>15458</Words>
  <Characters>88117</Characters>
  <Application>Microsoft Office Word</Application>
  <DocSecurity>0</DocSecurity>
  <Lines>734</Lines>
  <Paragraphs>206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Gian Willy</cp:lastModifiedBy>
  <cp:revision>6</cp:revision>
  <dcterms:created xsi:type="dcterms:W3CDTF">2021-06-28T14:25:00Z</dcterms:created>
  <dcterms:modified xsi:type="dcterms:W3CDTF">2021-06-28T14:48:00Z</dcterms:modified>
</cp:coreProperties>
</file>